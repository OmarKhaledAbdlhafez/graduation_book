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7667" w:rsidRPr="007820B9" w:rsidRDefault="00A83BE3" w:rsidP="00A83BE3">
      <w:pPr>
        <w:rPr>
          <w:rFonts w:asciiTheme="majorBidi" w:hAnsiTheme="majorBidi" w:cstheme="majorBidi"/>
        </w:rPr>
      </w:pPr>
      <w:r w:rsidRPr="007820B9">
        <w:rPr>
          <w:rFonts w:asciiTheme="majorBidi" w:hAnsiTheme="majorBidi" w:cstheme="majorBid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0.85pt;height:89.5pt">
            <v:imagedata r:id="rId8" o:title="شعار_جامعة_بنها" cropleft="5136f" cropright="4509f"/>
          </v:shape>
        </w:pict>
      </w:r>
      <w:r w:rsidRPr="007820B9">
        <w:rPr>
          <w:rFonts w:asciiTheme="majorBidi" w:hAnsiTheme="majorBidi" w:cstheme="majorBidi"/>
        </w:rPr>
        <w:tab/>
      </w:r>
      <w:r w:rsidRPr="007820B9">
        <w:rPr>
          <w:rFonts w:asciiTheme="majorBidi" w:hAnsiTheme="majorBidi" w:cstheme="majorBidi"/>
        </w:rPr>
        <w:tab/>
      </w:r>
      <w:r w:rsidRPr="007820B9">
        <w:rPr>
          <w:rFonts w:asciiTheme="majorBidi" w:hAnsiTheme="majorBidi" w:cstheme="majorBidi"/>
        </w:rPr>
        <w:tab/>
      </w:r>
      <w:r w:rsidRPr="007820B9">
        <w:rPr>
          <w:rFonts w:asciiTheme="majorBidi" w:hAnsiTheme="majorBidi" w:cstheme="majorBidi"/>
        </w:rPr>
        <w:tab/>
      </w:r>
      <w:r w:rsidRPr="007820B9">
        <w:rPr>
          <w:rFonts w:asciiTheme="majorBidi" w:hAnsiTheme="majorBidi" w:cstheme="majorBidi"/>
        </w:rPr>
        <w:tab/>
      </w:r>
      <w:r w:rsidRPr="007820B9">
        <w:rPr>
          <w:rFonts w:asciiTheme="majorBidi" w:hAnsiTheme="majorBidi" w:cstheme="majorBidi"/>
        </w:rPr>
        <w:tab/>
      </w:r>
      <w:r w:rsidRPr="007820B9">
        <w:rPr>
          <w:rFonts w:asciiTheme="majorBidi" w:hAnsiTheme="majorBidi" w:cstheme="majorBidi"/>
        </w:rPr>
        <w:tab/>
      </w:r>
      <w:r w:rsidRPr="007820B9">
        <w:rPr>
          <w:rFonts w:asciiTheme="majorBidi" w:hAnsiTheme="majorBidi" w:cstheme="majorBidi"/>
        </w:rPr>
        <w:pict>
          <v:shape id="_x0000_i1038" type="#_x0000_t75" style="width:90pt;height:89.5pt">
            <v:imagedata r:id="rId9" o:title="شعار_هندسة_شبرا" cropleft="17235f" cropright=".25"/>
          </v:shape>
        </w:pict>
      </w:r>
    </w:p>
    <w:p w:rsidR="001565F3" w:rsidRPr="00C72A81" w:rsidRDefault="001565F3" w:rsidP="001565F3">
      <w:pPr>
        <w:jc w:val="center"/>
        <w:rPr>
          <w:rFonts w:asciiTheme="majorBidi" w:hAnsiTheme="majorBidi" w:cstheme="majorBidi"/>
          <w:b/>
          <w:bCs/>
          <w:sz w:val="32"/>
          <w:szCs w:val="32"/>
        </w:rPr>
      </w:pPr>
      <w:proofErr w:type="spellStart"/>
      <w:r w:rsidRPr="00C72A81">
        <w:rPr>
          <w:rFonts w:asciiTheme="majorBidi" w:hAnsiTheme="majorBidi" w:cstheme="majorBidi"/>
          <w:b/>
          <w:bCs/>
          <w:sz w:val="32"/>
          <w:szCs w:val="32"/>
        </w:rPr>
        <w:t>Benha</w:t>
      </w:r>
      <w:proofErr w:type="spellEnd"/>
      <w:r w:rsidRPr="00C72A81">
        <w:rPr>
          <w:rFonts w:asciiTheme="majorBidi" w:hAnsiTheme="majorBidi" w:cstheme="majorBidi"/>
          <w:b/>
          <w:bCs/>
          <w:sz w:val="32"/>
          <w:szCs w:val="32"/>
        </w:rPr>
        <w:t xml:space="preserve"> University</w:t>
      </w:r>
    </w:p>
    <w:p w:rsidR="00A83BE3" w:rsidRPr="00C72A81" w:rsidRDefault="001565F3" w:rsidP="00A83BE3">
      <w:pPr>
        <w:jc w:val="center"/>
        <w:rPr>
          <w:rFonts w:asciiTheme="majorBidi" w:hAnsiTheme="majorBidi" w:cstheme="majorBidi"/>
          <w:b/>
          <w:bCs/>
          <w:sz w:val="32"/>
          <w:szCs w:val="32"/>
        </w:rPr>
      </w:pPr>
      <w:r w:rsidRPr="00C72A81">
        <w:rPr>
          <w:rFonts w:asciiTheme="majorBidi" w:hAnsiTheme="majorBidi" w:cstheme="majorBidi"/>
          <w:b/>
          <w:bCs/>
          <w:sz w:val="32"/>
          <w:szCs w:val="32"/>
        </w:rPr>
        <w:t xml:space="preserve">Faculty of Engineering at </w:t>
      </w:r>
      <w:proofErr w:type="spellStart"/>
      <w:r w:rsidRPr="00C72A81">
        <w:rPr>
          <w:rFonts w:asciiTheme="majorBidi" w:hAnsiTheme="majorBidi" w:cstheme="majorBidi"/>
          <w:b/>
          <w:bCs/>
          <w:sz w:val="32"/>
          <w:szCs w:val="32"/>
        </w:rPr>
        <w:t>Shoubra</w:t>
      </w:r>
      <w:proofErr w:type="spellEnd"/>
    </w:p>
    <w:p w:rsidR="001565F3" w:rsidRPr="007820B9" w:rsidRDefault="001565F3" w:rsidP="00A83BE3">
      <w:pPr>
        <w:jc w:val="center"/>
        <w:rPr>
          <w:rFonts w:asciiTheme="majorBidi" w:hAnsiTheme="majorBidi" w:cstheme="majorBidi"/>
        </w:rPr>
      </w:pPr>
    </w:p>
    <w:p w:rsidR="001565F3" w:rsidRDefault="00C72A81" w:rsidP="00C72A81">
      <w:pPr>
        <w:pStyle w:val="Title"/>
        <w:jc w:val="center"/>
        <w:rPr>
          <w:rStyle w:val="SubtleReference"/>
        </w:rPr>
      </w:pPr>
      <w:r>
        <w:rPr>
          <w:rStyle w:val="SubtleReference"/>
        </w:rPr>
        <w:t>Graduation Project</w:t>
      </w:r>
    </w:p>
    <w:p w:rsidR="00C72A81" w:rsidRPr="00C72A81" w:rsidRDefault="00C72A81" w:rsidP="00C72A81">
      <w:pPr>
        <w:pStyle w:val="Title"/>
        <w:jc w:val="center"/>
        <w:rPr>
          <w:smallCaps/>
        </w:rPr>
      </w:pPr>
      <w:r>
        <w:rPr>
          <w:rStyle w:val="SubtleReference"/>
        </w:rPr>
        <w:t>Humanly Interactive VR</w:t>
      </w:r>
    </w:p>
    <w:p w:rsidR="001565F3" w:rsidRPr="007820B9" w:rsidRDefault="001565F3" w:rsidP="00A83BE3">
      <w:pPr>
        <w:jc w:val="center"/>
        <w:rPr>
          <w:rFonts w:asciiTheme="majorBidi" w:hAnsiTheme="majorBidi" w:cstheme="majorBidi"/>
        </w:rPr>
      </w:pPr>
    </w:p>
    <w:p w:rsidR="001565F3" w:rsidRPr="00C72A81" w:rsidRDefault="00F97551" w:rsidP="00A83BE3">
      <w:pPr>
        <w:jc w:val="center"/>
        <w:rPr>
          <w:rFonts w:asciiTheme="majorBidi" w:hAnsiTheme="majorBidi" w:cstheme="majorBidi"/>
          <w:b/>
          <w:bCs/>
          <w:sz w:val="32"/>
          <w:szCs w:val="32"/>
        </w:rPr>
      </w:pPr>
      <w:r w:rsidRPr="00C72A81">
        <w:rPr>
          <w:rFonts w:asciiTheme="majorBidi" w:hAnsiTheme="majorBidi" w:cstheme="majorBidi"/>
          <w:b/>
          <w:bCs/>
          <w:sz w:val="32"/>
          <w:szCs w:val="32"/>
        </w:rPr>
        <w:t>Team M</w:t>
      </w:r>
      <w:r w:rsidR="001565F3" w:rsidRPr="00C72A81">
        <w:rPr>
          <w:rFonts w:asciiTheme="majorBidi" w:hAnsiTheme="majorBidi" w:cstheme="majorBidi"/>
          <w:b/>
          <w:bCs/>
          <w:sz w:val="32"/>
          <w:szCs w:val="32"/>
        </w:rPr>
        <w:t>embers</w:t>
      </w:r>
    </w:p>
    <w:p w:rsidR="001565F3" w:rsidRPr="006D45CD" w:rsidRDefault="001565F3" w:rsidP="001565F3">
      <w:pPr>
        <w:rPr>
          <w:rFonts w:ascii="Andalus" w:hAnsi="Andalus" w:cs="Andalus"/>
          <w:sz w:val="28"/>
          <w:szCs w:val="28"/>
        </w:rPr>
      </w:pPr>
      <w:r w:rsidRPr="006D45CD">
        <w:rPr>
          <w:rFonts w:ascii="Andalus" w:hAnsi="Andalus" w:cs="Andalus"/>
          <w:sz w:val="28"/>
          <w:szCs w:val="28"/>
        </w:rPr>
        <w:t>Ehsan Ahmed El-Saeed</w:t>
      </w:r>
      <w:r w:rsidRPr="006D45CD">
        <w:rPr>
          <w:rFonts w:ascii="Andalus" w:hAnsi="Andalus" w:cs="Andalus"/>
          <w:sz w:val="28"/>
          <w:szCs w:val="28"/>
        </w:rPr>
        <w:tab/>
      </w:r>
      <w:r w:rsidRPr="006D45CD">
        <w:rPr>
          <w:rFonts w:ascii="Andalus" w:hAnsi="Andalus" w:cs="Andalus"/>
          <w:sz w:val="28"/>
          <w:szCs w:val="28"/>
        </w:rPr>
        <w:tab/>
      </w:r>
      <w:r w:rsidRPr="006D45CD">
        <w:rPr>
          <w:rFonts w:ascii="Andalus" w:hAnsi="Andalus" w:cs="Andalus"/>
          <w:sz w:val="28"/>
          <w:szCs w:val="28"/>
        </w:rPr>
        <w:tab/>
      </w:r>
      <w:r w:rsidRPr="006D45CD">
        <w:rPr>
          <w:rFonts w:ascii="Andalus" w:hAnsi="Andalus" w:cs="Andalus"/>
          <w:sz w:val="28"/>
          <w:szCs w:val="28"/>
        </w:rPr>
        <w:tab/>
      </w:r>
      <w:r w:rsidRPr="006D45CD">
        <w:rPr>
          <w:rFonts w:ascii="Andalus" w:hAnsi="Andalus" w:cs="Andalus"/>
          <w:sz w:val="28"/>
          <w:szCs w:val="28"/>
        </w:rPr>
        <w:tab/>
      </w:r>
      <w:proofErr w:type="spellStart"/>
      <w:r w:rsidRPr="006D45CD">
        <w:rPr>
          <w:rFonts w:ascii="Andalus" w:hAnsi="Andalus" w:cs="Andalus"/>
          <w:sz w:val="28"/>
          <w:szCs w:val="28"/>
        </w:rPr>
        <w:t>Kirollos</w:t>
      </w:r>
      <w:proofErr w:type="spellEnd"/>
      <w:r w:rsidRPr="006D45CD">
        <w:rPr>
          <w:rFonts w:ascii="Andalus" w:hAnsi="Andalus" w:cs="Andalus"/>
          <w:sz w:val="28"/>
          <w:szCs w:val="28"/>
        </w:rPr>
        <w:t xml:space="preserve"> </w:t>
      </w:r>
      <w:proofErr w:type="spellStart"/>
      <w:r w:rsidRPr="006D45CD">
        <w:rPr>
          <w:rFonts w:ascii="Andalus" w:hAnsi="Andalus" w:cs="Andalus"/>
          <w:sz w:val="28"/>
          <w:szCs w:val="28"/>
        </w:rPr>
        <w:t>Atef</w:t>
      </w:r>
      <w:proofErr w:type="spellEnd"/>
      <w:r w:rsidRPr="006D45CD">
        <w:rPr>
          <w:rFonts w:ascii="Andalus" w:hAnsi="Andalus" w:cs="Andalus"/>
          <w:sz w:val="28"/>
          <w:szCs w:val="28"/>
        </w:rPr>
        <w:t xml:space="preserve"> Ibrahim</w:t>
      </w:r>
    </w:p>
    <w:p w:rsidR="001565F3" w:rsidRPr="006D45CD" w:rsidRDefault="00C72A81" w:rsidP="001565F3">
      <w:pPr>
        <w:rPr>
          <w:rFonts w:ascii="Andalus" w:hAnsi="Andalus" w:cs="Andalus"/>
          <w:sz w:val="28"/>
          <w:szCs w:val="28"/>
        </w:rPr>
      </w:pPr>
      <w:r w:rsidRPr="006D45CD">
        <w:rPr>
          <w:rFonts w:ascii="Andalus" w:hAnsi="Andalus" w:cs="Andalus"/>
          <w:sz w:val="28"/>
          <w:szCs w:val="28"/>
        </w:rPr>
        <w:t xml:space="preserve">Laila Mahmoud </w:t>
      </w:r>
      <w:proofErr w:type="spellStart"/>
      <w:r w:rsidRPr="006D45CD">
        <w:rPr>
          <w:rFonts w:ascii="Andalus" w:hAnsi="Andalus" w:cs="Andalus"/>
          <w:sz w:val="28"/>
          <w:szCs w:val="28"/>
        </w:rPr>
        <w:t>Abd</w:t>
      </w:r>
      <w:proofErr w:type="spellEnd"/>
      <w:r w:rsidRPr="006D45CD">
        <w:rPr>
          <w:rFonts w:ascii="Andalus" w:hAnsi="Andalus" w:cs="Andalus"/>
          <w:sz w:val="28"/>
          <w:szCs w:val="28"/>
        </w:rPr>
        <w:t xml:space="preserve"> El-Rahim</w:t>
      </w:r>
      <w:r w:rsidRPr="006D45CD">
        <w:rPr>
          <w:rFonts w:ascii="Andalus" w:hAnsi="Andalus" w:cs="Andalus"/>
          <w:sz w:val="28"/>
          <w:szCs w:val="28"/>
        </w:rPr>
        <w:tab/>
      </w:r>
      <w:r w:rsidRPr="006D45CD">
        <w:rPr>
          <w:rFonts w:ascii="Andalus" w:hAnsi="Andalus" w:cs="Andalus"/>
          <w:sz w:val="28"/>
          <w:szCs w:val="28"/>
        </w:rPr>
        <w:tab/>
      </w:r>
      <w:r w:rsidR="007820B9" w:rsidRPr="006D45CD">
        <w:rPr>
          <w:rFonts w:ascii="Andalus" w:hAnsi="Andalus" w:cs="Andalus"/>
          <w:sz w:val="28"/>
          <w:szCs w:val="28"/>
        </w:rPr>
        <w:tab/>
      </w:r>
      <w:r w:rsidR="00F97551" w:rsidRPr="006D45CD">
        <w:rPr>
          <w:rFonts w:ascii="Andalus" w:hAnsi="Andalus" w:cs="Andalus"/>
          <w:sz w:val="28"/>
          <w:szCs w:val="28"/>
        </w:rPr>
        <w:tab/>
      </w:r>
      <w:r w:rsidR="001565F3" w:rsidRPr="006D45CD">
        <w:rPr>
          <w:rFonts w:ascii="Andalus" w:hAnsi="Andalus" w:cs="Andalus"/>
          <w:sz w:val="28"/>
          <w:szCs w:val="28"/>
        </w:rPr>
        <w:t xml:space="preserve">Mina Latif </w:t>
      </w:r>
      <w:proofErr w:type="spellStart"/>
      <w:r w:rsidR="001565F3" w:rsidRPr="006D45CD">
        <w:rPr>
          <w:rFonts w:ascii="Andalus" w:hAnsi="Andalus" w:cs="Andalus"/>
          <w:sz w:val="28"/>
          <w:szCs w:val="28"/>
        </w:rPr>
        <w:t>Lotfy</w:t>
      </w:r>
      <w:proofErr w:type="spellEnd"/>
    </w:p>
    <w:p w:rsidR="001565F3" w:rsidRPr="006D45CD" w:rsidRDefault="00F97551" w:rsidP="001565F3">
      <w:pPr>
        <w:rPr>
          <w:rFonts w:ascii="Andalus" w:hAnsi="Andalus" w:cs="Andalus"/>
          <w:sz w:val="28"/>
          <w:szCs w:val="28"/>
        </w:rPr>
      </w:pPr>
      <w:r w:rsidRPr="006D45CD">
        <w:rPr>
          <w:rFonts w:ascii="Andalus" w:hAnsi="Andalus" w:cs="Andalus"/>
          <w:sz w:val="28"/>
          <w:szCs w:val="28"/>
        </w:rPr>
        <w:t xml:space="preserve">Muhammad Mustafa </w:t>
      </w:r>
      <w:proofErr w:type="spellStart"/>
      <w:r w:rsidRPr="006D45CD">
        <w:rPr>
          <w:rFonts w:ascii="Andalus" w:hAnsi="Andalus" w:cs="Andalus"/>
          <w:sz w:val="28"/>
          <w:szCs w:val="28"/>
        </w:rPr>
        <w:t>Abd</w:t>
      </w:r>
      <w:proofErr w:type="spellEnd"/>
      <w:r w:rsidRPr="006D45CD">
        <w:rPr>
          <w:rFonts w:ascii="Andalus" w:hAnsi="Andalus" w:cs="Andalus"/>
          <w:sz w:val="28"/>
          <w:szCs w:val="28"/>
        </w:rPr>
        <w:t xml:space="preserve"> El-Fattah</w:t>
      </w:r>
      <w:r w:rsidR="001565F3" w:rsidRPr="006D45CD">
        <w:rPr>
          <w:rFonts w:ascii="Andalus" w:hAnsi="Andalus" w:cs="Andalus"/>
          <w:sz w:val="28"/>
          <w:szCs w:val="28"/>
        </w:rPr>
        <w:tab/>
      </w:r>
      <w:r w:rsidR="001565F3" w:rsidRPr="006D45CD">
        <w:rPr>
          <w:rFonts w:ascii="Andalus" w:hAnsi="Andalus" w:cs="Andalus"/>
          <w:sz w:val="28"/>
          <w:szCs w:val="28"/>
        </w:rPr>
        <w:tab/>
      </w:r>
      <w:r w:rsidR="007820B9" w:rsidRPr="006D45CD">
        <w:rPr>
          <w:rFonts w:ascii="Andalus" w:hAnsi="Andalus" w:cs="Andalus"/>
          <w:sz w:val="28"/>
          <w:szCs w:val="28"/>
        </w:rPr>
        <w:tab/>
      </w:r>
      <w:r w:rsidRPr="006D45CD">
        <w:rPr>
          <w:rFonts w:ascii="Andalus" w:hAnsi="Andalus" w:cs="Andalus"/>
          <w:sz w:val="28"/>
          <w:szCs w:val="28"/>
        </w:rPr>
        <w:t>Omar</w:t>
      </w:r>
      <w:r w:rsidR="00C72A81" w:rsidRPr="006D45CD">
        <w:rPr>
          <w:rFonts w:ascii="Andalus" w:hAnsi="Andalus" w:cs="Andalus"/>
          <w:sz w:val="28"/>
          <w:szCs w:val="28"/>
        </w:rPr>
        <w:t xml:space="preserve"> Khaled </w:t>
      </w:r>
      <w:proofErr w:type="spellStart"/>
      <w:r w:rsidR="00C72A81" w:rsidRPr="006D45CD">
        <w:rPr>
          <w:rFonts w:ascii="Andalus" w:hAnsi="Andalus" w:cs="Andalus"/>
          <w:sz w:val="28"/>
          <w:szCs w:val="28"/>
        </w:rPr>
        <w:t>Abd</w:t>
      </w:r>
      <w:proofErr w:type="spellEnd"/>
      <w:r w:rsidR="00C72A81" w:rsidRPr="006D45CD">
        <w:rPr>
          <w:rFonts w:ascii="Andalus" w:hAnsi="Andalus" w:cs="Andalus"/>
          <w:sz w:val="28"/>
          <w:szCs w:val="28"/>
        </w:rPr>
        <w:t xml:space="preserve"> El-Hafiz</w:t>
      </w:r>
    </w:p>
    <w:p w:rsidR="00F97551" w:rsidRPr="006D45CD" w:rsidRDefault="00C72A81" w:rsidP="001565F3">
      <w:pPr>
        <w:rPr>
          <w:rFonts w:ascii="Andalus" w:hAnsi="Andalus" w:cs="Andalus"/>
          <w:sz w:val="28"/>
          <w:szCs w:val="28"/>
        </w:rPr>
      </w:pPr>
      <w:proofErr w:type="spellStart"/>
      <w:r w:rsidRPr="006D45CD">
        <w:rPr>
          <w:rFonts w:ascii="Andalus" w:hAnsi="Andalus" w:cs="Andalus"/>
          <w:sz w:val="28"/>
          <w:szCs w:val="28"/>
        </w:rPr>
        <w:t>Raafat</w:t>
      </w:r>
      <w:proofErr w:type="spellEnd"/>
      <w:r w:rsidRPr="006D45CD">
        <w:rPr>
          <w:rFonts w:ascii="Andalus" w:hAnsi="Andalus" w:cs="Andalus"/>
          <w:sz w:val="28"/>
          <w:szCs w:val="28"/>
        </w:rPr>
        <w:t xml:space="preserve"> Ahmed Muhammad</w:t>
      </w:r>
      <w:r w:rsidRPr="006D45CD">
        <w:rPr>
          <w:rFonts w:ascii="Andalus" w:hAnsi="Andalus" w:cs="Andalus"/>
          <w:sz w:val="28"/>
          <w:szCs w:val="28"/>
        </w:rPr>
        <w:tab/>
      </w:r>
      <w:r w:rsidRPr="006D45CD">
        <w:rPr>
          <w:rFonts w:ascii="Andalus" w:hAnsi="Andalus" w:cs="Andalus"/>
          <w:sz w:val="28"/>
          <w:szCs w:val="28"/>
        </w:rPr>
        <w:tab/>
      </w:r>
      <w:r w:rsidRPr="006D45CD">
        <w:rPr>
          <w:rFonts w:ascii="Andalus" w:hAnsi="Andalus" w:cs="Andalus"/>
          <w:sz w:val="28"/>
          <w:szCs w:val="28"/>
        </w:rPr>
        <w:tab/>
      </w:r>
      <w:r w:rsidR="00F97551" w:rsidRPr="006D45CD">
        <w:rPr>
          <w:rFonts w:ascii="Andalus" w:hAnsi="Andalus" w:cs="Andalus"/>
          <w:sz w:val="28"/>
          <w:szCs w:val="28"/>
        </w:rPr>
        <w:tab/>
      </w:r>
      <w:proofErr w:type="spellStart"/>
      <w:r w:rsidR="00F97551" w:rsidRPr="006D45CD">
        <w:rPr>
          <w:rFonts w:ascii="Andalus" w:hAnsi="Andalus" w:cs="Andalus"/>
          <w:sz w:val="28"/>
          <w:szCs w:val="28"/>
        </w:rPr>
        <w:t>Soad</w:t>
      </w:r>
      <w:proofErr w:type="spellEnd"/>
      <w:r w:rsidR="00F97551" w:rsidRPr="006D45CD">
        <w:rPr>
          <w:rFonts w:ascii="Andalus" w:hAnsi="Andalus" w:cs="Andalus"/>
          <w:sz w:val="28"/>
          <w:szCs w:val="28"/>
        </w:rPr>
        <w:t xml:space="preserve"> Samir </w:t>
      </w:r>
      <w:proofErr w:type="spellStart"/>
      <w:r w:rsidR="00F97551" w:rsidRPr="006D45CD">
        <w:rPr>
          <w:rFonts w:ascii="Andalus" w:hAnsi="Andalus" w:cs="Andalus"/>
          <w:sz w:val="28"/>
          <w:szCs w:val="28"/>
        </w:rPr>
        <w:t>Fawzy</w:t>
      </w:r>
      <w:proofErr w:type="spellEnd"/>
    </w:p>
    <w:p w:rsidR="00F97551" w:rsidRPr="006D45CD" w:rsidRDefault="00F97551" w:rsidP="001565F3">
      <w:pPr>
        <w:rPr>
          <w:rFonts w:ascii="Andalus" w:hAnsi="Andalus" w:cs="Andalus"/>
          <w:sz w:val="28"/>
          <w:szCs w:val="28"/>
        </w:rPr>
      </w:pPr>
      <w:proofErr w:type="spellStart"/>
      <w:r w:rsidRPr="006D45CD">
        <w:rPr>
          <w:rFonts w:ascii="Andalus" w:hAnsi="Andalus" w:cs="Andalus"/>
          <w:sz w:val="28"/>
          <w:szCs w:val="28"/>
        </w:rPr>
        <w:t>Toqa</w:t>
      </w:r>
      <w:proofErr w:type="spellEnd"/>
      <w:r w:rsidRPr="006D45CD">
        <w:rPr>
          <w:rFonts w:ascii="Andalus" w:hAnsi="Andalus" w:cs="Andalus"/>
          <w:sz w:val="28"/>
          <w:szCs w:val="28"/>
        </w:rPr>
        <w:t xml:space="preserve"> </w:t>
      </w:r>
      <w:proofErr w:type="spellStart"/>
      <w:r w:rsidRPr="006D45CD">
        <w:rPr>
          <w:rFonts w:ascii="Andalus" w:hAnsi="Andalus" w:cs="Andalus"/>
          <w:sz w:val="28"/>
          <w:szCs w:val="28"/>
        </w:rPr>
        <w:t>Magdy</w:t>
      </w:r>
      <w:proofErr w:type="spellEnd"/>
      <w:r w:rsidRPr="006D45CD">
        <w:rPr>
          <w:rFonts w:ascii="Andalus" w:hAnsi="Andalus" w:cs="Andalus"/>
          <w:sz w:val="28"/>
          <w:szCs w:val="28"/>
        </w:rPr>
        <w:t xml:space="preserve"> Fouad</w:t>
      </w:r>
    </w:p>
    <w:p w:rsidR="00F97551" w:rsidRPr="007820B9" w:rsidRDefault="00F97551" w:rsidP="001565F3">
      <w:pPr>
        <w:rPr>
          <w:rFonts w:asciiTheme="majorBidi" w:hAnsiTheme="majorBidi" w:cstheme="majorBidi"/>
        </w:rPr>
      </w:pPr>
    </w:p>
    <w:p w:rsidR="00F97551" w:rsidRPr="007820B9" w:rsidRDefault="00F97551" w:rsidP="001565F3">
      <w:pPr>
        <w:rPr>
          <w:rFonts w:asciiTheme="majorBidi" w:hAnsiTheme="majorBidi" w:cstheme="majorBidi"/>
        </w:rPr>
      </w:pPr>
    </w:p>
    <w:p w:rsidR="00F97551" w:rsidRPr="00063C47" w:rsidRDefault="00F97551" w:rsidP="00F97551">
      <w:pPr>
        <w:jc w:val="center"/>
        <w:rPr>
          <w:rFonts w:asciiTheme="majorBidi" w:hAnsiTheme="majorBidi" w:cstheme="majorBidi"/>
          <w:b/>
          <w:bCs/>
          <w:sz w:val="32"/>
          <w:szCs w:val="32"/>
        </w:rPr>
      </w:pPr>
      <w:r w:rsidRPr="00063C47">
        <w:rPr>
          <w:rFonts w:asciiTheme="majorBidi" w:hAnsiTheme="majorBidi" w:cstheme="majorBidi"/>
          <w:b/>
          <w:bCs/>
          <w:sz w:val="32"/>
          <w:szCs w:val="32"/>
        </w:rPr>
        <w:t xml:space="preserve">Supervised </w:t>
      </w:r>
      <w:proofErr w:type="gramStart"/>
      <w:r w:rsidRPr="00063C47">
        <w:rPr>
          <w:rFonts w:asciiTheme="majorBidi" w:hAnsiTheme="majorBidi" w:cstheme="majorBidi"/>
          <w:b/>
          <w:bCs/>
          <w:sz w:val="32"/>
          <w:szCs w:val="32"/>
        </w:rPr>
        <w:t>By</w:t>
      </w:r>
      <w:proofErr w:type="gramEnd"/>
      <w:r w:rsidRPr="00063C47">
        <w:rPr>
          <w:rFonts w:asciiTheme="majorBidi" w:hAnsiTheme="majorBidi" w:cstheme="majorBidi"/>
          <w:b/>
          <w:bCs/>
          <w:sz w:val="32"/>
          <w:szCs w:val="32"/>
        </w:rPr>
        <w:t>:</w:t>
      </w:r>
    </w:p>
    <w:p w:rsidR="00F97551" w:rsidRPr="006D45CD" w:rsidRDefault="00F97551" w:rsidP="00F97551">
      <w:pPr>
        <w:jc w:val="center"/>
        <w:rPr>
          <w:rFonts w:ascii="Andalus" w:hAnsi="Andalus" w:cs="Andalus"/>
          <w:sz w:val="28"/>
          <w:szCs w:val="28"/>
        </w:rPr>
      </w:pPr>
      <w:r w:rsidRPr="006D45CD">
        <w:rPr>
          <w:rFonts w:ascii="Andalus" w:hAnsi="Andalus" w:cs="Andalus"/>
          <w:sz w:val="28"/>
          <w:szCs w:val="28"/>
        </w:rPr>
        <w:t xml:space="preserve">Dr. </w:t>
      </w:r>
      <w:proofErr w:type="spellStart"/>
      <w:r w:rsidRPr="006D45CD">
        <w:rPr>
          <w:rFonts w:ascii="Andalus" w:hAnsi="Andalus" w:cs="Andalus"/>
          <w:sz w:val="28"/>
          <w:szCs w:val="28"/>
        </w:rPr>
        <w:t>Shimaa</w:t>
      </w:r>
      <w:proofErr w:type="spellEnd"/>
      <w:r w:rsidRPr="006D45CD">
        <w:rPr>
          <w:rFonts w:ascii="Andalus" w:hAnsi="Andalus" w:cs="Andalus"/>
          <w:sz w:val="28"/>
          <w:szCs w:val="28"/>
        </w:rPr>
        <w:t xml:space="preserve"> Ibrahim</w:t>
      </w:r>
    </w:p>
    <w:p w:rsidR="00F97551" w:rsidRPr="007820B9" w:rsidRDefault="00F97551">
      <w:pPr>
        <w:rPr>
          <w:rFonts w:asciiTheme="majorBidi" w:hAnsiTheme="majorBidi" w:cstheme="majorBidi"/>
        </w:rPr>
      </w:pPr>
      <w:r w:rsidRPr="007820B9">
        <w:rPr>
          <w:rFonts w:asciiTheme="majorBidi" w:hAnsiTheme="majorBidi" w:cstheme="majorBidi"/>
        </w:rPr>
        <w:br w:type="page"/>
      </w:r>
      <w:bookmarkStart w:id="0" w:name="_GoBack"/>
      <w:bookmarkEnd w:id="0"/>
    </w:p>
    <w:p w:rsidR="00C72A81" w:rsidRPr="00C72A81" w:rsidRDefault="00C72A81" w:rsidP="00C72A81">
      <w:pPr>
        <w:pStyle w:val="Title"/>
        <w:rPr>
          <w:rStyle w:val="SubtleReference"/>
        </w:rPr>
      </w:pPr>
      <w:r>
        <w:rPr>
          <w:rStyle w:val="SubtleReference"/>
        </w:rPr>
        <w:lastRenderedPageBreak/>
        <w:t>Acknowledgement</w:t>
      </w:r>
      <w:r w:rsidR="00F97551" w:rsidRPr="001E0905">
        <w:rPr>
          <w:b w:val="0"/>
          <w:bCs/>
          <w:sz w:val="40"/>
          <w:szCs w:val="40"/>
        </w:rPr>
        <w:br w:type="page"/>
      </w:r>
      <w:r>
        <w:rPr>
          <w:rStyle w:val="SubtleReference"/>
        </w:rPr>
        <w:lastRenderedPageBreak/>
        <w:t>Contents</w:t>
      </w:r>
    </w:p>
    <w:p w:rsidR="00F97551" w:rsidRPr="00C72A81" w:rsidRDefault="00F97551" w:rsidP="00C72A81">
      <w:pPr>
        <w:pStyle w:val="Title"/>
        <w:rPr>
          <w:smallCaps/>
        </w:rPr>
      </w:pPr>
    </w:p>
    <w:p w:rsidR="00F97551" w:rsidRPr="007820B9" w:rsidRDefault="00F97551">
      <w:pPr>
        <w:rPr>
          <w:rFonts w:asciiTheme="majorBidi" w:hAnsiTheme="majorBidi" w:cstheme="majorBidi"/>
        </w:rPr>
      </w:pPr>
    </w:p>
    <w:p w:rsidR="005B2872" w:rsidRPr="007820B9" w:rsidRDefault="005B2872" w:rsidP="005B2872">
      <w:pPr>
        <w:pStyle w:val="ListParagraph"/>
        <w:numPr>
          <w:ilvl w:val="0"/>
          <w:numId w:val="1"/>
        </w:numPr>
        <w:rPr>
          <w:rFonts w:asciiTheme="majorBidi" w:hAnsiTheme="majorBidi" w:cstheme="majorBidi"/>
        </w:rPr>
      </w:pPr>
      <w:r w:rsidRPr="007820B9">
        <w:rPr>
          <w:rFonts w:asciiTheme="majorBidi" w:hAnsiTheme="majorBidi" w:cstheme="majorBidi"/>
        </w:rPr>
        <w:t>Abstract</w:t>
      </w:r>
    </w:p>
    <w:p w:rsidR="005B2872" w:rsidRPr="007820B9" w:rsidRDefault="005B2872" w:rsidP="005B2872">
      <w:pPr>
        <w:pStyle w:val="ListParagraph"/>
        <w:numPr>
          <w:ilvl w:val="0"/>
          <w:numId w:val="1"/>
        </w:numPr>
        <w:rPr>
          <w:rFonts w:asciiTheme="majorBidi" w:hAnsiTheme="majorBidi" w:cstheme="majorBidi"/>
        </w:rPr>
      </w:pPr>
      <w:r w:rsidRPr="007820B9">
        <w:rPr>
          <w:rFonts w:asciiTheme="majorBidi" w:hAnsiTheme="majorBidi" w:cstheme="majorBidi"/>
        </w:rPr>
        <w:t>Motivation</w:t>
      </w:r>
    </w:p>
    <w:p w:rsidR="00F97551" w:rsidRPr="007820B9" w:rsidRDefault="00F97551" w:rsidP="005B2872">
      <w:pPr>
        <w:pStyle w:val="ListParagraph"/>
        <w:numPr>
          <w:ilvl w:val="0"/>
          <w:numId w:val="1"/>
        </w:numPr>
        <w:rPr>
          <w:rFonts w:asciiTheme="majorBidi" w:hAnsiTheme="majorBidi" w:cstheme="majorBidi"/>
        </w:rPr>
      </w:pPr>
      <w:r w:rsidRPr="007820B9">
        <w:rPr>
          <w:rFonts w:asciiTheme="majorBidi" w:hAnsiTheme="majorBidi" w:cstheme="majorBidi"/>
        </w:rPr>
        <w:t>Ch.1 – Introduction</w:t>
      </w:r>
    </w:p>
    <w:p w:rsidR="005B2872" w:rsidRPr="007820B9" w:rsidRDefault="005B2872" w:rsidP="005B2872">
      <w:pPr>
        <w:pStyle w:val="ListParagraph"/>
        <w:numPr>
          <w:ilvl w:val="0"/>
          <w:numId w:val="1"/>
        </w:numPr>
        <w:rPr>
          <w:rFonts w:asciiTheme="majorBidi" w:hAnsiTheme="majorBidi" w:cstheme="majorBidi"/>
        </w:rPr>
      </w:pPr>
      <w:r w:rsidRPr="007820B9">
        <w:rPr>
          <w:rFonts w:asciiTheme="majorBidi" w:hAnsiTheme="majorBidi" w:cstheme="majorBidi"/>
        </w:rPr>
        <w:t>Ch.2 – Virtual Reality (VR)</w:t>
      </w:r>
    </w:p>
    <w:p w:rsidR="005B2872" w:rsidRPr="007820B9" w:rsidRDefault="005B2872" w:rsidP="005B2872">
      <w:pPr>
        <w:pStyle w:val="ListParagraph"/>
        <w:numPr>
          <w:ilvl w:val="0"/>
          <w:numId w:val="1"/>
        </w:numPr>
        <w:rPr>
          <w:rFonts w:asciiTheme="majorBidi" w:hAnsiTheme="majorBidi" w:cstheme="majorBidi"/>
        </w:rPr>
      </w:pPr>
      <w:r w:rsidRPr="007820B9">
        <w:rPr>
          <w:rFonts w:asciiTheme="majorBidi" w:hAnsiTheme="majorBidi" w:cstheme="majorBidi"/>
        </w:rPr>
        <w:t>Ch.3 – Text to Speech and Text Processing</w:t>
      </w:r>
    </w:p>
    <w:p w:rsidR="005B2872" w:rsidRPr="007820B9" w:rsidRDefault="005B2872" w:rsidP="005B2872">
      <w:pPr>
        <w:pStyle w:val="ListParagraph"/>
        <w:numPr>
          <w:ilvl w:val="0"/>
          <w:numId w:val="1"/>
        </w:numPr>
        <w:rPr>
          <w:rFonts w:asciiTheme="majorBidi" w:hAnsiTheme="majorBidi" w:cstheme="majorBidi"/>
        </w:rPr>
      </w:pPr>
      <w:r w:rsidRPr="007820B9">
        <w:rPr>
          <w:rFonts w:asciiTheme="majorBidi" w:hAnsiTheme="majorBidi" w:cstheme="majorBidi"/>
        </w:rPr>
        <w:t>Ch.4 – Question Generation</w:t>
      </w:r>
    </w:p>
    <w:p w:rsidR="005B2872" w:rsidRPr="007820B9" w:rsidRDefault="005B2872" w:rsidP="005B2872">
      <w:pPr>
        <w:pStyle w:val="ListParagraph"/>
        <w:numPr>
          <w:ilvl w:val="0"/>
          <w:numId w:val="1"/>
        </w:numPr>
        <w:rPr>
          <w:rFonts w:asciiTheme="majorBidi" w:hAnsiTheme="majorBidi" w:cstheme="majorBidi"/>
        </w:rPr>
      </w:pPr>
      <w:r w:rsidRPr="007820B9">
        <w:rPr>
          <w:rFonts w:asciiTheme="majorBidi" w:hAnsiTheme="majorBidi" w:cstheme="majorBidi"/>
        </w:rPr>
        <w:t>Ch.5 – Interfacing Model and Text to Speech</w:t>
      </w:r>
    </w:p>
    <w:p w:rsidR="005B2872" w:rsidRPr="007820B9" w:rsidRDefault="005B2872" w:rsidP="005B2872">
      <w:pPr>
        <w:pStyle w:val="ListParagraph"/>
        <w:numPr>
          <w:ilvl w:val="0"/>
          <w:numId w:val="1"/>
        </w:numPr>
        <w:rPr>
          <w:rFonts w:asciiTheme="majorBidi" w:hAnsiTheme="majorBidi" w:cstheme="majorBidi"/>
        </w:rPr>
      </w:pPr>
      <w:r w:rsidRPr="007820B9">
        <w:rPr>
          <w:rFonts w:asciiTheme="majorBidi" w:hAnsiTheme="majorBidi" w:cstheme="majorBidi"/>
        </w:rPr>
        <w:t>Ch.6 – Graphics</w:t>
      </w:r>
    </w:p>
    <w:p w:rsidR="005B2872" w:rsidRPr="007820B9" w:rsidRDefault="005B2872" w:rsidP="005B2872">
      <w:pPr>
        <w:pStyle w:val="ListParagraph"/>
        <w:numPr>
          <w:ilvl w:val="0"/>
          <w:numId w:val="1"/>
        </w:numPr>
        <w:rPr>
          <w:rFonts w:asciiTheme="majorBidi" w:hAnsiTheme="majorBidi" w:cstheme="majorBidi"/>
        </w:rPr>
      </w:pPr>
      <w:r w:rsidRPr="007820B9">
        <w:rPr>
          <w:rFonts w:asciiTheme="majorBidi" w:hAnsiTheme="majorBidi" w:cstheme="majorBidi"/>
        </w:rPr>
        <w:t>Ch.7 –  Conclusion</w:t>
      </w:r>
    </w:p>
    <w:p w:rsidR="00B740BC" w:rsidRPr="007820B9" w:rsidRDefault="005B2872" w:rsidP="005B2872">
      <w:pPr>
        <w:pStyle w:val="ListParagraph"/>
        <w:numPr>
          <w:ilvl w:val="0"/>
          <w:numId w:val="1"/>
        </w:numPr>
        <w:rPr>
          <w:rFonts w:asciiTheme="majorBidi" w:hAnsiTheme="majorBidi" w:cstheme="majorBidi"/>
        </w:rPr>
      </w:pPr>
      <w:r w:rsidRPr="007820B9">
        <w:rPr>
          <w:rFonts w:asciiTheme="majorBidi" w:hAnsiTheme="majorBidi" w:cstheme="majorBidi"/>
        </w:rPr>
        <w:t>References</w:t>
      </w:r>
    </w:p>
    <w:p w:rsidR="003A2B9D" w:rsidRDefault="003A2B9D">
      <w:pPr>
        <w:rPr>
          <w:rFonts w:asciiTheme="majorBidi" w:hAnsiTheme="majorBidi" w:cstheme="majorBidi"/>
        </w:rPr>
      </w:pPr>
    </w:p>
    <w:p w:rsidR="003A2B9D" w:rsidRDefault="003A2B9D">
      <w:pPr>
        <w:rPr>
          <w:rFonts w:asciiTheme="majorBidi" w:hAnsiTheme="majorBidi" w:cstheme="majorBidi"/>
        </w:rPr>
      </w:pPr>
      <w:r>
        <w:rPr>
          <w:rFonts w:asciiTheme="majorBidi" w:hAnsiTheme="majorBidi" w:cstheme="majorBidi"/>
        </w:rPr>
        <w:br w:type="page"/>
      </w:r>
    </w:p>
    <w:p w:rsidR="003A2B9D" w:rsidRPr="00C72A81" w:rsidRDefault="00C72A81" w:rsidP="00C72A81">
      <w:pPr>
        <w:pStyle w:val="Title"/>
        <w:rPr>
          <w:smallCaps/>
        </w:rPr>
      </w:pPr>
      <w:r>
        <w:rPr>
          <w:rStyle w:val="SubtleReference"/>
        </w:rPr>
        <w:lastRenderedPageBreak/>
        <w:t>Abstract</w:t>
      </w:r>
    </w:p>
    <w:p w:rsidR="003A2B9D" w:rsidRDefault="003A2B9D">
      <w:pPr>
        <w:rPr>
          <w:rFonts w:asciiTheme="majorBidi" w:hAnsiTheme="majorBidi" w:cstheme="majorBidi"/>
        </w:rPr>
      </w:pPr>
      <w:r>
        <w:rPr>
          <w:rFonts w:asciiTheme="majorBidi" w:hAnsiTheme="majorBidi" w:cstheme="majorBidi"/>
        </w:rPr>
        <w:br w:type="page"/>
      </w:r>
    </w:p>
    <w:p w:rsidR="00C72A81" w:rsidRDefault="00C72A81" w:rsidP="00C72A81">
      <w:pPr>
        <w:pStyle w:val="Title"/>
        <w:rPr>
          <w:rStyle w:val="SubtleReference"/>
        </w:rPr>
      </w:pPr>
      <w:r>
        <w:rPr>
          <w:rStyle w:val="SubtleReference"/>
        </w:rPr>
        <w:lastRenderedPageBreak/>
        <w:t>Motivation</w:t>
      </w:r>
    </w:p>
    <w:p w:rsidR="00C72A81" w:rsidRPr="00C72A81" w:rsidRDefault="00C72A81" w:rsidP="00C72A81">
      <w:pPr>
        <w:rPr>
          <w:rStyle w:val="SubtleReference"/>
          <w:rFonts w:asciiTheme="majorBidi" w:eastAsiaTheme="majorEastAsia" w:hAnsiTheme="majorBidi" w:cstheme="majorBidi"/>
          <w:b/>
          <w:spacing w:val="-10"/>
          <w:kern w:val="28"/>
          <w:sz w:val="56"/>
          <w:szCs w:val="56"/>
        </w:rPr>
      </w:pPr>
    </w:p>
    <w:p w:rsidR="00C72A81" w:rsidRDefault="00C72A81" w:rsidP="00C72A81">
      <w:pPr>
        <w:rPr>
          <w:rStyle w:val="SubtleReference"/>
          <w:rFonts w:asciiTheme="majorBidi" w:eastAsiaTheme="majorEastAsia" w:hAnsiTheme="majorBidi" w:cstheme="majorBidi"/>
          <w:b/>
          <w:spacing w:val="-10"/>
          <w:kern w:val="28"/>
          <w:sz w:val="56"/>
          <w:szCs w:val="56"/>
        </w:rPr>
      </w:pPr>
      <w:r>
        <w:rPr>
          <w:rStyle w:val="SubtleReference"/>
        </w:rPr>
        <w:br w:type="page"/>
      </w:r>
    </w:p>
    <w:p w:rsidR="00B740BC" w:rsidRPr="00C72A81" w:rsidRDefault="00D52969" w:rsidP="00C72A81">
      <w:pPr>
        <w:pStyle w:val="Title"/>
        <w:rPr>
          <w:rStyle w:val="SubtleReference"/>
        </w:rPr>
      </w:pPr>
      <w:r w:rsidRPr="00C72A81">
        <w:rPr>
          <w:rStyle w:val="SubtleReference"/>
        </w:rPr>
        <w:lastRenderedPageBreak/>
        <w:t>Chapter 1</w:t>
      </w:r>
    </w:p>
    <w:p w:rsidR="00D52969" w:rsidRPr="00C72A81" w:rsidRDefault="00D52969" w:rsidP="00C72A81">
      <w:pPr>
        <w:pStyle w:val="Title"/>
        <w:rPr>
          <w:rStyle w:val="SubtleReference"/>
        </w:rPr>
      </w:pPr>
      <w:r w:rsidRPr="00C72A81">
        <w:rPr>
          <w:rStyle w:val="SubtleReference"/>
        </w:rPr>
        <w:t>Introduction</w:t>
      </w:r>
    </w:p>
    <w:p w:rsidR="00B740BC" w:rsidRPr="007820B9" w:rsidRDefault="00B740BC">
      <w:pPr>
        <w:rPr>
          <w:rFonts w:asciiTheme="majorBidi" w:hAnsiTheme="majorBidi" w:cstheme="majorBidi"/>
        </w:rPr>
      </w:pPr>
      <w:r w:rsidRPr="007820B9">
        <w:rPr>
          <w:rFonts w:asciiTheme="majorBidi" w:hAnsiTheme="majorBidi" w:cstheme="majorBidi"/>
        </w:rPr>
        <w:br w:type="page"/>
      </w:r>
    </w:p>
    <w:p w:rsidR="00C72A81" w:rsidRPr="00C72A81" w:rsidRDefault="00C72A81" w:rsidP="00C72A81">
      <w:pPr>
        <w:pStyle w:val="Title"/>
        <w:rPr>
          <w:rStyle w:val="SubtleReference"/>
        </w:rPr>
      </w:pPr>
      <w:r>
        <w:rPr>
          <w:rStyle w:val="SubtleReference"/>
        </w:rPr>
        <w:lastRenderedPageBreak/>
        <w:t>Chapter 2</w:t>
      </w:r>
    </w:p>
    <w:p w:rsidR="00B740BC" w:rsidRPr="00C72A81" w:rsidRDefault="00C72A81" w:rsidP="00C72A81">
      <w:pPr>
        <w:pStyle w:val="Title"/>
        <w:rPr>
          <w:smallCaps/>
        </w:rPr>
      </w:pPr>
      <w:r>
        <w:rPr>
          <w:rStyle w:val="SubtleReference"/>
        </w:rPr>
        <w:t>Virtual Reality (VR)</w:t>
      </w:r>
      <w:r w:rsidR="00B740BC" w:rsidRPr="007820B9">
        <w:br w:type="page"/>
      </w:r>
    </w:p>
    <w:p w:rsidR="00B740BC" w:rsidRPr="007820B9" w:rsidRDefault="00B740BC" w:rsidP="00B740BC">
      <w:pPr>
        <w:rPr>
          <w:rFonts w:asciiTheme="majorBidi" w:hAnsiTheme="majorBidi" w:cstheme="majorBidi"/>
        </w:rPr>
      </w:pPr>
    </w:p>
    <w:p w:rsidR="00C72A81" w:rsidRDefault="00C72A81" w:rsidP="00C72A81">
      <w:pPr>
        <w:pStyle w:val="Title"/>
        <w:rPr>
          <w:rStyle w:val="SubtleReference"/>
        </w:rPr>
      </w:pPr>
      <w:r>
        <w:rPr>
          <w:rStyle w:val="SubtleReference"/>
        </w:rPr>
        <w:t>Chapter 3</w:t>
      </w:r>
    </w:p>
    <w:p w:rsidR="00C72A81" w:rsidRPr="00C72A81" w:rsidRDefault="00C72A81" w:rsidP="00C72A81">
      <w:pPr>
        <w:pStyle w:val="Title"/>
        <w:rPr>
          <w:smallCaps/>
        </w:rPr>
      </w:pPr>
      <w:r>
        <w:rPr>
          <w:rStyle w:val="SubtleReference"/>
        </w:rPr>
        <w:t>Text to Speech and Text Processing</w:t>
      </w:r>
    </w:p>
    <w:p w:rsidR="00C72A81" w:rsidRPr="00C72A81" w:rsidRDefault="00C72A81" w:rsidP="00C72A81">
      <w:pPr>
        <w:rPr>
          <w:rtl/>
        </w:rPr>
      </w:pPr>
    </w:p>
    <w:p w:rsidR="007D0CEE" w:rsidRPr="001529DA" w:rsidRDefault="001529DA" w:rsidP="007D0CEE">
      <w:pPr>
        <w:pStyle w:val="Heading1"/>
        <w:rPr>
          <w:noProof/>
          <w:lang w:val="en-GB"/>
        </w:rPr>
      </w:pPr>
      <w:r>
        <w:rPr>
          <w:noProof/>
          <w:lang w:val="en-GB"/>
        </w:rPr>
        <w:t>3.1</w:t>
      </w:r>
      <w:r>
        <w:rPr>
          <w:noProof/>
          <w:lang w:val="en-GB"/>
        </w:rPr>
        <w:tab/>
      </w:r>
      <w:r w:rsidR="007D0CEE" w:rsidRPr="001529DA">
        <w:rPr>
          <w:noProof/>
          <w:lang w:val="en-GB"/>
        </w:rPr>
        <w:t>Introduction</w:t>
      </w:r>
    </w:p>
    <w:p w:rsidR="007D0CEE" w:rsidRPr="001529DA" w:rsidRDefault="001529DA" w:rsidP="001529DA">
      <w:pPr>
        <w:pStyle w:val="Heading2"/>
        <w:rPr>
          <w:noProof/>
          <w:lang w:val="en-GB"/>
        </w:rPr>
      </w:pPr>
      <w:r>
        <w:rPr>
          <w:noProof/>
          <w:lang w:val="en-GB"/>
        </w:rPr>
        <w:t>3.1.1</w:t>
      </w:r>
      <w:r>
        <w:rPr>
          <w:noProof/>
          <w:lang w:val="en-GB"/>
        </w:rPr>
        <w:tab/>
      </w:r>
      <w:r w:rsidR="007D0CEE" w:rsidRPr="001529DA">
        <w:rPr>
          <w:noProof/>
          <w:lang w:val="en-GB"/>
        </w:rPr>
        <w:t xml:space="preserve">Prologue </w:t>
      </w:r>
    </w:p>
    <w:p w:rsidR="007D0CEE" w:rsidRPr="001529DA" w:rsidRDefault="001529DA" w:rsidP="007D0CEE">
      <w:pPr>
        <w:rPr>
          <w:rFonts w:asciiTheme="majorBidi" w:hAnsiTheme="majorBidi" w:cstheme="majorBidi"/>
          <w:noProof/>
          <w:lang w:val="en-GB"/>
        </w:rPr>
      </w:pPr>
      <w:r>
        <w:rPr>
          <w:rFonts w:asciiTheme="majorBidi" w:hAnsiTheme="majorBidi" w:cstheme="majorBidi"/>
          <w:noProof/>
          <w:lang w:val="en-GB"/>
        </w:rPr>
        <w:t>I</w:t>
      </w:r>
      <w:r w:rsidR="007D0CEE" w:rsidRPr="001529DA">
        <w:rPr>
          <w:rFonts w:asciiTheme="majorBidi" w:hAnsiTheme="majorBidi" w:cstheme="majorBidi"/>
          <w:noProof/>
          <w:lang w:val="en-GB"/>
        </w:rPr>
        <w:t>t has been always the case that new ways to communicate with our computers are appearing everyday every hour. In the past people used to interact with their computers mainly through keyboards and text-based systems Zen came about the revolution of graphical user interfaces and the advent of computer mice, after that the Interactions With our computing devices became dominated with touch interfaces. Now to accommodate people with disabilities and to devise new ways to interact with our devices in scenario in scenarios when Traditional methods cannot be visible there has been a rise in Voice interactions with all sorts of electronic devices with the proliferation of digital assistants such as Apple’s Siri and Google Assistant it's only evident that this mode of interaction Is popular with clients.</w:t>
      </w:r>
    </w:p>
    <w:p w:rsidR="007D0CEE" w:rsidRPr="001529DA" w:rsidRDefault="001529DA" w:rsidP="007D0CEE">
      <w:pPr>
        <w:pStyle w:val="Heading2"/>
        <w:rPr>
          <w:noProof/>
          <w:lang w:val="en-GB"/>
        </w:rPr>
      </w:pPr>
      <w:r>
        <w:rPr>
          <w:noProof/>
          <w:lang w:val="en-GB"/>
        </w:rPr>
        <w:t>3.1.2</w:t>
      </w:r>
      <w:r>
        <w:rPr>
          <w:noProof/>
          <w:lang w:val="en-GB"/>
        </w:rPr>
        <w:tab/>
      </w:r>
      <w:r w:rsidR="007D0CEE" w:rsidRPr="001529DA">
        <w:rPr>
          <w:noProof/>
          <w:lang w:val="en-GB"/>
        </w:rPr>
        <w:t>Why Speech-To-Text</w:t>
      </w:r>
    </w:p>
    <w:p w:rsidR="007D0CEE" w:rsidRPr="001529DA" w:rsidRDefault="007D0CEE" w:rsidP="007D0CEE">
      <w:pPr>
        <w:rPr>
          <w:rFonts w:asciiTheme="majorBidi" w:hAnsiTheme="majorBidi" w:cstheme="majorBidi"/>
          <w:noProof/>
          <w:lang w:val="en-GB"/>
        </w:rPr>
      </w:pPr>
      <w:r w:rsidRPr="001529DA">
        <w:rPr>
          <w:rFonts w:asciiTheme="majorBidi" w:hAnsiTheme="majorBidi" w:cstheme="majorBidi"/>
          <w:noProof/>
          <w:lang w:val="en-GB"/>
        </w:rPr>
        <w:t>Before popularisation of voice commands there have been developments in inferring meanings from text through Natural Language Processing (NLP) and Natural Language Understanding (NLU) and those were primarily text based and to build upon these technologies, it only made sense to convert voice or speech to take it to its text representation and run the established algorithms to infer what a user wants to make a better service. There have been other methodologies that work on the Voice or the wavy nature of speech, if so to speak, but they haven't been as successful as a text -based methods so converting speech into text then processing the resulting text makes much more sense in this regard.</w:t>
      </w:r>
    </w:p>
    <w:p w:rsidR="007D0CEE" w:rsidRPr="001529DA" w:rsidRDefault="001529DA" w:rsidP="007D0CEE">
      <w:pPr>
        <w:pStyle w:val="Heading2"/>
        <w:rPr>
          <w:noProof/>
          <w:lang w:val="en-GB"/>
        </w:rPr>
      </w:pPr>
      <w:r>
        <w:rPr>
          <w:noProof/>
          <w:lang w:val="en-GB"/>
        </w:rPr>
        <w:t>3.1.3</w:t>
      </w:r>
      <w:r>
        <w:rPr>
          <w:noProof/>
          <w:lang w:val="en-GB"/>
        </w:rPr>
        <w:tab/>
      </w:r>
      <w:r w:rsidR="007D0CEE" w:rsidRPr="001529DA">
        <w:rPr>
          <w:noProof/>
          <w:lang w:val="en-GB"/>
        </w:rPr>
        <w:t>History of Speech-To-Text</w:t>
      </w:r>
    </w:p>
    <w:p w:rsidR="007D0CEE" w:rsidRPr="001529DA" w:rsidRDefault="007D0CEE" w:rsidP="001C3EA6">
      <w:pPr>
        <w:rPr>
          <w:rFonts w:asciiTheme="majorBidi" w:hAnsiTheme="majorBidi" w:cstheme="majorBidi"/>
          <w:noProof/>
          <w:lang w:val="en-GB"/>
        </w:rPr>
      </w:pPr>
      <w:r w:rsidRPr="001529DA">
        <w:rPr>
          <w:rFonts w:asciiTheme="majorBidi" w:hAnsiTheme="majorBidi" w:cstheme="majorBidi"/>
          <w:noProof/>
        </w:rPr>
        <w:drawing>
          <wp:anchor distT="0" distB="0" distL="114300" distR="114300" simplePos="0" relativeHeight="251660288" behindDoc="0" locked="0" layoutInCell="1" allowOverlap="1" wp14:anchorId="7542A8E9" wp14:editId="1956DD92">
            <wp:simplePos x="0" y="0"/>
            <wp:positionH relativeFrom="margin">
              <wp:align>center</wp:align>
            </wp:positionH>
            <wp:positionV relativeFrom="paragraph">
              <wp:posOffset>807720</wp:posOffset>
            </wp:positionV>
            <wp:extent cx="5029200" cy="2914015"/>
            <wp:effectExtent l="0" t="0" r="0" b="635"/>
            <wp:wrapSquare wrapText="bothSides"/>
            <wp:docPr id="2" name="Picture 2" descr="Mary Meeker's Internet Trends Report 2017 -- Sli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y Meeker's Internet Trends Report 2017 -- Slide 4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9200" cy="2914015"/>
                    </a:xfrm>
                    <a:prstGeom prst="rect">
                      <a:avLst/>
                    </a:prstGeom>
                    <a:noFill/>
                    <a:ln>
                      <a:noFill/>
                    </a:ln>
                  </pic:spPr>
                </pic:pic>
              </a:graphicData>
            </a:graphic>
          </wp:anchor>
        </w:drawing>
      </w:r>
      <w:r w:rsidRPr="001529DA">
        <w:rPr>
          <w:rFonts w:asciiTheme="majorBidi" w:hAnsiTheme="majorBidi" w:cstheme="majorBidi"/>
          <w:noProof/>
          <w:lang w:val="en-GB"/>
        </w:rPr>
        <w:t xml:space="preserve">With the ever-increasing power to perform computations, the advances in artificial intelligence, especially in the </w:t>
      </w:r>
      <w:r w:rsidRPr="001529DA">
        <w:rPr>
          <w:rFonts w:asciiTheme="majorBidi" w:hAnsiTheme="majorBidi" w:cstheme="majorBidi"/>
          <w:noProof/>
          <w:lang w:val="en-GB"/>
        </w:rPr>
        <w:lastRenderedPageBreak/>
        <w:t>Machine Learning subfield, and the abundance of speech data, many of which accompanied with its text representation, there has been a huge boon to the capabilities of computers to recognise human speech, and recently they have become as efficient as humans in this regard.</w:t>
      </w:r>
      <w:r w:rsidRPr="001529DA">
        <w:rPr>
          <w:rFonts w:asciiTheme="majorBidi" w:hAnsiTheme="majorBidi" w:cstheme="majorBidi"/>
          <w:noProof/>
        </w:rPr>
        <mc:AlternateContent>
          <mc:Choice Requires="wps">
            <w:drawing>
              <wp:anchor distT="0" distB="0" distL="114300" distR="114300" simplePos="0" relativeHeight="251662336" behindDoc="0" locked="0" layoutInCell="1" allowOverlap="1" wp14:anchorId="3EC8F8C4" wp14:editId="3EFC47D4">
                <wp:simplePos x="0" y="0"/>
                <wp:positionH relativeFrom="margin">
                  <wp:align>center</wp:align>
                </wp:positionH>
                <wp:positionV relativeFrom="page">
                  <wp:posOffset>9105900</wp:posOffset>
                </wp:positionV>
                <wp:extent cx="502920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029200" cy="266700"/>
                        </a:xfrm>
                        <a:prstGeom prst="rect">
                          <a:avLst/>
                        </a:prstGeom>
                        <a:solidFill>
                          <a:prstClr val="white"/>
                        </a:solidFill>
                        <a:ln>
                          <a:noFill/>
                        </a:ln>
                      </wps:spPr>
                      <wps:txbx>
                        <w:txbxContent>
                          <w:p w:rsidR="001C3EA6" w:rsidRPr="009D1624" w:rsidRDefault="001C3EA6" w:rsidP="007D0CEE">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Speech Accuracy vs Years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C8F8C4" id="_x0000_t202" coordsize="21600,21600" o:spt="202" path="m,l,21600r21600,l21600,xe">
                <v:stroke joinstyle="miter"/>
                <v:path gradientshapeok="t" o:connecttype="rect"/>
              </v:shapetype>
              <v:shape id="Text Box 8" o:spid="_x0000_s1026" type="#_x0000_t202" style="position:absolute;margin-left:0;margin-top:717pt;width:396pt;height:21pt;z-index:251662336;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" stroked="f">
                <v:textbox style="mso-fit-shape-to-text:t" inset="0,0,0,0">
                  <w:txbxContent>
                    <w:p w:rsidR="001C3EA6" w:rsidRPr="009D1624" w:rsidRDefault="001C3EA6" w:rsidP="007D0CEE">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Speech Accuracy vs Years</w:t>
                      </w:r>
                    </w:p>
                  </w:txbxContent>
                </v:textbox>
                <w10:wrap type="square" anchorx="margin" anchory="page"/>
              </v:shape>
            </w:pict>
          </mc:Fallback>
        </mc:AlternateContent>
      </w:r>
    </w:p>
    <w:p w:rsidR="007D0CEE" w:rsidRPr="001529DA" w:rsidRDefault="007D0CEE" w:rsidP="007D0CEE">
      <w:pPr>
        <w:pStyle w:val="Heading3"/>
        <w:rPr>
          <w:rFonts w:asciiTheme="majorBidi" w:hAnsiTheme="majorBidi" w:cstheme="majorBidi"/>
          <w:noProof/>
          <w:lang w:val="en-GB"/>
        </w:rPr>
      </w:pPr>
      <w:r w:rsidRPr="001529DA">
        <w:rPr>
          <w:rFonts w:asciiTheme="majorBidi" w:hAnsiTheme="majorBidi" w:cstheme="majorBidi"/>
          <w:noProof/>
        </w:rPr>
        <mc:AlternateContent>
          <mc:Choice Requires="wps">
            <w:drawing>
              <wp:anchor distT="0" distB="0" distL="114300" distR="114300" simplePos="0" relativeHeight="251661312" behindDoc="1" locked="0" layoutInCell="1" allowOverlap="1" wp14:anchorId="5D11F224" wp14:editId="14834445">
                <wp:simplePos x="0" y="0"/>
                <wp:positionH relativeFrom="column">
                  <wp:posOffset>0</wp:posOffset>
                </wp:positionH>
                <wp:positionV relativeFrom="paragraph">
                  <wp:posOffset>-5333365</wp:posOffset>
                </wp:positionV>
                <wp:extent cx="5029200" cy="266700"/>
                <wp:effectExtent l="0" t="0" r="0" b="0"/>
                <wp:wrapNone/>
                <wp:docPr id="7" name="Text Box 7"/>
                <wp:cNvGraphicFramePr/>
                <a:graphic xmlns:a="http://schemas.openxmlformats.org/drawingml/2006/main">
                  <a:graphicData uri="http://schemas.microsoft.com/office/word/2010/wordprocessingShape">
                    <wps:wsp>
                      <wps:cNvSpPr txBox="1"/>
                      <wps:spPr>
                        <a:xfrm>
                          <a:off x="0" y="0"/>
                          <a:ext cx="5029200" cy="266700"/>
                        </a:xfrm>
                        <a:prstGeom prst="rect">
                          <a:avLst/>
                        </a:prstGeom>
                        <a:solidFill>
                          <a:prstClr val="white"/>
                        </a:solidFill>
                        <a:ln>
                          <a:noFill/>
                        </a:ln>
                      </wps:spPr>
                      <wps:txbx>
                        <w:txbxContent>
                          <w:p w:rsidR="001C3EA6" w:rsidRPr="009C2F6F" w:rsidRDefault="001C3EA6" w:rsidP="007D0CEE">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Recognition Accuracy vs Years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1F224" id="Text Box 7" o:spid="_x0000_s1027" type="#_x0000_t202" style="position:absolute;margin-left:0;margin-top:-419.95pt;width:396pt;height:21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" stroked="f">
                <v:textbox style="mso-fit-shape-to-text:t" inset="0,0,0,0">
                  <w:txbxContent>
                    <w:p w:rsidR="001C3EA6" w:rsidRPr="009C2F6F" w:rsidRDefault="001C3EA6" w:rsidP="007D0CEE">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Recognition Accuracy vs Years</w:t>
                      </w:r>
                    </w:p>
                  </w:txbxContent>
                </v:textbox>
              </v:shape>
            </w:pict>
          </mc:Fallback>
        </mc:AlternateContent>
      </w:r>
      <w:r w:rsidRPr="001529DA">
        <w:rPr>
          <w:rFonts w:asciiTheme="majorBidi" w:hAnsiTheme="majorBidi" w:cstheme="majorBidi"/>
          <w:noProof/>
          <w:lang w:val="en-GB"/>
        </w:rPr>
        <w:t>Milestones</w:t>
      </w:r>
    </w:p>
    <w:p w:rsidR="007D0CEE" w:rsidRPr="001529DA" w:rsidRDefault="007D0CEE" w:rsidP="007D0CEE">
      <w:pPr>
        <w:pStyle w:val="Heading4"/>
        <w:rPr>
          <w:rFonts w:asciiTheme="majorBidi" w:hAnsiTheme="majorBidi"/>
          <w:noProof/>
          <w:color w:val="auto"/>
          <w:lang w:val="en-GB"/>
        </w:rPr>
      </w:pPr>
      <w:r w:rsidRPr="001529DA">
        <w:rPr>
          <w:rFonts w:asciiTheme="majorBidi" w:hAnsiTheme="majorBidi"/>
          <w:noProof/>
          <w:color w:val="auto"/>
          <w:lang w:val="en-GB"/>
        </w:rPr>
        <w:t>1950s to 1960s</w:t>
      </w:r>
    </w:p>
    <w:p w:rsidR="007D0CEE" w:rsidRPr="001529DA" w:rsidRDefault="007D0CEE" w:rsidP="007D0CEE">
      <w:pPr>
        <w:rPr>
          <w:rFonts w:asciiTheme="majorBidi" w:hAnsiTheme="majorBidi" w:cstheme="majorBidi"/>
          <w:noProof/>
          <w:lang w:val="en-GB"/>
        </w:rPr>
      </w:pPr>
      <w:r w:rsidRPr="001529DA">
        <w:rPr>
          <w:rFonts w:asciiTheme="majorBidi" w:hAnsiTheme="majorBidi" w:cstheme="majorBidi"/>
          <w:noProof/>
          <w:lang w:val="en-GB"/>
        </w:rPr>
        <w:t>Bell labs first designed Audrey Systems: a speech recognition device focused on recognising numbers. Ten later, in 1960s, IBM came with the Shoebox system; it could understand and respond to 16 words in English.</w:t>
      </w:r>
    </w:p>
    <w:p w:rsidR="007D0CEE" w:rsidRPr="001529DA" w:rsidRDefault="007D0CEE" w:rsidP="007D0CEE">
      <w:pPr>
        <w:pStyle w:val="Heading4"/>
        <w:rPr>
          <w:rFonts w:asciiTheme="majorBidi" w:hAnsiTheme="majorBidi"/>
          <w:noProof/>
          <w:color w:val="auto"/>
          <w:lang w:val="en-GB"/>
        </w:rPr>
      </w:pPr>
      <w:r w:rsidRPr="001529DA">
        <w:rPr>
          <w:rFonts w:asciiTheme="majorBidi" w:hAnsiTheme="majorBidi"/>
          <w:noProof/>
          <w:color w:val="auto"/>
          <w:lang w:val="en-GB"/>
        </w:rPr>
        <w:t>1970s</w:t>
      </w:r>
    </w:p>
    <w:p w:rsidR="007D0CEE" w:rsidRPr="001529DA" w:rsidRDefault="007D0CEE" w:rsidP="007D0CEE">
      <w:pPr>
        <w:rPr>
          <w:rFonts w:asciiTheme="majorBidi" w:hAnsiTheme="majorBidi" w:cstheme="majorBidi"/>
          <w:noProof/>
          <w:lang w:val="en-GB"/>
        </w:rPr>
      </w:pPr>
      <w:r w:rsidRPr="001529DA">
        <w:rPr>
          <w:rFonts w:asciiTheme="majorBidi" w:hAnsiTheme="majorBidi" w:cstheme="majorBidi"/>
          <w:noProof/>
          <w:lang w:val="en-GB"/>
        </w:rPr>
        <w:t>Several advancements in this field were made in this decade courtesy of none other than US Department of Defence’s (DoD) DARPA, the original progenitors of Internet. They created a system called Speech Understanding Research (SUR); its child system called Harpy at Carnegie-Mellon University was able to understand 1,000 English words, the equivalent of a 3-year-old’s vocabulary.</w:t>
      </w:r>
    </w:p>
    <w:p w:rsidR="007D0CEE" w:rsidRPr="001529DA" w:rsidRDefault="007D0CEE" w:rsidP="007D0CEE">
      <w:pPr>
        <w:pStyle w:val="Heading4"/>
        <w:rPr>
          <w:rFonts w:asciiTheme="majorBidi" w:hAnsiTheme="majorBidi"/>
          <w:noProof/>
          <w:color w:val="auto"/>
          <w:lang w:val="en-GB"/>
        </w:rPr>
      </w:pPr>
      <w:r w:rsidRPr="001529DA">
        <w:rPr>
          <w:rFonts w:asciiTheme="majorBidi" w:hAnsiTheme="majorBidi"/>
          <w:noProof/>
          <w:color w:val="auto"/>
          <w:lang w:val="en-GB"/>
        </w:rPr>
        <w:t>1980s</w:t>
      </w:r>
    </w:p>
    <w:p w:rsidR="007D0CEE" w:rsidRPr="001529DA" w:rsidRDefault="007D0CEE" w:rsidP="007D0CEE">
      <w:pPr>
        <w:rPr>
          <w:rFonts w:asciiTheme="majorBidi" w:hAnsiTheme="majorBidi" w:cstheme="majorBidi"/>
          <w:noProof/>
          <w:lang w:val="en-GB"/>
        </w:rPr>
      </w:pPr>
      <w:r w:rsidRPr="001529DA">
        <w:rPr>
          <w:rFonts w:asciiTheme="majorBidi" w:hAnsiTheme="majorBidi" w:cstheme="majorBidi"/>
          <w:noProof/>
        </w:rPr>
        <mc:AlternateContent>
          <mc:Choice Requires="wps">
            <w:drawing>
              <wp:anchor distT="0" distB="0" distL="114300" distR="114300" simplePos="0" relativeHeight="251659264" behindDoc="1" locked="0" layoutInCell="1" allowOverlap="1" wp14:anchorId="0ADED8D8" wp14:editId="22319EC7">
                <wp:simplePos x="0" y="0"/>
                <wp:positionH relativeFrom="column">
                  <wp:posOffset>640080</wp:posOffset>
                </wp:positionH>
                <wp:positionV relativeFrom="paragraph">
                  <wp:posOffset>930910</wp:posOffset>
                </wp:positionV>
                <wp:extent cx="457200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1C3EA6" w:rsidRPr="00F95EF1" w:rsidRDefault="001C3EA6" w:rsidP="007D0CEE">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ED8D8" id="Text Box 1" o:spid="_x0000_s1028" type="#_x0000_t202" style="position:absolute;margin-left:50.4pt;margin-top:73.3pt;width:5in;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" stroked="f">
                <v:textbox style="mso-fit-shape-to-text:t" inset="0,0,0,0">
                  <w:txbxContent>
                    <w:p w:rsidR="001C3EA6" w:rsidRPr="00F95EF1" w:rsidRDefault="001C3EA6" w:rsidP="007D0CEE">
                      <w:pPr>
                        <w:pStyle w:val="Caption"/>
                        <w:rPr>
                          <w:noProof/>
                        </w:rPr>
                      </w:pPr>
                    </w:p>
                  </w:txbxContent>
                </v:textbox>
              </v:shape>
            </w:pict>
          </mc:Fallback>
        </mc:AlternateContent>
      </w:r>
      <w:r w:rsidRPr="001529DA">
        <w:rPr>
          <w:rFonts w:asciiTheme="majorBidi" w:hAnsiTheme="majorBidi" w:cstheme="majorBidi"/>
          <w:noProof/>
          <w:lang w:val="en-GB"/>
        </w:rPr>
        <w:t>A great growth in the vocabulary understood by recognition systems from thousands of words to tens of thousands of words. A breakthrough in statistical algorithms known as Hidden Markov Models were of tantamount importance towards the realisation of these advancements. HMMs work by estimating the probability of a sound utterance being a word instead of using fixed sound patterns to map to words directly in a deterministic way.</w:t>
      </w:r>
    </w:p>
    <w:p w:rsidR="007D0CEE" w:rsidRPr="001529DA" w:rsidRDefault="007D0CEE" w:rsidP="007D0CEE">
      <w:pPr>
        <w:pStyle w:val="Heading4"/>
        <w:rPr>
          <w:rFonts w:asciiTheme="majorBidi" w:hAnsiTheme="majorBidi"/>
          <w:noProof/>
          <w:color w:val="auto"/>
          <w:lang w:val="en-GB"/>
        </w:rPr>
      </w:pPr>
      <w:r w:rsidRPr="001529DA">
        <w:rPr>
          <w:rFonts w:asciiTheme="majorBidi" w:hAnsiTheme="majorBidi"/>
          <w:noProof/>
          <w:color w:val="auto"/>
          <w:lang w:val="en-GB"/>
        </w:rPr>
        <w:t>1990s</w:t>
      </w:r>
    </w:p>
    <w:p w:rsidR="007D0CEE" w:rsidRPr="001529DA" w:rsidRDefault="007D0CEE" w:rsidP="007D0CEE">
      <w:pPr>
        <w:rPr>
          <w:rFonts w:asciiTheme="majorBidi" w:hAnsiTheme="majorBidi" w:cstheme="majorBidi"/>
          <w:noProof/>
          <w:lang w:val="en-GB"/>
        </w:rPr>
      </w:pPr>
      <w:r w:rsidRPr="001529DA">
        <w:rPr>
          <w:rFonts w:asciiTheme="majorBidi" w:hAnsiTheme="majorBidi" w:cstheme="majorBidi"/>
          <w:noProof/>
          <w:lang w:val="en-GB"/>
        </w:rPr>
        <w:t>Speech Recognition became popular with the masses in the 90s because Personal Computers had faster processors capable of running recognition systems like Dragon Dictate which became widely used. Also, a accompany called BellSouth was pivotal in popularising such systems through the introduction of Voice Portal (VAL) which was a dial-in phone service based on Speech Recognition. This system gave to myriad of phone tree services currently in use today.</w:t>
      </w:r>
    </w:p>
    <w:p w:rsidR="007D0CEE" w:rsidRPr="001529DA" w:rsidRDefault="007D0CEE" w:rsidP="007D0CEE">
      <w:pPr>
        <w:pStyle w:val="Heading4"/>
        <w:rPr>
          <w:rFonts w:asciiTheme="majorBidi" w:hAnsiTheme="majorBidi"/>
          <w:noProof/>
          <w:color w:val="auto"/>
          <w:lang w:val="en-GB"/>
        </w:rPr>
      </w:pPr>
      <w:r w:rsidRPr="001529DA">
        <w:rPr>
          <w:rFonts w:asciiTheme="majorBidi" w:hAnsiTheme="majorBidi"/>
          <w:noProof/>
          <w:color w:val="auto"/>
          <w:lang w:val="en-GB"/>
        </w:rPr>
        <w:t>2000s</w:t>
      </w:r>
    </w:p>
    <w:p w:rsidR="007D0CEE" w:rsidRPr="001529DA" w:rsidRDefault="007D0CEE" w:rsidP="007D0CEE">
      <w:pPr>
        <w:rPr>
          <w:rFonts w:asciiTheme="majorBidi" w:hAnsiTheme="majorBidi" w:cstheme="majorBidi"/>
          <w:noProof/>
          <w:lang w:val="en-GB"/>
        </w:rPr>
      </w:pPr>
      <w:r w:rsidRPr="001529DA">
        <w:rPr>
          <w:rFonts w:asciiTheme="majorBidi" w:hAnsiTheme="majorBidi" w:cstheme="majorBidi"/>
          <w:noProof/>
          <w:lang w:val="en-GB"/>
        </w:rPr>
        <w:t>By the time it was 2001, Speech Recognition could attain around 80% in accuracy; however, there was not much development in the field till the arrival of Google Voice Search in the latter end of the decade. Due to the popularity of Google, this service was accessed by millions of people, which gave valuable datasets to be worked on and the needed processing power to serve the users’ requests were offloaded to its datacentres, therefore allowing a higher accuracy, thus quality, service.</w:t>
      </w:r>
    </w:p>
    <w:p w:rsidR="007D0CEE" w:rsidRPr="001529DA" w:rsidRDefault="007D0CEE" w:rsidP="007D0CEE">
      <w:pPr>
        <w:pStyle w:val="Heading4"/>
        <w:rPr>
          <w:rFonts w:asciiTheme="majorBidi" w:hAnsiTheme="majorBidi"/>
          <w:noProof/>
          <w:color w:val="auto"/>
          <w:lang w:val="en-GB"/>
        </w:rPr>
      </w:pPr>
      <w:r w:rsidRPr="001529DA">
        <w:rPr>
          <w:rFonts w:asciiTheme="majorBidi" w:hAnsiTheme="majorBidi"/>
          <w:noProof/>
          <w:color w:val="auto"/>
          <w:lang w:val="en-GB"/>
        </w:rPr>
        <w:t>2010s</w:t>
      </w:r>
    </w:p>
    <w:p w:rsidR="007D0CEE" w:rsidRPr="001529DA" w:rsidRDefault="007D0CEE" w:rsidP="007D0CEE">
      <w:pPr>
        <w:rPr>
          <w:rFonts w:asciiTheme="majorBidi" w:hAnsiTheme="majorBidi" w:cstheme="majorBidi"/>
          <w:noProof/>
          <w:lang w:val="en-GB"/>
        </w:rPr>
      </w:pPr>
      <w:r w:rsidRPr="001529DA">
        <w:rPr>
          <w:rFonts w:asciiTheme="majorBidi" w:hAnsiTheme="majorBidi" w:cstheme="majorBidi"/>
          <w:noProof/>
          <w:lang w:val="en-GB"/>
        </w:rPr>
        <w:t>In 2011 Apple launched its Siri App, much like Google Voice Search, now known as Google Assistant, it came like an App that is a point that helped in making both popular in the age of handheld devices. Then came Amazon’s Alexa, its competitor Google Home, and Microsoft’s Cortana. With the rise of Machine Learning techniques and ever-greater datasets, accuracy became higher and higher. In 2016 IBM achieved a word error rate of 6.9%; Microsoft beat it in 2017 and achieved an error rate of 5.9%; however, Google now reigns supreme with its error rate of just 5.5%, which is the rate of human error in recognising speech.</w:t>
      </w:r>
    </w:p>
    <w:p w:rsidR="007D0CEE" w:rsidRPr="001529DA" w:rsidRDefault="007D0CEE" w:rsidP="007D0CEE">
      <w:pPr>
        <w:rPr>
          <w:rFonts w:asciiTheme="majorBidi" w:hAnsiTheme="majorBidi" w:cstheme="majorBidi"/>
          <w:noProof/>
          <w:lang w:val="en-GB"/>
        </w:rPr>
      </w:pPr>
    </w:p>
    <w:p w:rsidR="007D0CEE" w:rsidRPr="001529DA" w:rsidRDefault="007D0CEE" w:rsidP="007D0CEE">
      <w:pPr>
        <w:rPr>
          <w:rFonts w:asciiTheme="majorBidi" w:hAnsiTheme="majorBidi" w:cstheme="majorBidi"/>
          <w:noProof/>
          <w:lang w:val="en-GB"/>
        </w:rPr>
      </w:pPr>
    </w:p>
    <w:p w:rsidR="007D0CEE" w:rsidRPr="001529DA" w:rsidRDefault="007D0CEE" w:rsidP="007D0CEE">
      <w:pPr>
        <w:rPr>
          <w:rFonts w:asciiTheme="majorBidi" w:hAnsiTheme="majorBidi" w:cstheme="majorBidi"/>
          <w:noProof/>
          <w:lang w:val="en-GB"/>
        </w:rPr>
      </w:pP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846"/>
        <w:gridCol w:w="1500"/>
        <w:gridCol w:w="6998"/>
      </w:tblGrid>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1952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Invention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A team at Bell Labs designs the Audrey, a machine capable of understanding spoken digits.</w:t>
            </w:r>
            <w:hyperlink r:id="rId11" w:anchor="cite_note-PCWorld-1" w:history="1">
              <w:r w:rsidRPr="001529DA">
                <w:rPr>
                  <w:rFonts w:asciiTheme="majorBidi" w:eastAsia="Times New Roman" w:hAnsiTheme="majorBidi" w:cstheme="majorBidi"/>
                  <w:noProof/>
                  <w:vertAlign w:val="superscript"/>
                  <w:lang w:val="en-GB"/>
                </w:rPr>
                <w:t>[1]</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1962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Demonstration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hyperlink r:id="rId12" w:tooltip="IBM" w:history="1">
              <w:r w:rsidRPr="001529DA">
                <w:rPr>
                  <w:rFonts w:asciiTheme="majorBidi" w:eastAsia="Times New Roman" w:hAnsiTheme="majorBidi" w:cstheme="majorBidi"/>
                  <w:noProof/>
                  <w:lang w:val="en-GB"/>
                </w:rPr>
                <w:t>IBM</w:t>
              </w:r>
            </w:hyperlink>
            <w:r w:rsidRPr="001529DA">
              <w:rPr>
                <w:rFonts w:asciiTheme="majorBidi" w:eastAsia="Times New Roman" w:hAnsiTheme="majorBidi" w:cstheme="majorBidi"/>
                <w:noProof/>
                <w:lang w:val="en-GB"/>
              </w:rPr>
              <w:t> demonstrates </w:t>
            </w:r>
            <w:hyperlink r:id="rId13" w:tooltip="IBM Shoebox" w:history="1">
              <w:r w:rsidRPr="001529DA">
                <w:rPr>
                  <w:rFonts w:asciiTheme="majorBidi" w:eastAsia="Times New Roman" w:hAnsiTheme="majorBidi" w:cstheme="majorBidi"/>
                  <w:noProof/>
                  <w:lang w:val="en-GB"/>
                </w:rPr>
                <w:t>the Shoebox</w:t>
              </w:r>
            </w:hyperlink>
            <w:r w:rsidRPr="001529DA">
              <w:rPr>
                <w:rFonts w:asciiTheme="majorBidi" w:eastAsia="Times New Roman" w:hAnsiTheme="majorBidi" w:cstheme="majorBidi"/>
                <w:noProof/>
                <w:lang w:val="en-GB"/>
              </w:rPr>
              <w:t>, a machine that can understand up to 16 spoken words in English, at the </w:t>
            </w:r>
            <w:hyperlink r:id="rId14" w:tooltip="1962 Seattle World's Fair" w:history="1">
              <w:r w:rsidRPr="001529DA">
                <w:rPr>
                  <w:rFonts w:asciiTheme="majorBidi" w:eastAsia="Times New Roman" w:hAnsiTheme="majorBidi" w:cstheme="majorBidi"/>
                  <w:noProof/>
                  <w:lang w:val="en-GB"/>
                </w:rPr>
                <w:t>1962 Seattle World's Fair</w:t>
              </w:r>
            </w:hyperlink>
            <w:r w:rsidRPr="001529DA">
              <w:rPr>
                <w:rFonts w:asciiTheme="majorBidi" w:eastAsia="Times New Roman" w:hAnsiTheme="majorBidi" w:cstheme="majorBidi"/>
                <w:noProof/>
                <w:lang w:val="en-GB"/>
              </w:rPr>
              <w:t>.</w:t>
            </w:r>
            <w:hyperlink r:id="rId15" w:anchor="cite_note-4" w:history="1">
              <w:r w:rsidRPr="001529DA">
                <w:rPr>
                  <w:rFonts w:asciiTheme="majorBidi" w:eastAsia="Times New Roman" w:hAnsiTheme="majorBidi" w:cstheme="majorBidi"/>
                  <w:noProof/>
                  <w:vertAlign w:val="superscript"/>
                  <w:lang w:val="en-GB"/>
                </w:rPr>
                <w:t>[4]</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1971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Invention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IBM invents the Automatic Call Identification system, enabling engineers to talk to and receive spoken answers from a device.</w:t>
            </w:r>
            <w:hyperlink r:id="rId16" w:anchor="cite_note-Pioneering-5" w:history="1">
              <w:r w:rsidRPr="001529DA">
                <w:rPr>
                  <w:rFonts w:asciiTheme="majorBidi" w:eastAsia="Times New Roman" w:hAnsiTheme="majorBidi" w:cstheme="majorBidi"/>
                  <w:noProof/>
                  <w:vertAlign w:val="superscript"/>
                  <w:lang w:val="en-GB"/>
                </w:rPr>
                <w:t>[5]</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1971–1976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Program</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hyperlink r:id="rId17" w:tooltip="DARPA" w:history="1">
              <w:r w:rsidRPr="001529DA">
                <w:rPr>
                  <w:rFonts w:asciiTheme="majorBidi" w:eastAsia="Times New Roman" w:hAnsiTheme="majorBidi" w:cstheme="majorBidi"/>
                  <w:noProof/>
                  <w:lang w:val="en-GB"/>
                </w:rPr>
                <w:t>DARPA</w:t>
              </w:r>
            </w:hyperlink>
            <w:r w:rsidRPr="001529DA">
              <w:rPr>
                <w:rFonts w:asciiTheme="majorBidi" w:eastAsia="Times New Roman" w:hAnsiTheme="majorBidi" w:cstheme="majorBidi"/>
                <w:noProof/>
                <w:lang w:val="en-GB"/>
              </w:rPr>
              <w:t> funds five years of speech recognition research with the goal of ending up with a machine capable of understanding a minimum of 1,000 words. The program led to the creation of the </w:t>
            </w:r>
            <w:hyperlink r:id="rId18" w:tooltip="Harpy" w:history="1">
              <w:r w:rsidRPr="001529DA">
                <w:rPr>
                  <w:rFonts w:asciiTheme="majorBidi" w:eastAsia="Times New Roman" w:hAnsiTheme="majorBidi" w:cstheme="majorBidi"/>
                  <w:noProof/>
                  <w:lang w:val="en-GB"/>
                </w:rPr>
                <w:t>Harpy</w:t>
              </w:r>
            </w:hyperlink>
            <w:r w:rsidRPr="001529DA">
              <w:rPr>
                <w:rFonts w:asciiTheme="majorBidi" w:eastAsia="Times New Roman" w:hAnsiTheme="majorBidi" w:cstheme="majorBidi"/>
                <w:noProof/>
                <w:lang w:val="en-GB"/>
              </w:rPr>
              <w:t> by </w:t>
            </w:r>
            <w:hyperlink r:id="rId19" w:tooltip="Carnegie Mellon" w:history="1">
              <w:r w:rsidRPr="001529DA">
                <w:rPr>
                  <w:rFonts w:asciiTheme="majorBidi" w:eastAsia="Times New Roman" w:hAnsiTheme="majorBidi" w:cstheme="majorBidi"/>
                  <w:noProof/>
                  <w:lang w:val="en-GB"/>
                </w:rPr>
                <w:t>Carnegie Mellon</w:t>
              </w:r>
            </w:hyperlink>
            <w:r w:rsidRPr="001529DA">
              <w:rPr>
                <w:rFonts w:asciiTheme="majorBidi" w:eastAsia="Times New Roman" w:hAnsiTheme="majorBidi" w:cstheme="majorBidi"/>
                <w:noProof/>
                <w:lang w:val="en-GB"/>
              </w:rPr>
              <w:t>, a machine capable of understanding 1,011 words.</w:t>
            </w:r>
            <w:hyperlink r:id="rId20" w:anchor="cite_note-PCWorld-1" w:history="1">
              <w:r w:rsidRPr="001529DA">
                <w:rPr>
                  <w:rFonts w:asciiTheme="majorBidi" w:eastAsia="Times New Roman" w:hAnsiTheme="majorBidi" w:cstheme="majorBidi"/>
                  <w:noProof/>
                  <w:vertAlign w:val="superscript"/>
                  <w:lang w:val="en-GB"/>
                </w:rPr>
                <w:t>[1]</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Early 1980s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Technique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The </w:t>
            </w:r>
            <w:hyperlink r:id="rId21" w:tooltip="Hidden Markov model" w:history="1">
              <w:r w:rsidRPr="001529DA">
                <w:rPr>
                  <w:rFonts w:asciiTheme="majorBidi" w:eastAsia="Times New Roman" w:hAnsiTheme="majorBidi" w:cstheme="majorBidi"/>
                  <w:noProof/>
                  <w:lang w:val="en-GB"/>
                </w:rPr>
                <w:t>hidden Markov model</w:t>
              </w:r>
            </w:hyperlink>
            <w:r w:rsidRPr="001529DA">
              <w:rPr>
                <w:rFonts w:asciiTheme="majorBidi" w:eastAsia="Times New Roman" w:hAnsiTheme="majorBidi" w:cstheme="majorBidi"/>
                <w:noProof/>
                <w:lang w:val="en-GB"/>
              </w:rPr>
              <w:t> begins to be used in speech recognition systems, allowing machines to more accurately recognize speech by predicting the probability of unknown sounds being words.</w:t>
            </w:r>
            <w:hyperlink r:id="rId22" w:anchor="cite_note-PCWorld-1" w:history="1">
              <w:r w:rsidRPr="001529DA">
                <w:rPr>
                  <w:rFonts w:asciiTheme="majorBidi" w:eastAsia="Times New Roman" w:hAnsiTheme="majorBidi" w:cstheme="majorBidi"/>
                  <w:noProof/>
                  <w:vertAlign w:val="superscript"/>
                  <w:lang w:val="en-GB"/>
                </w:rPr>
                <w:t>[1]</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Mid 1980s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Invention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IBM begins work on the Tangora, a machine that would be able to recognize 20,000 spoken words by the mid 1980s.</w:t>
            </w:r>
            <w:hyperlink r:id="rId23" w:anchor="cite_note-Pioneering-5" w:history="1">
              <w:r w:rsidRPr="001529DA">
                <w:rPr>
                  <w:rFonts w:asciiTheme="majorBidi" w:eastAsia="Times New Roman" w:hAnsiTheme="majorBidi" w:cstheme="majorBidi"/>
                  <w:noProof/>
                  <w:vertAlign w:val="superscript"/>
                  <w:lang w:val="en-GB"/>
                </w:rPr>
                <w:t>[5]</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1987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Invention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The invention of the World of Wonder's Julie Doll, a toy children could train to respond to their voice, brings speech recognition technology to the home.</w:t>
            </w:r>
            <w:hyperlink r:id="rId24" w:anchor="cite_note-PCWorld-1" w:history="1">
              <w:r w:rsidRPr="001529DA">
                <w:rPr>
                  <w:rFonts w:asciiTheme="majorBidi" w:eastAsia="Times New Roman" w:hAnsiTheme="majorBidi" w:cstheme="majorBidi"/>
                  <w:noProof/>
                  <w:vertAlign w:val="superscript"/>
                  <w:lang w:val="en-GB"/>
                </w:rPr>
                <w:t>[1]</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1990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Invention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Dragon launches </w:t>
            </w:r>
            <w:hyperlink r:id="rId25" w:tooltip="Dragon Dictate" w:history="1">
              <w:r w:rsidRPr="001529DA">
                <w:rPr>
                  <w:rFonts w:asciiTheme="majorBidi" w:eastAsia="Times New Roman" w:hAnsiTheme="majorBidi" w:cstheme="majorBidi"/>
                  <w:noProof/>
                  <w:lang w:val="en-GB"/>
                </w:rPr>
                <w:t>Dragon Dictate</w:t>
              </w:r>
            </w:hyperlink>
            <w:r w:rsidRPr="001529DA">
              <w:rPr>
                <w:rFonts w:asciiTheme="majorBidi" w:eastAsia="Times New Roman" w:hAnsiTheme="majorBidi" w:cstheme="majorBidi"/>
                <w:noProof/>
                <w:lang w:val="en-GB"/>
              </w:rPr>
              <w:t>, the first speech recognition product for consumers.</w:t>
            </w:r>
            <w:hyperlink r:id="rId26" w:anchor="cite_note-PCWorld-1" w:history="1">
              <w:r w:rsidRPr="001529DA">
                <w:rPr>
                  <w:rFonts w:asciiTheme="majorBidi" w:eastAsia="Times New Roman" w:hAnsiTheme="majorBidi" w:cstheme="majorBidi"/>
                  <w:noProof/>
                  <w:vertAlign w:val="superscript"/>
                  <w:lang w:val="en-GB"/>
                </w:rPr>
                <w:t>[1]</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1993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Invention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hyperlink r:id="rId27" w:tooltip="Speakable items" w:history="1">
              <w:r w:rsidRPr="001529DA">
                <w:rPr>
                  <w:rFonts w:asciiTheme="majorBidi" w:eastAsia="Times New Roman" w:hAnsiTheme="majorBidi" w:cstheme="majorBidi"/>
                  <w:noProof/>
                  <w:lang w:val="en-GB"/>
                </w:rPr>
                <w:t>Speakable items</w:t>
              </w:r>
            </w:hyperlink>
            <w:r w:rsidRPr="001529DA">
              <w:rPr>
                <w:rFonts w:asciiTheme="majorBidi" w:eastAsia="Times New Roman" w:hAnsiTheme="majorBidi" w:cstheme="majorBidi"/>
                <w:noProof/>
                <w:lang w:val="en-GB"/>
              </w:rPr>
              <w:t>, the first built-in speech recognition and voice enabled control software for </w:t>
            </w:r>
            <w:hyperlink r:id="rId28" w:tooltip="Apple Inc." w:history="1">
              <w:r w:rsidRPr="001529DA">
                <w:rPr>
                  <w:rFonts w:asciiTheme="majorBidi" w:eastAsia="Times New Roman" w:hAnsiTheme="majorBidi" w:cstheme="majorBidi"/>
                  <w:noProof/>
                  <w:lang w:val="en-GB"/>
                </w:rPr>
                <w:t>Apple</w:t>
              </w:r>
            </w:hyperlink>
            <w:r w:rsidRPr="001529DA">
              <w:rPr>
                <w:rFonts w:asciiTheme="majorBidi" w:eastAsia="Times New Roman" w:hAnsiTheme="majorBidi" w:cstheme="majorBidi"/>
                <w:noProof/>
                <w:lang w:val="en-GB"/>
              </w:rPr>
              <w:t> computers.</w:t>
            </w:r>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1993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Invention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hyperlink r:id="rId29" w:tooltip="CMU Sphinx" w:history="1">
              <w:r w:rsidRPr="001529DA">
                <w:rPr>
                  <w:rFonts w:asciiTheme="majorBidi" w:eastAsia="Times New Roman" w:hAnsiTheme="majorBidi" w:cstheme="majorBidi"/>
                  <w:noProof/>
                  <w:lang w:val="en-GB"/>
                </w:rPr>
                <w:t>Sphinx-II</w:t>
              </w:r>
            </w:hyperlink>
            <w:r w:rsidRPr="001529DA">
              <w:rPr>
                <w:rFonts w:asciiTheme="majorBidi" w:eastAsia="Times New Roman" w:hAnsiTheme="majorBidi" w:cstheme="majorBidi"/>
                <w:noProof/>
                <w:lang w:val="en-GB"/>
              </w:rPr>
              <w:t>, the first large-vocabulary continuous speech recognition system, is invented by </w:t>
            </w:r>
            <w:hyperlink r:id="rId30" w:tooltip="Xuedong Huang" w:history="1">
              <w:r w:rsidRPr="001529DA">
                <w:rPr>
                  <w:rFonts w:asciiTheme="majorBidi" w:eastAsia="Times New Roman" w:hAnsiTheme="majorBidi" w:cstheme="majorBidi"/>
                  <w:noProof/>
                  <w:lang w:val="en-GB"/>
                </w:rPr>
                <w:t>Xuedong Huang</w:t>
              </w:r>
            </w:hyperlink>
            <w:r w:rsidRPr="001529DA">
              <w:rPr>
                <w:rFonts w:asciiTheme="majorBidi" w:eastAsia="Times New Roman" w:hAnsiTheme="majorBidi" w:cstheme="majorBidi"/>
                <w:noProof/>
                <w:lang w:val="en-GB"/>
              </w:rPr>
              <w:t>.</w:t>
            </w:r>
            <w:hyperlink r:id="rId31" w:anchor="cite_note-6" w:history="1">
              <w:r w:rsidRPr="001529DA">
                <w:rPr>
                  <w:rFonts w:asciiTheme="majorBidi" w:eastAsia="Times New Roman" w:hAnsiTheme="majorBidi" w:cstheme="majorBidi"/>
                  <w:noProof/>
                  <w:vertAlign w:val="superscript"/>
                  <w:lang w:val="en-GB"/>
                </w:rPr>
                <w:t>[6]</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lastRenderedPageBreak/>
              <w:t>1996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Invention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IBM launches the MedSpeak, the first commercial product capable of recognizing continuous speech.</w:t>
            </w:r>
            <w:hyperlink r:id="rId32" w:anchor="cite_note-Pioneering-5" w:history="1">
              <w:r w:rsidRPr="001529DA">
                <w:rPr>
                  <w:rFonts w:asciiTheme="majorBidi" w:eastAsia="Times New Roman" w:hAnsiTheme="majorBidi" w:cstheme="majorBidi"/>
                  <w:noProof/>
                  <w:vertAlign w:val="superscript"/>
                  <w:lang w:val="en-GB"/>
                </w:rPr>
                <w:t>[5]</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2002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Application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hyperlink r:id="rId33" w:tooltip="Microsoft" w:history="1">
              <w:r w:rsidRPr="001529DA">
                <w:rPr>
                  <w:rFonts w:asciiTheme="majorBidi" w:eastAsia="Times New Roman" w:hAnsiTheme="majorBidi" w:cstheme="majorBidi"/>
                  <w:noProof/>
                  <w:lang w:val="en-GB"/>
                </w:rPr>
                <w:t>Microsoft</w:t>
              </w:r>
            </w:hyperlink>
            <w:r w:rsidRPr="001529DA">
              <w:rPr>
                <w:rFonts w:asciiTheme="majorBidi" w:eastAsia="Times New Roman" w:hAnsiTheme="majorBidi" w:cstheme="majorBidi"/>
                <w:noProof/>
                <w:lang w:val="en-GB"/>
              </w:rPr>
              <w:t> integrates speech recognition into their Office products.</w:t>
            </w:r>
            <w:hyperlink r:id="rId34" w:anchor="cite_note-7" w:history="1">
              <w:r w:rsidRPr="001529DA">
                <w:rPr>
                  <w:rFonts w:asciiTheme="majorBidi" w:eastAsia="Times New Roman" w:hAnsiTheme="majorBidi" w:cstheme="majorBidi"/>
                  <w:noProof/>
                  <w:vertAlign w:val="superscript"/>
                  <w:lang w:val="en-GB"/>
                </w:rPr>
                <w:t>[7]</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2006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Application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The </w:t>
            </w:r>
            <w:hyperlink r:id="rId35" w:tooltip="National Security Agency" w:history="1">
              <w:r w:rsidRPr="001529DA">
                <w:rPr>
                  <w:rFonts w:asciiTheme="majorBidi" w:eastAsia="Times New Roman" w:hAnsiTheme="majorBidi" w:cstheme="majorBidi"/>
                  <w:noProof/>
                  <w:lang w:val="en-GB"/>
                </w:rPr>
                <w:t>National Security Agency</w:t>
              </w:r>
            </w:hyperlink>
            <w:r w:rsidRPr="001529DA">
              <w:rPr>
                <w:rFonts w:asciiTheme="majorBidi" w:eastAsia="Times New Roman" w:hAnsiTheme="majorBidi" w:cstheme="majorBidi"/>
                <w:noProof/>
                <w:lang w:val="en-GB"/>
              </w:rPr>
              <w:t> begins using speech recognition to isolate keywords when analyzing recorded conversations.</w:t>
            </w:r>
            <w:hyperlink r:id="rId36" w:anchor="cite_note-8" w:history="1">
              <w:r w:rsidRPr="001529DA">
                <w:rPr>
                  <w:rFonts w:asciiTheme="majorBidi" w:eastAsia="Times New Roman" w:hAnsiTheme="majorBidi" w:cstheme="majorBidi"/>
                  <w:noProof/>
                  <w:vertAlign w:val="superscript"/>
                  <w:lang w:val="en-GB"/>
                </w:rPr>
                <w:t>[8]</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2007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Application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Microsoft releases Windows Vista, the first version of Windows to incorporate speech recognition.</w:t>
            </w:r>
            <w:hyperlink r:id="rId37" w:anchor="cite_note-9" w:history="1">
              <w:r w:rsidRPr="001529DA">
                <w:rPr>
                  <w:rFonts w:asciiTheme="majorBidi" w:eastAsia="Times New Roman" w:hAnsiTheme="majorBidi" w:cstheme="majorBidi"/>
                  <w:noProof/>
                  <w:vertAlign w:val="superscript"/>
                  <w:lang w:val="en-GB"/>
                </w:rPr>
                <w:t>[9]</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2007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Invention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hyperlink r:id="rId38" w:tooltip="Google" w:history="1">
              <w:r w:rsidRPr="001529DA">
                <w:rPr>
                  <w:rFonts w:asciiTheme="majorBidi" w:eastAsia="Times New Roman" w:hAnsiTheme="majorBidi" w:cstheme="majorBidi"/>
                  <w:noProof/>
                  <w:lang w:val="en-GB"/>
                </w:rPr>
                <w:t>Google</w:t>
              </w:r>
            </w:hyperlink>
            <w:r w:rsidRPr="001529DA">
              <w:rPr>
                <w:rFonts w:asciiTheme="majorBidi" w:eastAsia="Times New Roman" w:hAnsiTheme="majorBidi" w:cstheme="majorBidi"/>
                <w:noProof/>
                <w:lang w:val="en-GB"/>
              </w:rPr>
              <w:t> introduces </w:t>
            </w:r>
            <w:hyperlink r:id="rId39" w:tooltip="GOOG-411" w:history="1">
              <w:r w:rsidRPr="001529DA">
                <w:rPr>
                  <w:rFonts w:asciiTheme="majorBidi" w:eastAsia="Times New Roman" w:hAnsiTheme="majorBidi" w:cstheme="majorBidi"/>
                  <w:noProof/>
                  <w:lang w:val="en-GB"/>
                </w:rPr>
                <w:t>GOOG-411</w:t>
              </w:r>
            </w:hyperlink>
            <w:r w:rsidRPr="001529DA">
              <w:rPr>
                <w:rFonts w:asciiTheme="majorBidi" w:eastAsia="Times New Roman" w:hAnsiTheme="majorBidi" w:cstheme="majorBidi"/>
                <w:noProof/>
                <w:lang w:val="en-GB"/>
              </w:rPr>
              <w:t>, a telephone-based directory service. This will serve as a foundation for the company's future Voice Search product.</w:t>
            </w:r>
            <w:hyperlink r:id="rId40" w:anchor="cite_note-10" w:history="1">
              <w:r w:rsidRPr="001529DA">
                <w:rPr>
                  <w:rFonts w:asciiTheme="majorBidi" w:eastAsia="Times New Roman" w:hAnsiTheme="majorBidi" w:cstheme="majorBidi"/>
                  <w:noProof/>
                  <w:vertAlign w:val="superscript"/>
                  <w:lang w:val="en-GB"/>
                </w:rPr>
                <w:t>[10]</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2008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Application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Google launches the Voice Search app for the </w:t>
            </w:r>
            <w:hyperlink r:id="rId41" w:tooltip="IPhone" w:history="1">
              <w:r w:rsidRPr="001529DA">
                <w:rPr>
                  <w:rFonts w:asciiTheme="majorBidi" w:eastAsia="Times New Roman" w:hAnsiTheme="majorBidi" w:cstheme="majorBidi"/>
                  <w:noProof/>
                  <w:lang w:val="en-GB"/>
                </w:rPr>
                <w:t>iPhone</w:t>
              </w:r>
            </w:hyperlink>
            <w:r w:rsidRPr="001529DA">
              <w:rPr>
                <w:rFonts w:asciiTheme="majorBidi" w:eastAsia="Times New Roman" w:hAnsiTheme="majorBidi" w:cstheme="majorBidi"/>
                <w:noProof/>
                <w:lang w:val="en-GB"/>
              </w:rPr>
              <w:t>, bringing speech recognition technology to mobile devices.</w:t>
            </w:r>
            <w:hyperlink r:id="rId42" w:anchor="cite_note-11" w:history="1">
              <w:r w:rsidRPr="001529DA">
                <w:rPr>
                  <w:rFonts w:asciiTheme="majorBidi" w:eastAsia="Times New Roman" w:hAnsiTheme="majorBidi" w:cstheme="majorBidi"/>
                  <w:noProof/>
                  <w:vertAlign w:val="superscript"/>
                  <w:lang w:val="en-GB"/>
                </w:rPr>
                <w:t>[11]</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2011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Invention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Apple announces </w:t>
            </w:r>
            <w:hyperlink r:id="rId43" w:tooltip="Siri" w:history="1">
              <w:r w:rsidRPr="001529DA">
                <w:rPr>
                  <w:rFonts w:asciiTheme="majorBidi" w:eastAsia="Times New Roman" w:hAnsiTheme="majorBidi" w:cstheme="majorBidi"/>
                  <w:noProof/>
                  <w:lang w:val="en-GB"/>
                </w:rPr>
                <w:t>Siri</w:t>
              </w:r>
            </w:hyperlink>
            <w:r w:rsidRPr="001529DA">
              <w:rPr>
                <w:rFonts w:asciiTheme="majorBidi" w:eastAsia="Times New Roman" w:hAnsiTheme="majorBidi" w:cstheme="majorBidi"/>
                <w:noProof/>
                <w:lang w:val="en-GB"/>
              </w:rPr>
              <w:t>, a digital personal assistant. In addition to being able to recognize speech, Siri is able to understand the meaning of what it is told and take appropriate action.</w:t>
            </w:r>
            <w:hyperlink r:id="rId44" w:anchor="cite_note-12" w:history="1">
              <w:r w:rsidRPr="001529DA">
                <w:rPr>
                  <w:rFonts w:asciiTheme="majorBidi" w:eastAsia="Times New Roman" w:hAnsiTheme="majorBidi" w:cstheme="majorBidi"/>
                  <w:noProof/>
                  <w:vertAlign w:val="superscript"/>
                  <w:lang w:val="en-GB"/>
                </w:rPr>
                <w:t>[12]</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2014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Application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 xml:space="preserve">Microsoft announces Cortana, a digital personal assistant similar to Siri. </w:t>
            </w:r>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2014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spacing w:before="240" w:after="240" w:line="240" w:lineRule="auto"/>
              <w:rPr>
                <w:rFonts w:asciiTheme="majorBidi" w:eastAsia="Times New Roman" w:hAnsiTheme="majorBidi" w:cstheme="majorBidi"/>
                <w:noProof/>
                <w:lang w:val="en-GB"/>
              </w:rPr>
            </w:pPr>
            <w:r w:rsidRPr="001529DA">
              <w:rPr>
                <w:rFonts w:asciiTheme="majorBidi" w:eastAsia="Times New Roman" w:hAnsiTheme="majorBidi" w:cstheme="majorBidi"/>
                <w:noProof/>
                <w:lang w:val="en-GB"/>
              </w:rPr>
              <w:t>Invention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1C3EA6">
            <w:pPr>
              <w:keepNext/>
              <w:spacing w:before="240" w:after="240" w:line="240" w:lineRule="auto"/>
              <w:rPr>
                <w:rFonts w:asciiTheme="majorBidi" w:eastAsia="Times New Roman" w:hAnsiTheme="majorBidi" w:cstheme="majorBidi"/>
                <w:noProof/>
                <w:lang w:val="en-GB"/>
              </w:rPr>
            </w:pPr>
            <w:hyperlink r:id="rId45" w:tooltip="Amazon.com" w:history="1">
              <w:r w:rsidRPr="001529DA">
                <w:rPr>
                  <w:rFonts w:asciiTheme="majorBidi" w:eastAsia="Times New Roman" w:hAnsiTheme="majorBidi" w:cstheme="majorBidi"/>
                  <w:noProof/>
                  <w:lang w:val="en-GB"/>
                </w:rPr>
                <w:t>Amazon</w:t>
              </w:r>
            </w:hyperlink>
            <w:r w:rsidRPr="001529DA">
              <w:rPr>
                <w:rFonts w:asciiTheme="majorBidi" w:eastAsia="Times New Roman" w:hAnsiTheme="majorBidi" w:cstheme="majorBidi"/>
                <w:noProof/>
                <w:lang w:val="en-GB"/>
              </w:rPr>
              <w:t xml:space="preserve"> announces the Echo, a voice-controlled speaker. The Echo is powered by Alexa, a digital personal assistant similar to Siri and Cortana. While Siri and Cortana are not the most important features of the devices on which they run, the Echo is dedicated to Alexa. </w:t>
            </w:r>
          </w:p>
        </w:tc>
      </w:tr>
    </w:tbl>
    <w:p w:rsidR="007D0CEE" w:rsidRPr="001529DA" w:rsidRDefault="007D0CEE" w:rsidP="007D0CEE">
      <w:pPr>
        <w:pStyle w:val="Caption"/>
        <w:rPr>
          <w:rFonts w:asciiTheme="majorBidi" w:hAnsiTheme="majorBidi" w:cstheme="majorBidi"/>
          <w:noProof/>
          <w:color w:val="auto"/>
          <w:lang w:val="en-GB"/>
        </w:rPr>
      </w:pPr>
      <w:r w:rsidRPr="001529DA">
        <w:rPr>
          <w:rFonts w:asciiTheme="majorBidi" w:hAnsiTheme="majorBidi" w:cstheme="majorBidi"/>
          <w:noProof/>
          <w:color w:val="auto"/>
          <w:lang w:val="en-GB"/>
        </w:rPr>
        <w:t xml:space="preserve">Table </w:t>
      </w:r>
      <w:r w:rsidRPr="001529DA">
        <w:rPr>
          <w:rFonts w:asciiTheme="majorBidi" w:hAnsiTheme="majorBidi" w:cstheme="majorBidi"/>
          <w:noProof/>
          <w:color w:val="auto"/>
          <w:lang w:val="en-GB"/>
        </w:rPr>
        <w:fldChar w:fldCharType="begin"/>
      </w:r>
      <w:r w:rsidRPr="001529DA">
        <w:rPr>
          <w:rFonts w:asciiTheme="majorBidi" w:hAnsiTheme="majorBidi" w:cstheme="majorBidi"/>
          <w:noProof/>
          <w:color w:val="auto"/>
          <w:lang w:val="en-GB"/>
        </w:rPr>
        <w:instrText xml:space="preserve"> SEQ Table \* ARABIC </w:instrText>
      </w:r>
      <w:r w:rsidRPr="001529DA">
        <w:rPr>
          <w:rFonts w:asciiTheme="majorBidi" w:hAnsiTheme="majorBidi" w:cstheme="majorBidi"/>
          <w:noProof/>
          <w:color w:val="auto"/>
          <w:lang w:val="en-GB"/>
        </w:rPr>
        <w:fldChar w:fldCharType="separate"/>
      </w:r>
      <w:r w:rsidRPr="001529DA">
        <w:rPr>
          <w:rFonts w:asciiTheme="majorBidi" w:hAnsiTheme="majorBidi" w:cstheme="majorBidi"/>
          <w:noProof/>
          <w:color w:val="auto"/>
          <w:lang w:val="en-GB"/>
        </w:rPr>
        <w:t>1</w:t>
      </w:r>
      <w:r w:rsidRPr="001529DA">
        <w:rPr>
          <w:rFonts w:asciiTheme="majorBidi" w:hAnsiTheme="majorBidi" w:cstheme="majorBidi"/>
          <w:noProof/>
          <w:color w:val="auto"/>
          <w:lang w:val="en-GB"/>
        </w:rPr>
        <w:fldChar w:fldCharType="end"/>
      </w:r>
      <w:r w:rsidRPr="001529DA">
        <w:rPr>
          <w:rFonts w:asciiTheme="majorBidi" w:hAnsiTheme="majorBidi" w:cstheme="majorBidi"/>
          <w:noProof/>
          <w:color w:val="auto"/>
          <w:lang w:val="en-GB"/>
        </w:rPr>
        <w:t xml:space="preserve"> Showing The timeline of advancements in Speech Recognition Systems</w:t>
      </w:r>
    </w:p>
    <w:p w:rsidR="007D0CEE" w:rsidRPr="001529DA" w:rsidRDefault="007D0CEE" w:rsidP="007D0CEE">
      <w:pPr>
        <w:rPr>
          <w:rFonts w:asciiTheme="majorBidi" w:hAnsiTheme="majorBidi" w:cstheme="majorBidi"/>
          <w:noProof/>
          <w:lang w:val="en-GB"/>
        </w:rPr>
      </w:pPr>
    </w:p>
    <w:p w:rsidR="007D0CEE" w:rsidRPr="001529DA" w:rsidRDefault="007D0CEE" w:rsidP="007D0CEE">
      <w:pPr>
        <w:rPr>
          <w:rFonts w:asciiTheme="majorBidi" w:hAnsiTheme="majorBidi" w:cstheme="majorBidi"/>
          <w:noProof/>
          <w:lang w:val="en-GB"/>
        </w:rPr>
      </w:pPr>
    </w:p>
    <w:p w:rsidR="007D0CEE" w:rsidRPr="001529DA" w:rsidRDefault="007D0CEE" w:rsidP="007D0CEE">
      <w:pPr>
        <w:rPr>
          <w:rFonts w:asciiTheme="majorBidi" w:hAnsiTheme="majorBidi" w:cstheme="majorBidi"/>
          <w:noProof/>
          <w:lang w:val="en-GB"/>
        </w:rPr>
      </w:pPr>
    </w:p>
    <w:p w:rsidR="007D0CEE" w:rsidRPr="001529DA" w:rsidRDefault="007D0CEE" w:rsidP="007D0CEE">
      <w:pPr>
        <w:rPr>
          <w:rFonts w:asciiTheme="majorBidi" w:hAnsiTheme="majorBidi" w:cstheme="majorBidi"/>
          <w:noProof/>
          <w:lang w:val="en-GB"/>
        </w:rPr>
      </w:pPr>
    </w:p>
    <w:p w:rsidR="007D0CEE" w:rsidRPr="001529DA" w:rsidRDefault="001529DA" w:rsidP="007D0CEE">
      <w:pPr>
        <w:pStyle w:val="Heading1"/>
        <w:rPr>
          <w:noProof/>
          <w:lang w:val="en-GB"/>
        </w:rPr>
      </w:pPr>
      <w:r>
        <w:rPr>
          <w:noProof/>
          <w:lang w:val="en-GB"/>
        </w:rPr>
        <w:lastRenderedPageBreak/>
        <w:t>3.2</w:t>
      </w:r>
      <w:r>
        <w:rPr>
          <w:noProof/>
          <w:lang w:val="en-GB"/>
        </w:rPr>
        <w:tab/>
      </w:r>
      <w:r w:rsidR="007D0CEE" w:rsidRPr="001529DA">
        <w:rPr>
          <w:noProof/>
          <w:lang w:val="en-GB"/>
        </w:rPr>
        <w:t>How Speech Recognition Systems Work</w:t>
      </w:r>
    </w:p>
    <w:p w:rsidR="007D0CEE" w:rsidRPr="001529DA" w:rsidRDefault="007D0CEE" w:rsidP="007D0CEE">
      <w:pPr>
        <w:rPr>
          <w:rFonts w:asciiTheme="majorBidi" w:hAnsiTheme="majorBidi" w:cstheme="majorBidi"/>
          <w:noProof/>
          <w:lang w:val="en-GB"/>
        </w:rPr>
      </w:pPr>
      <w:r w:rsidRPr="001529DA">
        <w:rPr>
          <w:rFonts w:asciiTheme="majorBidi" w:hAnsiTheme="majorBidi" w:cstheme="majorBidi"/>
          <w:noProof/>
          <w:lang w:val="en-GB"/>
        </w:rPr>
        <w:t>The first step in designing any algorithm or processing pipeline, whether it was deterministic or statistical, is the choice of the input features. In the field of Recognition two systems are mainly used Linear Prediction Cepstral Coefficients (LPCC) and Mel Frequency Cepstral Coefficients (MFCC). The other important aspect is the choice of the algorithm itself that will process the input, and we have plenty of choices in this regard: the aforementioned HMMs, Artificial Neural Networks (ANNs) and LSTM Networks. In practice a combination of HMMs and ANNs works well and achieves high accuracy.</w:t>
      </w:r>
    </w:p>
    <w:p w:rsidR="007D0CEE" w:rsidRPr="001529DA" w:rsidRDefault="001529DA" w:rsidP="007D0CEE">
      <w:pPr>
        <w:pStyle w:val="Heading2"/>
        <w:rPr>
          <w:noProof/>
          <w:lang w:val="en-GB"/>
        </w:rPr>
      </w:pPr>
      <w:r>
        <w:rPr>
          <w:noProof/>
          <w:lang w:val="en-GB"/>
        </w:rPr>
        <w:t>3.2.1</w:t>
      </w:r>
      <w:r>
        <w:rPr>
          <w:noProof/>
          <w:lang w:val="en-GB"/>
        </w:rPr>
        <w:tab/>
      </w:r>
      <w:r w:rsidR="007D0CEE" w:rsidRPr="001529DA">
        <w:rPr>
          <w:noProof/>
          <w:lang w:val="en-GB"/>
        </w:rPr>
        <w:t>MFCC</w:t>
      </w:r>
    </w:p>
    <w:p w:rsidR="007D0CEE" w:rsidRPr="001529DA" w:rsidRDefault="007D0CEE" w:rsidP="007D0CEE">
      <w:pPr>
        <w:rPr>
          <w:rFonts w:asciiTheme="majorBidi" w:hAnsiTheme="majorBidi" w:cstheme="majorBidi"/>
          <w:noProof/>
          <w:lang w:val="en-GB"/>
        </w:rPr>
      </w:pPr>
      <w:r w:rsidRPr="001529DA">
        <w:rPr>
          <w:rFonts w:asciiTheme="majorBidi" w:hAnsiTheme="majorBidi" w:cstheme="majorBidi"/>
          <w:noProof/>
          <w:lang w:val="en-GB"/>
        </w:rPr>
        <w:t>When a human speaks, the sounds he makes are filtered through the shape of his larynx, teeth and tongue. This leads two iPhone M being represented is a short time scales by a set of Cesptra, a changing in the frequency representation of the voice, Answer isn't much difference between How the human brain perceives neighboring frequencies as the pitch of the sound increases. These features are replicated by MFCC to get the phoneme In a four form suitable for a computer algorithm this exploits the fact that a word just string of phonemes and by getting those we infer a word to a high degree of confidence. MFCC was developed in a set of experiments to understand how humans speak and understand speech.</w:t>
      </w:r>
    </w:p>
    <w:p w:rsidR="007D0CEE" w:rsidRPr="001529DA" w:rsidRDefault="007D0CEE" w:rsidP="007D0CEE">
      <w:pPr>
        <w:rPr>
          <w:rFonts w:asciiTheme="majorBidi" w:hAnsiTheme="majorBidi" w:cstheme="majorBidi"/>
          <w:noProof/>
          <w:lang w:val="en-GB"/>
        </w:rPr>
      </w:pPr>
      <w:r w:rsidRPr="001529DA">
        <w:rPr>
          <w:rFonts w:asciiTheme="majorBidi" w:hAnsiTheme="majorBidi" w:cstheme="majorBidi"/>
          <w:noProof/>
          <w:lang w:val="en-GB"/>
        </w:rPr>
        <w:t>Steps to Compute MFCC:</w:t>
      </w:r>
    </w:p>
    <w:p w:rsidR="007D0CEE" w:rsidRPr="001529DA" w:rsidRDefault="007D0CEE" w:rsidP="007D0CEE">
      <w:pPr>
        <w:pStyle w:val="ListParagraph"/>
        <w:numPr>
          <w:ilvl w:val="0"/>
          <w:numId w:val="21"/>
        </w:numPr>
        <w:rPr>
          <w:rFonts w:asciiTheme="majorBidi" w:hAnsiTheme="majorBidi" w:cstheme="majorBidi"/>
          <w:noProof/>
          <w:lang w:val="en-GB"/>
        </w:rPr>
      </w:pPr>
      <w:r w:rsidRPr="001529DA">
        <w:rPr>
          <w:rFonts w:asciiTheme="majorBidi" w:hAnsiTheme="majorBidi" w:cstheme="majorBidi"/>
          <w:noProof/>
          <w:lang w:val="en-GB"/>
        </w:rPr>
        <w:t>Cut the sound into tiny frames each typically is 20ms to 40ms.</w:t>
      </w:r>
    </w:p>
    <w:p w:rsidR="007D0CEE" w:rsidRPr="001529DA" w:rsidRDefault="007D0CEE" w:rsidP="007D0CEE">
      <w:pPr>
        <w:pStyle w:val="ListParagraph"/>
        <w:numPr>
          <w:ilvl w:val="0"/>
          <w:numId w:val="21"/>
        </w:numPr>
        <w:rPr>
          <w:rFonts w:asciiTheme="majorBidi" w:hAnsiTheme="majorBidi" w:cstheme="majorBidi"/>
          <w:noProof/>
          <w:lang w:val="en-GB"/>
        </w:rPr>
      </w:pPr>
      <w:r w:rsidRPr="001529DA">
        <w:rPr>
          <w:rFonts w:asciiTheme="majorBidi" w:hAnsiTheme="majorBidi" w:cstheme="majorBidi"/>
          <w:noProof/>
          <w:lang w:val="en-GB"/>
        </w:rPr>
        <w:t>Compute the Fourier or rather the Short Time Fourier Transform.</w:t>
      </w:r>
    </w:p>
    <w:p w:rsidR="007D0CEE" w:rsidRPr="001529DA" w:rsidRDefault="007D0CEE" w:rsidP="007D0CEE">
      <w:pPr>
        <w:pStyle w:val="ListParagraph"/>
        <w:numPr>
          <w:ilvl w:val="0"/>
          <w:numId w:val="21"/>
        </w:numPr>
        <w:rPr>
          <w:rFonts w:asciiTheme="majorBidi" w:hAnsiTheme="majorBidi" w:cstheme="majorBidi"/>
          <w:noProof/>
          <w:lang w:val="en-GB"/>
        </w:rPr>
      </w:pPr>
      <w:r w:rsidRPr="001529DA">
        <w:rPr>
          <w:rFonts w:asciiTheme="majorBidi" w:hAnsiTheme="majorBidi" w:cstheme="majorBidi"/>
          <w:noProof/>
          <w:lang w:val="en-GB"/>
        </w:rPr>
        <w:t xml:space="preserve">Transform the Spectrum to the Mel-Scale. </w:t>
      </w:r>
      <m:oMath>
        <m:r>
          <w:rPr>
            <w:rFonts w:ascii="Cambria Math" w:hAnsi="Cambria Math" w:cstheme="majorBidi"/>
            <w:noProof/>
            <w:lang w:val="en-GB"/>
          </w:rPr>
          <m:t>Mel</m:t>
        </m:r>
        <m:d>
          <m:dPr>
            <m:ctrlPr>
              <w:rPr>
                <w:rFonts w:ascii="Cambria Math" w:hAnsi="Cambria Math" w:cstheme="majorBidi"/>
                <w:i/>
                <w:noProof/>
                <w:lang w:val="en-GB"/>
              </w:rPr>
            </m:ctrlPr>
          </m:dPr>
          <m:e>
            <m:r>
              <w:rPr>
                <w:rFonts w:ascii="Cambria Math" w:hAnsi="Cambria Math" w:cstheme="majorBidi"/>
                <w:noProof/>
                <w:lang w:val="en-GB"/>
              </w:rPr>
              <m:t>f</m:t>
            </m:r>
          </m:e>
        </m:d>
        <m:r>
          <w:rPr>
            <w:rFonts w:ascii="Cambria Math" w:hAnsi="Cambria Math" w:cstheme="majorBidi"/>
            <w:noProof/>
            <w:lang w:val="en-GB"/>
          </w:rPr>
          <m:t>=2595</m:t>
        </m:r>
        <m:func>
          <m:funcPr>
            <m:ctrlPr>
              <w:rPr>
                <w:rFonts w:ascii="Cambria Math" w:hAnsi="Cambria Math" w:cstheme="majorBidi"/>
                <w:i/>
                <w:noProof/>
                <w:lang w:val="en-GB"/>
              </w:rPr>
            </m:ctrlPr>
          </m:funcPr>
          <m:fName>
            <m:r>
              <m:rPr>
                <m:sty m:val="p"/>
              </m:rPr>
              <w:rPr>
                <w:rFonts w:ascii="Cambria Math" w:hAnsi="Cambria Math" w:cstheme="majorBidi"/>
                <w:noProof/>
                <w:lang w:val="en-GB"/>
              </w:rPr>
              <m:t>log</m:t>
            </m:r>
          </m:fName>
          <m:e>
            <m:d>
              <m:dPr>
                <m:ctrlPr>
                  <w:rPr>
                    <w:rFonts w:ascii="Cambria Math" w:hAnsi="Cambria Math" w:cstheme="majorBidi"/>
                    <w:i/>
                    <w:noProof/>
                    <w:lang w:val="en-GB"/>
                  </w:rPr>
                </m:ctrlPr>
              </m:dPr>
              <m:e>
                <m:r>
                  <w:rPr>
                    <w:rFonts w:ascii="Cambria Math" w:hAnsi="Cambria Math" w:cstheme="majorBidi"/>
                    <w:noProof/>
                    <w:lang w:val="en-GB"/>
                  </w:rPr>
                  <m:t xml:space="preserve">1+ </m:t>
                </m:r>
                <m:f>
                  <m:fPr>
                    <m:ctrlPr>
                      <w:rPr>
                        <w:rFonts w:ascii="Cambria Math" w:hAnsi="Cambria Math" w:cstheme="majorBidi"/>
                        <w:i/>
                        <w:noProof/>
                        <w:lang w:val="en-GB"/>
                      </w:rPr>
                    </m:ctrlPr>
                  </m:fPr>
                  <m:num>
                    <m:r>
                      <w:rPr>
                        <w:rFonts w:ascii="Cambria Math" w:hAnsi="Cambria Math" w:cstheme="majorBidi"/>
                        <w:noProof/>
                        <w:lang w:val="en-GB"/>
                      </w:rPr>
                      <m:t>f</m:t>
                    </m:r>
                  </m:num>
                  <m:den>
                    <m:r>
                      <w:rPr>
                        <w:rFonts w:ascii="Cambria Math" w:hAnsi="Cambria Math" w:cstheme="majorBidi"/>
                        <w:noProof/>
                        <w:lang w:val="en-GB"/>
                      </w:rPr>
                      <m:t>700</m:t>
                    </m:r>
                  </m:den>
                </m:f>
              </m:e>
            </m:d>
          </m:e>
        </m:func>
      </m:oMath>
    </w:p>
    <w:p w:rsidR="007D0CEE" w:rsidRPr="001529DA" w:rsidRDefault="007D0CEE" w:rsidP="007D0CEE">
      <w:pPr>
        <w:pStyle w:val="ListParagraph"/>
        <w:numPr>
          <w:ilvl w:val="0"/>
          <w:numId w:val="21"/>
        </w:numPr>
        <w:rPr>
          <w:rFonts w:asciiTheme="majorBidi" w:hAnsiTheme="majorBidi" w:cstheme="majorBidi"/>
          <w:noProof/>
          <w:lang w:val="en-GB"/>
        </w:rPr>
      </w:pPr>
      <w:r w:rsidRPr="001529DA">
        <w:rPr>
          <w:rFonts w:asciiTheme="majorBidi" w:hAnsiTheme="majorBidi" w:cstheme="majorBidi"/>
          <w:noProof/>
          <w:lang w:val="en-GB"/>
        </w:rPr>
        <w:t>Calculate the Log of the result</w:t>
      </w:r>
    </w:p>
    <w:p w:rsidR="007D0CEE" w:rsidRPr="001529DA" w:rsidRDefault="007D0CEE" w:rsidP="007D0CEE">
      <w:pPr>
        <w:pStyle w:val="ListParagraph"/>
        <w:numPr>
          <w:ilvl w:val="0"/>
          <w:numId w:val="21"/>
        </w:numPr>
        <w:rPr>
          <w:rFonts w:asciiTheme="majorBidi" w:hAnsiTheme="majorBidi" w:cstheme="majorBidi"/>
          <w:noProof/>
          <w:lang w:val="en-GB"/>
        </w:rPr>
      </w:pPr>
      <w:r w:rsidRPr="001529DA">
        <w:rPr>
          <w:rFonts w:asciiTheme="majorBidi" w:hAnsiTheme="majorBidi" w:cstheme="majorBidi"/>
          <w:noProof/>
          <w:lang w:val="en-GB"/>
        </w:rPr>
        <w:t>Do another Fourier Transform or a Discrete Cosine Transform.</w:t>
      </w:r>
    </w:p>
    <w:p w:rsidR="007D0CEE" w:rsidRPr="001529DA" w:rsidRDefault="007D0CEE" w:rsidP="007D0CEE">
      <w:pPr>
        <w:rPr>
          <w:rFonts w:asciiTheme="majorBidi" w:hAnsiTheme="majorBidi" w:cstheme="majorBidi"/>
          <w:noProof/>
          <w:lang w:val="en-GB"/>
        </w:rPr>
      </w:pPr>
      <w:r w:rsidRPr="001529DA">
        <w:rPr>
          <w:rFonts w:asciiTheme="majorBidi" w:hAnsiTheme="majorBidi" w:cstheme="majorBidi"/>
          <w:noProof/>
        </w:rPr>
        <mc:AlternateContent>
          <mc:Choice Requires="wps">
            <w:drawing>
              <wp:anchor distT="0" distB="0" distL="114300" distR="114300" simplePos="0" relativeHeight="251664384" behindDoc="1" locked="0" layoutInCell="1" allowOverlap="1" wp14:anchorId="64A4F6A2" wp14:editId="2796837D">
                <wp:simplePos x="0" y="0"/>
                <wp:positionH relativeFrom="column">
                  <wp:posOffset>0</wp:posOffset>
                </wp:positionH>
                <wp:positionV relativeFrom="paragraph">
                  <wp:posOffset>2362200</wp:posOffset>
                </wp:positionV>
                <wp:extent cx="594360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C3EA6" w:rsidRPr="00526FF9" w:rsidRDefault="001C3EA6" w:rsidP="007D0CEE">
                            <w:pPr>
                              <w:pStyle w:val="Caption"/>
                              <w:rPr>
                                <w:noProof/>
                                <w:lang w:val="en-GB"/>
                              </w:rPr>
                            </w:pPr>
                            <w:r w:rsidRPr="00526FF9">
                              <w:rPr>
                                <w:lang w:val="en-GB"/>
                              </w:rPr>
                              <w:t xml:space="preserve">Figure </w:t>
                            </w:r>
                            <w:r>
                              <w:rPr>
                                <w:lang w:val="en-GB"/>
                              </w:rPr>
                              <w:t>2</w:t>
                            </w:r>
                            <w:r w:rsidRPr="00526FF9">
                              <w:rPr>
                                <w:lang w:val="en-GB"/>
                              </w:rPr>
                              <w:t xml:space="preserve"> A block diagram for an algorithm to compute MFCC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4F6A2" id="Text Box 11" o:spid="_x0000_s1029" type="#_x0000_t202" style="position:absolute;margin-left:0;margin-top:186pt;width:468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cfv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" stroked="f">
                <v:textbox style="mso-fit-shape-to-text:t" inset="0,0,0,0">
                  <w:txbxContent>
                    <w:p w:rsidR="001C3EA6" w:rsidRPr="00526FF9" w:rsidRDefault="001C3EA6" w:rsidP="007D0CEE">
                      <w:pPr>
                        <w:pStyle w:val="Caption"/>
                        <w:rPr>
                          <w:noProof/>
                          <w:lang w:val="en-GB"/>
                        </w:rPr>
                      </w:pPr>
                      <w:r w:rsidRPr="00526FF9">
                        <w:rPr>
                          <w:lang w:val="en-GB"/>
                        </w:rPr>
                        <w:t xml:space="preserve">Figure </w:t>
                      </w:r>
                      <w:r>
                        <w:rPr>
                          <w:lang w:val="en-GB"/>
                        </w:rPr>
                        <w:t>2</w:t>
                      </w:r>
                      <w:r w:rsidRPr="00526FF9">
                        <w:rPr>
                          <w:lang w:val="en-GB"/>
                        </w:rPr>
                        <w:t xml:space="preserve"> A block diagram for an algorithm to compute MFCC</w:t>
                      </w:r>
                    </w:p>
                  </w:txbxContent>
                </v:textbox>
                <w10:wrap type="tight"/>
              </v:shape>
            </w:pict>
          </mc:Fallback>
        </mc:AlternateContent>
      </w:r>
      <w:r w:rsidRPr="001529DA">
        <w:rPr>
          <w:rFonts w:asciiTheme="majorBidi" w:hAnsiTheme="majorBidi" w:cstheme="majorBidi"/>
          <w:noProof/>
        </w:rPr>
        <w:drawing>
          <wp:anchor distT="0" distB="0" distL="114300" distR="114300" simplePos="0" relativeHeight="251663360" behindDoc="1" locked="0" layoutInCell="1" allowOverlap="1" wp14:anchorId="543F15B2" wp14:editId="13302BDA">
            <wp:simplePos x="0" y="0"/>
            <wp:positionH relativeFrom="margin">
              <wp:align>right</wp:align>
            </wp:positionH>
            <wp:positionV relativeFrom="paragraph">
              <wp:posOffset>-3810</wp:posOffset>
            </wp:positionV>
            <wp:extent cx="5943600" cy="2308860"/>
            <wp:effectExtent l="0" t="0" r="0" b="0"/>
            <wp:wrapTight wrapText="bothSides">
              <wp:wrapPolygon edited="0">
                <wp:start x="0" y="0"/>
                <wp:lineTo x="0" y="21386"/>
                <wp:lineTo x="21531" y="21386"/>
                <wp:lineTo x="21531" y="0"/>
                <wp:lineTo x="0" y="0"/>
              </wp:wrapPolygon>
            </wp:wrapTight>
            <wp:docPr id="10" name="Picture 1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for po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308860"/>
                    </a:xfrm>
                    <a:prstGeom prst="rect">
                      <a:avLst/>
                    </a:prstGeom>
                    <a:noFill/>
                    <a:ln>
                      <a:noFill/>
                    </a:ln>
                  </pic:spPr>
                </pic:pic>
              </a:graphicData>
            </a:graphic>
          </wp:anchor>
        </w:drawing>
      </w:r>
    </w:p>
    <w:p w:rsidR="007D0CEE" w:rsidRPr="001529DA" w:rsidRDefault="007D0CEE" w:rsidP="007D0CEE">
      <w:pPr>
        <w:tabs>
          <w:tab w:val="left" w:pos="2280"/>
        </w:tabs>
        <w:rPr>
          <w:rFonts w:asciiTheme="majorBidi" w:hAnsiTheme="majorBidi" w:cstheme="majorBidi"/>
          <w:noProof/>
          <w:lang w:val="en-GB"/>
        </w:rPr>
      </w:pPr>
      <w:r w:rsidRPr="001529DA">
        <w:rPr>
          <w:rFonts w:asciiTheme="majorBidi" w:hAnsiTheme="majorBidi" w:cstheme="majorBidi"/>
          <w:noProof/>
          <w:lang w:val="en-GB"/>
        </w:rPr>
        <w:tab/>
      </w:r>
    </w:p>
    <w:p w:rsidR="007D0CEE" w:rsidRPr="001529DA" w:rsidRDefault="007D0CEE" w:rsidP="007D0CEE">
      <w:pPr>
        <w:tabs>
          <w:tab w:val="left" w:pos="2280"/>
        </w:tabs>
        <w:rPr>
          <w:rFonts w:asciiTheme="majorBidi" w:hAnsiTheme="majorBidi" w:cstheme="majorBidi"/>
          <w:noProof/>
          <w:lang w:val="en-GB"/>
        </w:rPr>
      </w:pPr>
    </w:p>
    <w:p w:rsidR="007D0CEE" w:rsidRPr="001529DA" w:rsidRDefault="001529DA" w:rsidP="007D0CEE">
      <w:pPr>
        <w:pStyle w:val="Heading2"/>
        <w:rPr>
          <w:noProof/>
          <w:lang w:val="en-GB"/>
        </w:rPr>
      </w:pPr>
      <w:r>
        <w:rPr>
          <w:noProof/>
          <w:lang w:val="en-GB"/>
        </w:rPr>
        <w:lastRenderedPageBreak/>
        <w:t>3.2.2</w:t>
      </w:r>
      <w:r>
        <w:rPr>
          <w:noProof/>
          <w:lang w:val="en-GB"/>
        </w:rPr>
        <w:tab/>
      </w:r>
      <w:r w:rsidR="007D0CEE" w:rsidRPr="001529DA">
        <w:rPr>
          <w:noProof/>
          <w:lang w:val="en-GB"/>
        </w:rPr>
        <w:t>Hidden Markov Models (HMMs)</w:t>
      </w:r>
    </w:p>
    <w:p w:rsidR="007D0CEE" w:rsidRPr="001529DA" w:rsidRDefault="007D0CEE" w:rsidP="007D0CEE">
      <w:pPr>
        <w:pStyle w:val="Heading3"/>
        <w:rPr>
          <w:rFonts w:asciiTheme="majorBidi" w:hAnsiTheme="majorBidi" w:cstheme="majorBidi"/>
          <w:noProof/>
          <w:lang w:val="en-GB"/>
        </w:rPr>
      </w:pPr>
      <w:r w:rsidRPr="001529DA">
        <w:rPr>
          <w:rFonts w:asciiTheme="majorBidi" w:hAnsiTheme="majorBidi" w:cstheme="majorBidi"/>
          <w:noProof/>
          <w:lang w:val="en-GB"/>
        </w:rPr>
        <w:t>Markov Chains</w:t>
      </w:r>
    </w:p>
    <w:p w:rsidR="007D0CEE" w:rsidRPr="001529DA" w:rsidRDefault="007D0CEE" w:rsidP="007D0CEE">
      <w:pPr>
        <w:rPr>
          <w:rFonts w:asciiTheme="majorBidi" w:hAnsiTheme="majorBidi" w:cstheme="majorBidi"/>
          <w:noProof/>
          <w:lang w:val="en-GB"/>
        </w:rPr>
      </w:pPr>
      <w:r w:rsidRPr="001529DA">
        <w:rPr>
          <w:rFonts w:asciiTheme="majorBidi" w:hAnsiTheme="majorBidi" w:cstheme="majorBidi"/>
          <w:noProof/>
          <w:lang w:val="en-GB"/>
        </w:rPr>
        <w:t xml:space="preserve">Let us begin with first identifying what is a Markov State and a Markov Chain. In a random process in which the random variable exists in a certain value or a </w:t>
      </w:r>
      <w:r w:rsidRPr="001529DA">
        <w:rPr>
          <w:rFonts w:asciiTheme="majorBidi" w:hAnsiTheme="majorBidi" w:cstheme="majorBidi"/>
          <w:i/>
          <w:iCs/>
          <w:noProof/>
          <w:lang w:val="en-GB"/>
        </w:rPr>
        <w:t xml:space="preserve">state </w:t>
      </w:r>
      <w:r w:rsidRPr="001529DA">
        <w:rPr>
          <w:rFonts w:asciiTheme="majorBidi" w:hAnsiTheme="majorBidi" w:cstheme="majorBidi"/>
          <w:noProof/>
          <w:lang w:val="en-GB"/>
        </w:rPr>
        <w:t xml:space="preserve">if it changes states and the probability  it settles in a certain state is only given by the previous state </w:t>
      </w:r>
      <w:r w:rsidRPr="001529DA">
        <w:rPr>
          <w:rFonts w:asciiTheme="majorBidi" w:hAnsiTheme="majorBidi" w:cstheme="majorBidi"/>
          <w:i/>
          <w:iCs/>
          <w:noProof/>
          <w:lang w:val="en-GB"/>
        </w:rPr>
        <w:t xml:space="preserve">irrespective of its history or how it ended up there </w:t>
      </w:r>
      <w:r w:rsidRPr="001529DA">
        <w:rPr>
          <w:rFonts w:asciiTheme="majorBidi" w:hAnsiTheme="majorBidi" w:cstheme="majorBidi"/>
          <w:noProof/>
          <w:lang w:val="en-GB"/>
        </w:rPr>
        <w:t>is called a Markov State. A Markov Chain is just a series of successive states</w:t>
      </w:r>
    </w:p>
    <w:p w:rsidR="007D0CEE" w:rsidRPr="001529DA" w:rsidRDefault="007D0CEE" w:rsidP="007D0CEE">
      <w:pPr>
        <w:rPr>
          <w:rFonts w:asciiTheme="majorBidi" w:hAnsiTheme="majorBidi" w:cstheme="majorBidi"/>
          <w:noProof/>
          <w:lang w:val="en-GB"/>
        </w:rPr>
      </w:pPr>
      <w:r w:rsidRPr="001529DA">
        <w:rPr>
          <w:rFonts w:asciiTheme="majorBidi" w:hAnsiTheme="majorBidi" w:cstheme="majorBidi"/>
          <w:noProof/>
        </w:rPr>
        <w:drawing>
          <wp:anchor distT="0" distB="0" distL="114300" distR="114300" simplePos="0" relativeHeight="251665408" behindDoc="1" locked="0" layoutInCell="1" allowOverlap="1" wp14:anchorId="3A0F0A09" wp14:editId="6E00CBD1">
            <wp:simplePos x="0" y="0"/>
            <wp:positionH relativeFrom="margin">
              <wp:align>center</wp:align>
            </wp:positionH>
            <wp:positionV relativeFrom="paragraph">
              <wp:posOffset>417830</wp:posOffset>
            </wp:positionV>
            <wp:extent cx="3462655" cy="2171700"/>
            <wp:effectExtent l="0" t="0" r="4445" b="0"/>
            <wp:wrapTopAndBottom/>
            <wp:docPr id="13" name="Picture 1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for pos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62655" cy="2171700"/>
                    </a:xfrm>
                    <a:prstGeom prst="rect">
                      <a:avLst/>
                    </a:prstGeom>
                    <a:noFill/>
                    <a:ln>
                      <a:noFill/>
                    </a:ln>
                  </pic:spPr>
                </pic:pic>
              </a:graphicData>
            </a:graphic>
          </wp:anchor>
        </w:drawing>
      </w:r>
      <w:r w:rsidRPr="001529DA">
        <w:rPr>
          <w:rFonts w:asciiTheme="majorBidi" w:hAnsiTheme="majorBidi" w:cstheme="majorBidi"/>
          <w:noProof/>
        </w:rPr>
        <w:drawing>
          <wp:inline distT="0" distB="0" distL="0" distR="0" wp14:anchorId="2F97F4E2" wp14:editId="739A4190">
            <wp:extent cx="5554980" cy="342900"/>
            <wp:effectExtent l="0" t="0" r="7620" b="0"/>
            <wp:docPr id="12" name="Picture 1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pos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54980" cy="342900"/>
                    </a:xfrm>
                    <a:prstGeom prst="rect">
                      <a:avLst/>
                    </a:prstGeom>
                    <a:noFill/>
                    <a:ln>
                      <a:noFill/>
                    </a:ln>
                  </pic:spPr>
                </pic:pic>
              </a:graphicData>
            </a:graphic>
          </wp:inline>
        </w:drawing>
      </w:r>
    </w:p>
    <w:p w:rsidR="007D0CEE" w:rsidRPr="001529DA" w:rsidRDefault="007D0CEE" w:rsidP="007D0CEE">
      <w:pPr>
        <w:pStyle w:val="Caption"/>
        <w:rPr>
          <w:rFonts w:asciiTheme="majorBidi" w:hAnsiTheme="majorBidi" w:cstheme="majorBidi"/>
          <w:noProof/>
          <w:color w:val="auto"/>
          <w:lang w:val="en-GB"/>
        </w:rPr>
      </w:pPr>
      <w:r w:rsidRPr="001529DA">
        <w:rPr>
          <w:rFonts w:asciiTheme="majorBidi" w:hAnsiTheme="majorBidi" w:cstheme="majorBidi"/>
          <w:noProof/>
          <w:color w:val="auto"/>
          <w:lang w:val="en-GB"/>
        </w:rPr>
        <w:t xml:space="preserve">                                                                                  Figure </w:t>
      </w:r>
      <w:r w:rsidRPr="001529DA">
        <w:rPr>
          <w:rFonts w:asciiTheme="majorBidi" w:hAnsiTheme="majorBidi" w:cstheme="majorBidi"/>
          <w:noProof/>
          <w:color w:val="auto"/>
          <w:lang w:val="en-GB"/>
        </w:rPr>
        <w:fldChar w:fldCharType="begin"/>
      </w:r>
      <w:r w:rsidRPr="001529DA">
        <w:rPr>
          <w:rFonts w:asciiTheme="majorBidi" w:hAnsiTheme="majorBidi" w:cstheme="majorBidi"/>
          <w:noProof/>
          <w:color w:val="auto"/>
          <w:lang w:val="en-GB"/>
        </w:rPr>
        <w:instrText xml:space="preserve"> SEQ Figure \* ARABIC </w:instrText>
      </w:r>
      <w:r w:rsidRPr="001529DA">
        <w:rPr>
          <w:rFonts w:asciiTheme="majorBidi" w:hAnsiTheme="majorBidi" w:cstheme="majorBidi"/>
          <w:noProof/>
          <w:color w:val="auto"/>
          <w:lang w:val="en-GB"/>
        </w:rPr>
        <w:fldChar w:fldCharType="separate"/>
      </w:r>
      <w:r w:rsidRPr="001529DA">
        <w:rPr>
          <w:rFonts w:asciiTheme="majorBidi" w:hAnsiTheme="majorBidi" w:cstheme="majorBidi"/>
          <w:noProof/>
          <w:color w:val="auto"/>
          <w:lang w:val="en-GB"/>
        </w:rPr>
        <w:t>3</w:t>
      </w:r>
      <w:r w:rsidRPr="001529DA">
        <w:rPr>
          <w:rFonts w:asciiTheme="majorBidi" w:hAnsiTheme="majorBidi" w:cstheme="majorBidi"/>
          <w:noProof/>
          <w:color w:val="auto"/>
          <w:lang w:val="en-GB"/>
        </w:rPr>
        <w:fldChar w:fldCharType="end"/>
      </w:r>
      <w:r w:rsidRPr="001529DA">
        <w:rPr>
          <w:rFonts w:asciiTheme="majorBidi" w:hAnsiTheme="majorBidi" w:cstheme="majorBidi"/>
          <w:noProof/>
          <w:color w:val="auto"/>
          <w:lang w:val="en-GB"/>
        </w:rPr>
        <w:t xml:space="preserve"> Markov Chain example</w:t>
      </w:r>
    </w:p>
    <w:p w:rsidR="007D0CEE" w:rsidRPr="001529DA" w:rsidRDefault="007D0CEE" w:rsidP="007D0CEE">
      <w:pPr>
        <w:pStyle w:val="Heading3"/>
        <w:rPr>
          <w:rFonts w:asciiTheme="majorBidi" w:hAnsiTheme="majorBidi" w:cstheme="majorBidi"/>
          <w:noProof/>
          <w:lang w:val="en-GB"/>
        </w:rPr>
      </w:pPr>
      <w:r w:rsidRPr="001529DA">
        <w:rPr>
          <w:rFonts w:asciiTheme="majorBidi" w:hAnsiTheme="majorBidi" w:cstheme="majorBidi"/>
          <w:noProof/>
          <w:lang w:val="en-GB"/>
        </w:rPr>
        <w:t>Hidden Markov Models</w:t>
      </w:r>
    </w:p>
    <w:p w:rsidR="007D0CEE" w:rsidRPr="001529DA" w:rsidRDefault="007D0CEE" w:rsidP="007D0CEE">
      <w:pPr>
        <w:rPr>
          <w:rFonts w:asciiTheme="majorBidi" w:hAnsiTheme="majorBidi" w:cstheme="majorBidi"/>
          <w:noProof/>
          <w:lang w:val="en-GB"/>
        </w:rPr>
      </w:pPr>
      <w:r w:rsidRPr="001529DA">
        <w:rPr>
          <w:rFonts w:asciiTheme="majorBidi" w:hAnsiTheme="majorBidi" w:cstheme="majorBidi"/>
          <w:noProof/>
          <w:lang w:val="en-GB"/>
        </w:rPr>
        <w:t xml:space="preserve">Hidden Markov Models are just random or probabilistic processes which its underlaying Markov Chain is </w:t>
      </w:r>
      <w:r w:rsidRPr="001529DA">
        <w:rPr>
          <w:rFonts w:asciiTheme="majorBidi" w:hAnsiTheme="majorBidi" w:cstheme="majorBidi"/>
          <w:i/>
          <w:iCs/>
          <w:noProof/>
          <w:lang w:val="en-GB"/>
        </w:rPr>
        <w:t>hidden</w:t>
      </w:r>
      <w:r w:rsidRPr="001529DA">
        <w:rPr>
          <w:rFonts w:asciiTheme="majorBidi" w:hAnsiTheme="majorBidi" w:cstheme="majorBidi"/>
          <w:noProof/>
          <w:lang w:val="en-GB"/>
        </w:rPr>
        <w:t xml:space="preserve"> from us and we must come up with a way to reconstruct them from the observations we make. There exist many algorithms to reconstruct them one of note is </w:t>
      </w:r>
      <w:r w:rsidRPr="001529DA">
        <w:rPr>
          <w:rFonts w:asciiTheme="majorBidi" w:hAnsiTheme="majorBidi" w:cstheme="majorBidi"/>
          <w:b/>
          <w:bCs/>
          <w:noProof/>
          <w:lang w:val="en-GB"/>
        </w:rPr>
        <w:t>Viterbi algorithm</w:t>
      </w:r>
      <w:r w:rsidRPr="001529DA">
        <w:rPr>
          <w:rFonts w:asciiTheme="majorBidi" w:hAnsiTheme="majorBidi" w:cstheme="majorBidi"/>
          <w:noProof/>
          <w:lang w:val="en-GB"/>
        </w:rPr>
        <w:t>.</w:t>
      </w:r>
    </w:p>
    <w:p w:rsidR="007D0CEE" w:rsidRPr="001529DA" w:rsidRDefault="007D0CEE" w:rsidP="007D0CEE">
      <w:pPr>
        <w:pStyle w:val="Heading4"/>
        <w:rPr>
          <w:rFonts w:asciiTheme="majorBidi" w:hAnsiTheme="majorBidi"/>
          <w:noProof/>
          <w:color w:val="auto"/>
          <w:lang w:val="en-GB"/>
        </w:rPr>
      </w:pPr>
      <w:r w:rsidRPr="001529DA">
        <w:rPr>
          <w:rFonts w:asciiTheme="majorBidi" w:hAnsiTheme="majorBidi"/>
          <w:noProof/>
          <w:color w:val="auto"/>
        </w:rPr>
        <w:drawing>
          <wp:anchor distT="0" distB="0" distL="114300" distR="114300" simplePos="0" relativeHeight="251666432" behindDoc="0" locked="0" layoutInCell="1" allowOverlap="1" wp14:anchorId="7FD22BBE" wp14:editId="3CE510BC">
            <wp:simplePos x="0" y="0"/>
            <wp:positionH relativeFrom="margin">
              <wp:posOffset>4396740</wp:posOffset>
            </wp:positionH>
            <wp:positionV relativeFrom="paragraph">
              <wp:posOffset>167005</wp:posOffset>
            </wp:positionV>
            <wp:extent cx="1478280" cy="280670"/>
            <wp:effectExtent l="0" t="0" r="762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478280" cy="280670"/>
                    </a:xfrm>
                    <a:prstGeom prst="rect">
                      <a:avLst/>
                    </a:prstGeom>
                  </pic:spPr>
                </pic:pic>
              </a:graphicData>
            </a:graphic>
          </wp:anchor>
        </w:drawing>
      </w:r>
      <w:r w:rsidRPr="001529DA">
        <w:rPr>
          <w:rFonts w:asciiTheme="majorBidi" w:hAnsiTheme="majorBidi"/>
          <w:noProof/>
          <w:color w:val="auto"/>
          <w:lang w:val="en-GB"/>
        </w:rPr>
        <w:t>HMMs for the Task of Speech Recognition</w:t>
      </w:r>
    </w:p>
    <w:p w:rsidR="007D0CEE" w:rsidRPr="001529DA" w:rsidRDefault="007D0CEE" w:rsidP="007D0CEE">
      <w:pPr>
        <w:rPr>
          <w:rFonts w:asciiTheme="majorBidi" w:hAnsiTheme="majorBidi" w:cstheme="majorBidi"/>
          <w:b/>
          <w:bCs/>
          <w:noProof/>
          <w:lang w:val="en-GB"/>
        </w:rPr>
      </w:pPr>
      <w:r w:rsidRPr="001529DA">
        <w:rPr>
          <w:rFonts w:asciiTheme="majorBidi" w:hAnsiTheme="majorBidi" w:cstheme="majorBidi"/>
          <w:noProof/>
          <w:lang w:val="en-GB"/>
        </w:rPr>
        <w:t xml:space="preserve">In Speech Recognition we want to estimate the word </w:t>
      </w:r>
      <w:r w:rsidRPr="001529DA">
        <w:rPr>
          <w:rFonts w:asciiTheme="majorBidi" w:hAnsiTheme="majorBidi" w:cstheme="majorBidi"/>
          <w:b/>
          <w:bCs/>
          <w:noProof/>
          <w:lang w:val="en-GB"/>
        </w:rPr>
        <w:t>W</w:t>
      </w:r>
      <w:r w:rsidRPr="001529DA">
        <w:rPr>
          <w:rFonts w:asciiTheme="majorBidi" w:hAnsiTheme="majorBidi" w:cstheme="majorBidi"/>
          <w:noProof/>
          <w:lang w:val="en-GB"/>
        </w:rPr>
        <w:t xml:space="preserve"> given utterances </w:t>
      </w:r>
      <w:r w:rsidRPr="001529DA">
        <w:rPr>
          <w:rFonts w:asciiTheme="majorBidi" w:hAnsiTheme="majorBidi" w:cstheme="majorBidi"/>
          <w:b/>
          <w:bCs/>
          <w:noProof/>
          <w:lang w:val="en-GB"/>
        </w:rPr>
        <w:t xml:space="preserve">O </w:t>
      </w:r>
    </w:p>
    <w:p w:rsidR="007D0CEE" w:rsidRPr="001529DA" w:rsidRDefault="007D0CEE" w:rsidP="007D0CEE">
      <w:pPr>
        <w:rPr>
          <w:rFonts w:asciiTheme="majorBidi" w:hAnsiTheme="majorBidi" w:cstheme="majorBidi"/>
          <w:noProof/>
          <w:lang w:val="en-GB"/>
        </w:rPr>
      </w:pPr>
      <w:r w:rsidRPr="001529DA">
        <w:rPr>
          <w:rFonts w:asciiTheme="majorBidi" w:hAnsiTheme="majorBidi" w:cstheme="majorBidi"/>
          <w:noProof/>
        </w:rPr>
        <w:drawing>
          <wp:anchor distT="0" distB="0" distL="114300" distR="114300" simplePos="0" relativeHeight="251667456" behindDoc="0" locked="0" layoutInCell="1" allowOverlap="1" wp14:anchorId="3ABFC7C0" wp14:editId="6A5EE737">
            <wp:simplePos x="0" y="0"/>
            <wp:positionH relativeFrom="margin">
              <wp:posOffset>3413125</wp:posOffset>
            </wp:positionH>
            <wp:positionV relativeFrom="paragraph">
              <wp:posOffset>9525</wp:posOffset>
            </wp:positionV>
            <wp:extent cx="3340735" cy="27432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340735" cy="274320"/>
                    </a:xfrm>
                    <a:prstGeom prst="rect">
                      <a:avLst/>
                    </a:prstGeom>
                  </pic:spPr>
                </pic:pic>
              </a:graphicData>
            </a:graphic>
            <wp14:sizeRelH relativeFrom="margin">
              <wp14:pctWidth>0</wp14:pctWidth>
            </wp14:sizeRelH>
            <wp14:sizeRelV relativeFrom="margin">
              <wp14:pctHeight>0</wp14:pctHeight>
            </wp14:sizeRelV>
          </wp:anchor>
        </w:drawing>
      </w:r>
      <w:r w:rsidRPr="001529DA">
        <w:rPr>
          <w:rFonts w:asciiTheme="majorBidi" w:hAnsiTheme="majorBidi" w:cstheme="majorBidi"/>
          <w:noProof/>
          <w:lang w:val="en-GB"/>
        </w:rPr>
        <w:t>Using Bayes Theorem, we can reformulate the problem as</w:t>
      </w:r>
    </w:p>
    <w:p w:rsidR="007D0CEE" w:rsidRPr="001529DA" w:rsidRDefault="007D0CEE" w:rsidP="007D0CEE">
      <w:pPr>
        <w:rPr>
          <w:rFonts w:asciiTheme="majorBidi" w:hAnsiTheme="majorBidi" w:cstheme="majorBidi"/>
          <w:noProof/>
          <w:lang w:val="en-GB"/>
        </w:rPr>
      </w:pPr>
      <w:r w:rsidRPr="001529DA">
        <w:rPr>
          <w:rFonts w:asciiTheme="majorBidi" w:hAnsiTheme="majorBidi" w:cstheme="majorBidi"/>
          <w:noProof/>
          <w:lang w:val="en-GB"/>
        </w:rPr>
        <w:t xml:space="preserve">This splits the task into two components </w:t>
      </w:r>
      <w:r w:rsidRPr="001529DA">
        <w:rPr>
          <w:rFonts w:asciiTheme="majorBidi" w:hAnsiTheme="majorBidi" w:cstheme="majorBidi"/>
          <w:b/>
          <w:bCs/>
          <w:noProof/>
          <w:lang w:val="en-GB"/>
        </w:rPr>
        <w:t>P(O|W)</w:t>
      </w:r>
      <w:r w:rsidRPr="001529DA">
        <w:rPr>
          <w:rFonts w:asciiTheme="majorBidi" w:hAnsiTheme="majorBidi" w:cstheme="majorBidi"/>
          <w:noProof/>
          <w:lang w:val="en-GB"/>
        </w:rPr>
        <w:t xml:space="preserve">, which is called the acoustic model i.e. how likely an utterance given a word as an input, and </w:t>
      </w:r>
      <w:r w:rsidRPr="001529DA">
        <w:rPr>
          <w:rFonts w:asciiTheme="majorBidi" w:hAnsiTheme="majorBidi" w:cstheme="majorBidi"/>
          <w:b/>
          <w:bCs/>
          <w:noProof/>
          <w:lang w:val="en-GB"/>
        </w:rPr>
        <w:t>P(W)</w:t>
      </w:r>
      <w:r w:rsidRPr="001529DA">
        <w:rPr>
          <w:rFonts w:asciiTheme="majorBidi" w:hAnsiTheme="majorBidi" w:cstheme="majorBidi"/>
          <w:noProof/>
          <w:lang w:val="en-GB"/>
        </w:rPr>
        <w:t>, which is called the language model, how likely a word to occur in a text of the language overall. In most speech recognition systems, the acoustic model is represented by Hidden Markov Models (HMMs), which are a generative model of a linguistic unit of speech (phone, word). Each HMM is a finite state machine with n states whereby each state, besides the first and last, has specific output probabilities and each state transition between states is associated with a transition probability. Each state represents an utterance and the end of a chain represents a word.</w:t>
      </w:r>
    </w:p>
    <w:p w:rsidR="007D0CEE" w:rsidRPr="001529DA" w:rsidRDefault="007D0CEE" w:rsidP="007D0CEE">
      <w:pPr>
        <w:keepNext/>
        <w:rPr>
          <w:rFonts w:asciiTheme="majorBidi" w:hAnsiTheme="majorBidi" w:cstheme="majorBidi"/>
          <w:noProof/>
          <w:lang w:val="en-GB"/>
        </w:rPr>
      </w:pPr>
      <w:r w:rsidRPr="001529DA">
        <w:rPr>
          <w:rFonts w:asciiTheme="majorBidi" w:hAnsiTheme="majorBidi" w:cstheme="majorBidi"/>
          <w:noProof/>
          <w:lang w:val="en-GB"/>
        </w:rPr>
        <w:lastRenderedPageBreak/>
        <w:t xml:space="preserve"> </w:t>
      </w:r>
      <w:r w:rsidRPr="001529DA">
        <w:rPr>
          <w:rFonts w:asciiTheme="majorBidi" w:hAnsiTheme="majorBidi" w:cstheme="majorBidi"/>
          <w:noProof/>
        </w:rPr>
        <w:drawing>
          <wp:inline distT="0" distB="0" distL="0" distR="0" wp14:anchorId="55D91A59" wp14:editId="04D49B5B">
            <wp:extent cx="5943600" cy="3135630"/>
            <wp:effectExtent l="0" t="0" r="0" b="7620"/>
            <wp:docPr id="16" name="Picture 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snip.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rsidR="007D0CEE" w:rsidRPr="001529DA" w:rsidRDefault="007D0CEE" w:rsidP="007D0CEE">
      <w:pPr>
        <w:pStyle w:val="Caption"/>
        <w:rPr>
          <w:rFonts w:asciiTheme="majorBidi" w:hAnsiTheme="majorBidi" w:cstheme="majorBidi"/>
          <w:noProof/>
          <w:color w:val="auto"/>
          <w:lang w:val="en-GB"/>
        </w:rPr>
      </w:pPr>
      <w:r w:rsidRPr="001529DA">
        <w:rPr>
          <w:rFonts w:asciiTheme="majorBidi" w:hAnsiTheme="majorBidi" w:cstheme="majorBidi"/>
          <w:noProof/>
          <w:color w:val="auto"/>
          <w:lang w:val="en-GB"/>
        </w:rPr>
        <w:t xml:space="preserve">Figure </w:t>
      </w:r>
      <w:r w:rsidRPr="001529DA">
        <w:rPr>
          <w:rFonts w:asciiTheme="majorBidi" w:hAnsiTheme="majorBidi" w:cstheme="majorBidi"/>
          <w:noProof/>
          <w:color w:val="auto"/>
          <w:lang w:val="en-GB"/>
        </w:rPr>
        <w:fldChar w:fldCharType="begin"/>
      </w:r>
      <w:r w:rsidRPr="001529DA">
        <w:rPr>
          <w:rFonts w:asciiTheme="majorBidi" w:hAnsiTheme="majorBidi" w:cstheme="majorBidi"/>
          <w:noProof/>
          <w:color w:val="auto"/>
          <w:lang w:val="en-GB"/>
        </w:rPr>
        <w:instrText xml:space="preserve"> SEQ Figure \* ARABIC </w:instrText>
      </w:r>
      <w:r w:rsidRPr="001529DA">
        <w:rPr>
          <w:rFonts w:asciiTheme="majorBidi" w:hAnsiTheme="majorBidi" w:cstheme="majorBidi"/>
          <w:noProof/>
          <w:color w:val="auto"/>
          <w:lang w:val="en-GB"/>
        </w:rPr>
        <w:fldChar w:fldCharType="separate"/>
      </w:r>
      <w:r w:rsidRPr="001529DA">
        <w:rPr>
          <w:rFonts w:asciiTheme="majorBidi" w:hAnsiTheme="majorBidi" w:cstheme="majorBidi"/>
          <w:noProof/>
          <w:color w:val="auto"/>
          <w:lang w:val="en-GB"/>
        </w:rPr>
        <w:t>4</w:t>
      </w:r>
      <w:r w:rsidRPr="001529DA">
        <w:rPr>
          <w:rFonts w:asciiTheme="majorBidi" w:hAnsiTheme="majorBidi" w:cstheme="majorBidi"/>
          <w:noProof/>
          <w:color w:val="auto"/>
          <w:lang w:val="en-GB"/>
        </w:rPr>
        <w:fldChar w:fldCharType="end"/>
      </w:r>
      <w:r w:rsidRPr="001529DA">
        <w:rPr>
          <w:rFonts w:asciiTheme="majorBidi" w:hAnsiTheme="majorBidi" w:cstheme="majorBidi"/>
          <w:noProof/>
          <w:color w:val="auto"/>
          <w:lang w:val="en-GB"/>
        </w:rPr>
        <w:t xml:space="preserve"> A Markov Model for Speech Recognition</w:t>
      </w:r>
    </w:p>
    <w:p w:rsidR="007D0CEE" w:rsidRPr="001529DA" w:rsidRDefault="001529DA" w:rsidP="007D0CEE">
      <w:pPr>
        <w:pStyle w:val="Heading2"/>
        <w:rPr>
          <w:noProof/>
          <w:lang w:val="en-GB"/>
        </w:rPr>
      </w:pPr>
      <w:r>
        <w:rPr>
          <w:noProof/>
          <w:lang w:val="en-GB"/>
        </w:rPr>
        <w:t>3.2.3</w:t>
      </w:r>
      <w:r>
        <w:rPr>
          <w:noProof/>
          <w:lang w:val="en-GB"/>
        </w:rPr>
        <w:tab/>
      </w:r>
      <w:r w:rsidR="007D0CEE" w:rsidRPr="001529DA">
        <w:rPr>
          <w:noProof/>
          <w:lang w:val="en-GB"/>
        </w:rPr>
        <w:t>Artificial Neural Networks</w:t>
      </w:r>
    </w:p>
    <w:p w:rsidR="007D0CEE" w:rsidRPr="001529DA" w:rsidRDefault="007D0CEE" w:rsidP="007D0CEE">
      <w:pPr>
        <w:rPr>
          <w:rFonts w:asciiTheme="majorBidi" w:hAnsiTheme="majorBidi" w:cstheme="majorBidi"/>
          <w:noProof/>
          <w:lang w:bidi="ar-EG"/>
        </w:rPr>
      </w:pPr>
      <w:r w:rsidRPr="001529DA">
        <w:rPr>
          <w:rFonts w:asciiTheme="majorBidi" w:hAnsiTheme="majorBidi" w:cstheme="majorBidi"/>
          <w:noProof/>
        </w:rPr>
        <w:drawing>
          <wp:anchor distT="0" distB="0" distL="114300" distR="114300" simplePos="0" relativeHeight="251669504" behindDoc="1" locked="0" layoutInCell="1" allowOverlap="1" wp14:anchorId="6B58AF6C" wp14:editId="444EB95F">
            <wp:simplePos x="0" y="0"/>
            <wp:positionH relativeFrom="margin">
              <wp:align>center</wp:align>
            </wp:positionH>
            <wp:positionV relativeFrom="paragraph">
              <wp:posOffset>1514475</wp:posOffset>
            </wp:positionV>
            <wp:extent cx="4631713" cy="2712720"/>
            <wp:effectExtent l="0" t="0" r="0" b="0"/>
            <wp:wrapSquare wrapText="bothSides"/>
            <wp:docPr id="17" name="Picture 17" descr="Artificial neural network architecture (ANN i-h 1-h 2-h 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tificial neural network architecture (ANN i-h 1-h 2-h n-o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31713" cy="2712720"/>
                    </a:xfrm>
                    <a:prstGeom prst="rect">
                      <a:avLst/>
                    </a:prstGeom>
                    <a:noFill/>
                    <a:ln>
                      <a:noFill/>
                    </a:ln>
                  </pic:spPr>
                </pic:pic>
              </a:graphicData>
            </a:graphic>
          </wp:anchor>
        </w:drawing>
      </w:r>
      <w:r w:rsidRPr="001529DA">
        <w:rPr>
          <w:rFonts w:asciiTheme="majorBidi" w:hAnsiTheme="majorBidi" w:cstheme="majorBidi"/>
          <w:noProof/>
          <w:lang w:val="en-GB"/>
        </w:rPr>
        <w:t>It is a class of Machine Learning algorithms in which the biological neural pathways in the brain a mimcked through computational graphs. Each node in the graph is analogues to a neuron, and the connections between the graphs are analogues to synapses in which their thickness is represented by a weight on the connection which gets multiplied by the input. Each node produces a non-linear output</w:t>
      </w:r>
      <w:r w:rsidRPr="001529DA">
        <w:rPr>
          <w:rFonts w:asciiTheme="majorBidi" w:hAnsiTheme="majorBidi" w:cstheme="majorBidi"/>
          <w:noProof/>
          <w:rtl/>
          <w:lang w:val="en-GB" w:bidi="ar-EG"/>
        </w:rPr>
        <w:t xml:space="preserve">  </w:t>
      </w:r>
      <w:r w:rsidRPr="001529DA">
        <w:rPr>
          <w:rFonts w:asciiTheme="majorBidi" w:hAnsiTheme="majorBidi" w:cstheme="majorBidi"/>
          <w:noProof/>
          <w:lang w:bidi="ar-EG"/>
        </w:rPr>
        <w:t xml:space="preserve">from a linear combination of the inputs. </w:t>
      </w:r>
      <m:oMath>
        <m:r>
          <m:rPr>
            <m:sty m:val="bi"/>
          </m:rPr>
          <w:rPr>
            <w:rFonts w:ascii="Cambria Math" w:hAnsi="Cambria Math" w:cstheme="majorBidi"/>
            <w:noProof/>
            <w:lang w:bidi="ar-EG"/>
          </w:rPr>
          <m:t>y</m:t>
        </m:r>
        <m:r>
          <w:rPr>
            <w:rFonts w:ascii="Cambria Math" w:hAnsi="Cambria Math" w:cstheme="majorBidi"/>
            <w:noProof/>
            <w:lang w:bidi="ar-EG"/>
          </w:rPr>
          <m:t>=f(</m:t>
        </m:r>
        <m:r>
          <m:rPr>
            <m:sty m:val="bi"/>
          </m:rPr>
          <w:rPr>
            <w:rFonts w:ascii="Cambria Math" w:hAnsi="Cambria Math" w:cstheme="majorBidi"/>
            <w:noProof/>
            <w:lang w:bidi="ar-EG"/>
          </w:rPr>
          <m:t>wx</m:t>
        </m:r>
        <m:r>
          <w:rPr>
            <w:rFonts w:ascii="Cambria Math" w:hAnsi="Cambria Math" w:cstheme="majorBidi"/>
            <w:noProof/>
            <w:lang w:bidi="ar-EG"/>
          </w:rPr>
          <m:t>+</m:t>
        </m:r>
        <m:r>
          <m:rPr>
            <m:sty m:val="bi"/>
          </m:rPr>
          <w:rPr>
            <w:rFonts w:ascii="Cambria Math" w:hAnsi="Cambria Math" w:cstheme="majorBidi"/>
            <w:noProof/>
            <w:lang w:bidi="ar-EG"/>
          </w:rPr>
          <m:t>b</m:t>
        </m:r>
        <m:r>
          <w:rPr>
            <w:rFonts w:ascii="Cambria Math" w:hAnsi="Cambria Math" w:cstheme="majorBidi"/>
            <w:noProof/>
            <w:lang w:bidi="ar-EG"/>
          </w:rPr>
          <m:t>)</m:t>
        </m:r>
      </m:oMath>
      <w:r w:rsidRPr="001529DA">
        <w:rPr>
          <w:rFonts w:asciiTheme="majorBidi" w:hAnsiTheme="majorBidi" w:cstheme="majorBidi"/>
          <w:noProof/>
          <w:lang w:val="en-GB"/>
        </w:rPr>
        <w:t xml:space="preserve"> where y is the output vector, </w:t>
      </w:r>
      <w:r w:rsidRPr="001529DA">
        <w:rPr>
          <w:rFonts w:asciiTheme="majorBidi" w:hAnsiTheme="majorBidi" w:cstheme="majorBidi"/>
          <w:b/>
          <w:bCs/>
          <w:i/>
          <w:iCs/>
          <w:noProof/>
          <w:lang w:val="en-GB"/>
        </w:rPr>
        <w:t>w</w:t>
      </w:r>
      <w:r w:rsidRPr="001529DA">
        <w:rPr>
          <w:rFonts w:asciiTheme="majorBidi" w:hAnsiTheme="majorBidi" w:cstheme="majorBidi"/>
          <w:noProof/>
          <w:lang w:val="en-GB"/>
        </w:rPr>
        <w:t xml:space="preserve"> is the weight vector, </w:t>
      </w:r>
      <w:r w:rsidRPr="001529DA">
        <w:rPr>
          <w:rFonts w:asciiTheme="majorBidi" w:hAnsiTheme="majorBidi" w:cstheme="majorBidi"/>
          <w:b/>
          <w:bCs/>
          <w:i/>
          <w:iCs/>
          <w:noProof/>
          <w:lang w:val="en-GB"/>
        </w:rPr>
        <w:t>x</w:t>
      </w:r>
      <w:r w:rsidRPr="001529DA">
        <w:rPr>
          <w:rFonts w:asciiTheme="majorBidi" w:hAnsiTheme="majorBidi" w:cstheme="majorBidi"/>
          <w:noProof/>
          <w:lang w:val="en-GB"/>
        </w:rPr>
        <w:t xml:space="preserve"> is the input vector and </w:t>
      </w:r>
      <w:r w:rsidRPr="001529DA">
        <w:rPr>
          <w:rFonts w:asciiTheme="majorBidi" w:hAnsiTheme="majorBidi" w:cstheme="majorBidi"/>
          <w:b/>
          <w:bCs/>
          <w:i/>
          <w:iCs/>
          <w:noProof/>
          <w:lang w:val="en-GB"/>
        </w:rPr>
        <w:t>b</w:t>
      </w:r>
      <w:r w:rsidRPr="001529DA">
        <w:rPr>
          <w:rFonts w:asciiTheme="majorBidi" w:hAnsiTheme="majorBidi" w:cstheme="majorBidi"/>
          <w:noProof/>
          <w:lang w:val="en-GB"/>
        </w:rPr>
        <w:t xml:space="preserve"> a bias coeffecient; </w:t>
      </w:r>
      <w:r w:rsidRPr="001529DA">
        <w:rPr>
          <w:rFonts w:asciiTheme="majorBidi" w:hAnsiTheme="majorBidi" w:cstheme="majorBidi"/>
          <w:i/>
          <w:iCs/>
          <w:noProof/>
          <w:lang w:val="en-GB"/>
        </w:rPr>
        <w:t>f</w:t>
      </w:r>
      <w:r w:rsidRPr="001529DA">
        <w:rPr>
          <w:rFonts w:asciiTheme="majorBidi" w:hAnsiTheme="majorBidi" w:cstheme="majorBidi"/>
          <w:noProof/>
          <w:lang w:val="en-GB"/>
        </w:rPr>
        <w:t xml:space="preserve"> is the non-linear activation function. This non-linearity in the output of nodes allows the neural networks to produce highly complex functions that estimates or approximates the outputs to a high degree of accuracy.</w:t>
      </w:r>
      <w:r w:rsidRPr="001529DA">
        <w:rPr>
          <w:rFonts w:asciiTheme="majorBidi" w:hAnsiTheme="majorBidi" w:cstheme="majorBidi"/>
          <w:noProof/>
          <w:lang w:val="en-GB" w:bidi="ar-EG"/>
        </w:rPr>
        <w:t xml:space="preserve"> </w:t>
      </w:r>
    </w:p>
    <w:p w:rsidR="007D0CEE" w:rsidRPr="001529DA" w:rsidRDefault="007D0CEE" w:rsidP="007D0CEE">
      <w:pPr>
        <w:rPr>
          <w:rFonts w:asciiTheme="majorBidi" w:hAnsiTheme="majorBidi" w:cstheme="majorBidi"/>
          <w:noProof/>
          <w:lang w:val="en-GB"/>
        </w:rPr>
      </w:pPr>
      <w:r w:rsidRPr="001529DA">
        <w:rPr>
          <w:rFonts w:asciiTheme="majorBidi" w:hAnsiTheme="majorBidi" w:cstheme="majorBidi"/>
          <w:noProof/>
        </w:rPr>
        <mc:AlternateContent>
          <mc:Choice Requires="wps">
            <w:drawing>
              <wp:anchor distT="0" distB="0" distL="114300" distR="114300" simplePos="0" relativeHeight="251671552" behindDoc="0" locked="0" layoutInCell="1" allowOverlap="1" wp14:anchorId="1B2A4429" wp14:editId="3F8599C8">
                <wp:simplePos x="0" y="0"/>
                <wp:positionH relativeFrom="margin">
                  <wp:align>center</wp:align>
                </wp:positionH>
                <wp:positionV relativeFrom="paragraph">
                  <wp:posOffset>2454910</wp:posOffset>
                </wp:positionV>
                <wp:extent cx="463169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rsidR="001C3EA6" w:rsidRPr="0075774E" w:rsidRDefault="001C3EA6" w:rsidP="007D0CEE">
                            <w:pPr>
                              <w:pStyle w:val="Caption"/>
                              <w:rPr>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A graphical representation of an Artificial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A4429" id="Text Box 19" o:spid="_x0000_s1030" type="#_x0000_t202" style="position:absolute;margin-left:0;margin-top:193.3pt;width:364.7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" stroked="f">
                <v:textbox style="mso-fit-shape-to-text:t" inset="0,0,0,0">
                  <w:txbxContent>
                    <w:p w:rsidR="001C3EA6" w:rsidRPr="0075774E" w:rsidRDefault="001C3EA6" w:rsidP="007D0CEE">
                      <w:pPr>
                        <w:pStyle w:val="Caption"/>
                        <w:rPr>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A graphical representation of an Artificial Neural Network</w:t>
                      </w:r>
                    </w:p>
                  </w:txbxContent>
                </v:textbox>
                <w10:wrap type="square" anchorx="margin"/>
              </v:shape>
            </w:pict>
          </mc:Fallback>
        </mc:AlternateContent>
      </w:r>
      <w:r w:rsidRPr="001529DA">
        <w:rPr>
          <w:rFonts w:asciiTheme="majorBidi" w:hAnsiTheme="majorBidi" w:cstheme="majorBidi"/>
          <w:noProof/>
          <w:lang w:val="en-GB"/>
        </w:rPr>
        <w:br w:type="page"/>
      </w:r>
      <w:r w:rsidRPr="001529DA">
        <w:rPr>
          <w:rFonts w:asciiTheme="majorBidi" w:hAnsiTheme="majorBidi" w:cstheme="majorBidi"/>
          <w:noProof/>
        </w:rPr>
        <w:lastRenderedPageBreak/>
        <mc:AlternateContent>
          <mc:Choice Requires="wps">
            <w:drawing>
              <wp:anchor distT="0" distB="0" distL="114300" distR="114300" simplePos="0" relativeHeight="251670528" behindDoc="0" locked="0" layoutInCell="1" allowOverlap="1" wp14:anchorId="0369730A" wp14:editId="7F6EF0E4">
                <wp:simplePos x="0" y="0"/>
                <wp:positionH relativeFrom="margin">
                  <wp:align>center</wp:align>
                </wp:positionH>
                <wp:positionV relativeFrom="paragraph">
                  <wp:posOffset>2459355</wp:posOffset>
                </wp:positionV>
                <wp:extent cx="463169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rsidR="001C3EA6" w:rsidRPr="00EC1100" w:rsidRDefault="001C3EA6" w:rsidP="007D0CEE">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9730A" id="Text Box 18" o:spid="_x0000_s1031" type="#_x0000_t202" style="position:absolute;margin-left:0;margin-top:193.65pt;width:364.7pt;height:.05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" stroked="f">
                <v:textbox style="mso-fit-shape-to-text:t" inset="0,0,0,0">
                  <w:txbxContent>
                    <w:p w:rsidR="001C3EA6" w:rsidRPr="00EC1100" w:rsidRDefault="001C3EA6" w:rsidP="007D0CEE">
                      <w:pPr>
                        <w:pStyle w:val="Caption"/>
                        <w:rPr>
                          <w:noProof/>
                        </w:rPr>
                      </w:pPr>
                    </w:p>
                  </w:txbxContent>
                </v:textbox>
                <w10:wrap type="square" anchorx="margin"/>
              </v:shape>
            </w:pict>
          </mc:Fallback>
        </mc:AlternateContent>
      </w:r>
      <w:r w:rsidRPr="001529DA">
        <w:rPr>
          <w:rFonts w:asciiTheme="majorBidi" w:hAnsiTheme="majorBidi" w:cstheme="majorBidi"/>
          <w:noProof/>
          <w:lang w:val="en-GB"/>
        </w:rPr>
        <w:t xml:space="preserve">The problem with neural networks that prevented itswidespread adoption before recent is that it requires huge resources to train, by training it is meant that a suitable set of weight vectors is calculated for the approximating function, using the most known common algorthms such as Gradient Descent, RMSprob, AdaGrad and Adam. This is done with aid of a </w:t>
      </w:r>
      <w:r w:rsidRPr="001529DA">
        <w:rPr>
          <w:rFonts w:asciiTheme="majorBidi" w:hAnsiTheme="majorBidi" w:cstheme="majorBidi"/>
          <w:i/>
          <w:iCs/>
          <w:noProof/>
          <w:lang w:val="en-GB"/>
        </w:rPr>
        <w:t xml:space="preserve">Loss function </w:t>
      </w:r>
      <w:r w:rsidRPr="001529DA">
        <w:rPr>
          <w:rFonts w:asciiTheme="majorBidi" w:hAnsiTheme="majorBidi" w:cstheme="majorBidi"/>
          <w:b/>
          <w:bCs/>
          <w:i/>
          <w:iCs/>
          <w:noProof/>
          <w:lang w:val="en-GB"/>
        </w:rPr>
        <w:t>L</w:t>
      </w:r>
      <w:r w:rsidRPr="001529DA">
        <w:rPr>
          <w:rFonts w:asciiTheme="majorBidi" w:hAnsiTheme="majorBidi" w:cstheme="majorBidi"/>
          <w:i/>
          <w:iCs/>
          <w:noProof/>
          <w:lang w:val="en-GB"/>
        </w:rPr>
        <w:t xml:space="preserve">, </w:t>
      </w:r>
      <w:r w:rsidRPr="001529DA">
        <w:rPr>
          <w:rFonts w:asciiTheme="majorBidi" w:hAnsiTheme="majorBidi" w:cstheme="majorBidi"/>
          <w:noProof/>
          <w:lang w:val="en-GB"/>
        </w:rPr>
        <w:t xml:space="preserve">a function that determines how much is the actual output far away from the desired output. The minmisation of this function is the objective of the aforementioned algorithms by tuning weights </w:t>
      </w:r>
      <w:r w:rsidRPr="001529DA">
        <w:rPr>
          <w:rFonts w:asciiTheme="majorBidi" w:hAnsiTheme="majorBidi" w:cstheme="majorBidi"/>
          <w:b/>
          <w:bCs/>
          <w:i/>
          <w:iCs/>
          <w:noProof/>
          <w:lang w:val="en-GB"/>
        </w:rPr>
        <w:t>w</w:t>
      </w:r>
      <w:r w:rsidRPr="001529DA">
        <w:rPr>
          <w:rFonts w:asciiTheme="majorBidi" w:hAnsiTheme="majorBidi" w:cstheme="majorBidi"/>
          <w:noProof/>
          <w:lang w:val="en-GB"/>
        </w:rPr>
        <w:t xml:space="preserve"> and biases </w:t>
      </w:r>
      <w:r w:rsidRPr="001529DA">
        <w:rPr>
          <w:rFonts w:asciiTheme="majorBidi" w:hAnsiTheme="majorBidi" w:cstheme="majorBidi"/>
          <w:b/>
          <w:bCs/>
          <w:i/>
          <w:iCs/>
          <w:noProof/>
          <w:lang w:val="en-GB"/>
        </w:rPr>
        <w:t>b</w:t>
      </w:r>
      <w:r w:rsidRPr="001529DA">
        <w:rPr>
          <w:rFonts w:asciiTheme="majorBidi" w:hAnsiTheme="majorBidi" w:cstheme="majorBidi"/>
          <w:noProof/>
          <w:lang w:val="en-GB"/>
        </w:rPr>
        <w:t xml:space="preserve">. All make use of the </w:t>
      </w:r>
      <w:r w:rsidRPr="001529DA">
        <w:rPr>
          <w:rFonts w:asciiTheme="majorBidi" w:hAnsiTheme="majorBidi" w:cstheme="majorBidi"/>
          <w:noProof/>
        </w:rPr>
        <mc:AlternateContent>
          <mc:Choice Requires="wps">
            <w:drawing>
              <wp:anchor distT="0" distB="0" distL="114300" distR="114300" simplePos="0" relativeHeight="251668480" behindDoc="0" locked="0" layoutInCell="1" allowOverlap="1" wp14:anchorId="5E1C45C0" wp14:editId="7DACB861">
                <wp:simplePos x="0" y="0"/>
                <wp:positionH relativeFrom="column">
                  <wp:posOffset>0</wp:posOffset>
                </wp:positionH>
                <wp:positionV relativeFrom="paragraph">
                  <wp:posOffset>4802505</wp:posOffset>
                </wp:positionV>
                <wp:extent cx="59436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C3EA6" w:rsidRPr="00AF2E1D" w:rsidRDefault="001C3EA6" w:rsidP="007D0CEE">
                            <w:pPr>
                              <w:pStyle w:val="Caption"/>
                              <w:rPr>
                                <w:noProof/>
                                <w:lang w:val="en-GB"/>
                              </w:rPr>
                            </w:pPr>
                            <w:r w:rsidRPr="00AF2E1D">
                              <w:rPr>
                                <w:lang w:val="en-GB"/>
                              </w:rPr>
                              <w:t xml:space="preserve">Figure 5 A graph showing the process of </w:t>
                            </w:r>
                            <w:proofErr w:type="spellStart"/>
                            <w:r w:rsidRPr="00AF2E1D">
                              <w:rPr>
                                <w:lang w:val="en-GB"/>
                              </w:rPr>
                              <w:t>Backprobagation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C45C0" id="Text Box 24" o:spid="_x0000_s1032" type="#_x0000_t202" style="position:absolute;margin-left:0;margin-top:378.15pt;width:4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4qvLwIAAGYEAAAOAAAAZHJzL2Uyb0RvYy54bWysVMFu2zAMvQ/YPwi6L07SNti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" stroked="f">
                <v:textbox style="mso-fit-shape-to-text:t" inset="0,0,0,0">
                  <w:txbxContent>
                    <w:p w:rsidR="001C3EA6" w:rsidRPr="00AF2E1D" w:rsidRDefault="001C3EA6" w:rsidP="007D0CEE">
                      <w:pPr>
                        <w:pStyle w:val="Caption"/>
                        <w:rPr>
                          <w:noProof/>
                          <w:lang w:val="en-GB"/>
                        </w:rPr>
                      </w:pPr>
                      <w:r w:rsidRPr="00AF2E1D">
                        <w:rPr>
                          <w:lang w:val="en-GB"/>
                        </w:rPr>
                        <w:t xml:space="preserve">Figure 5 A graph showing the process of </w:t>
                      </w:r>
                      <w:proofErr w:type="spellStart"/>
                      <w:r w:rsidRPr="00AF2E1D">
                        <w:rPr>
                          <w:lang w:val="en-GB"/>
                        </w:rPr>
                        <w:t>Backprobagation</w:t>
                      </w:r>
                      <w:proofErr w:type="spellEnd"/>
                    </w:p>
                  </w:txbxContent>
                </v:textbox>
                <w10:wrap type="square"/>
              </v:shape>
            </w:pict>
          </mc:Fallback>
        </mc:AlternateContent>
      </w:r>
      <w:r w:rsidRPr="001529DA">
        <w:rPr>
          <w:rFonts w:asciiTheme="majorBidi" w:hAnsiTheme="majorBidi" w:cstheme="majorBidi"/>
          <w:noProof/>
        </w:rPr>
        <w:drawing>
          <wp:anchor distT="0" distB="0" distL="114300" distR="114300" simplePos="0" relativeHeight="251672576" behindDoc="0" locked="0" layoutInCell="1" allowOverlap="1" wp14:anchorId="662A5513" wp14:editId="010EB337">
            <wp:simplePos x="0" y="0"/>
            <wp:positionH relativeFrom="margin">
              <wp:align>right</wp:align>
            </wp:positionH>
            <wp:positionV relativeFrom="paragraph">
              <wp:posOffset>1463040</wp:posOffset>
            </wp:positionV>
            <wp:extent cx="5943600" cy="3282315"/>
            <wp:effectExtent l="0" t="0" r="0" b="0"/>
            <wp:wrapSquare wrapText="bothSides"/>
            <wp:docPr id="20" name="Picture 20" descr="How does Gradient Descent and Backpropagation work togeth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does Gradient Descent and Backpropagation work together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282315"/>
                    </a:xfrm>
                    <a:prstGeom prst="rect">
                      <a:avLst/>
                    </a:prstGeom>
                    <a:noFill/>
                    <a:ln>
                      <a:noFill/>
                    </a:ln>
                  </pic:spPr>
                </pic:pic>
              </a:graphicData>
            </a:graphic>
          </wp:anchor>
        </w:drawing>
      </w:r>
      <w:r w:rsidRPr="001529DA">
        <w:rPr>
          <w:rFonts w:asciiTheme="majorBidi" w:hAnsiTheme="majorBidi" w:cstheme="majorBidi"/>
          <w:noProof/>
          <w:lang w:val="en-GB"/>
        </w:rPr>
        <w:t xml:space="preserve">derivative of the loss function with the respective weight </w:t>
      </w:r>
      <m:oMath>
        <m:f>
          <m:fPr>
            <m:ctrlPr>
              <w:rPr>
                <w:rFonts w:ascii="Cambria Math" w:hAnsi="Cambria Math" w:cstheme="majorBidi"/>
                <w:i/>
                <w:noProof/>
                <w:lang w:val="en-GB"/>
              </w:rPr>
            </m:ctrlPr>
          </m:fPr>
          <m:num>
            <m:r>
              <w:rPr>
                <w:rFonts w:ascii="Cambria Math" w:hAnsi="Cambria Math" w:cstheme="majorBidi"/>
                <w:noProof/>
                <w:lang w:val="en-GB"/>
              </w:rPr>
              <m:t>∂L</m:t>
            </m:r>
          </m:num>
          <m:den>
            <m:r>
              <w:rPr>
                <w:rFonts w:ascii="Cambria Math" w:hAnsi="Cambria Math" w:cstheme="majorBidi"/>
                <w:noProof/>
                <w:lang w:val="en-GB"/>
              </w:rPr>
              <m:t>∂w</m:t>
            </m:r>
          </m:den>
        </m:f>
      </m:oMath>
      <w:r w:rsidRPr="001529DA">
        <w:rPr>
          <w:rFonts w:asciiTheme="majorBidi" w:hAnsiTheme="majorBidi" w:cstheme="majorBidi"/>
          <w:noProof/>
          <w:lang w:val="en-GB"/>
        </w:rPr>
        <w:t>.</w:t>
      </w:r>
    </w:p>
    <w:p w:rsidR="007D0CEE" w:rsidRPr="001529DA" w:rsidRDefault="007D0CEE" w:rsidP="007D0CEE">
      <w:pPr>
        <w:rPr>
          <w:rFonts w:asciiTheme="majorBidi" w:hAnsiTheme="majorBidi" w:cstheme="majorBidi"/>
          <w:noProof/>
          <w:lang w:val="en-GB"/>
        </w:rPr>
      </w:pPr>
      <w:r w:rsidRPr="001529DA">
        <w:rPr>
          <w:rFonts w:asciiTheme="majorBidi" w:hAnsiTheme="majorBidi" w:cstheme="majorBidi"/>
          <w:noProof/>
        </w:rPr>
        <mc:AlternateContent>
          <mc:Choice Requires="wps">
            <w:drawing>
              <wp:anchor distT="0" distB="0" distL="114300" distR="114300" simplePos="0" relativeHeight="251675648" behindDoc="0" locked="0" layoutInCell="1" allowOverlap="1" wp14:anchorId="2BFDFB61" wp14:editId="49A18D22">
                <wp:simplePos x="0" y="0"/>
                <wp:positionH relativeFrom="column">
                  <wp:posOffset>466725</wp:posOffset>
                </wp:positionH>
                <wp:positionV relativeFrom="paragraph">
                  <wp:posOffset>6494145</wp:posOffset>
                </wp:positionV>
                <wp:extent cx="500824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008245" cy="635"/>
                        </a:xfrm>
                        <a:prstGeom prst="rect">
                          <a:avLst/>
                        </a:prstGeom>
                        <a:solidFill>
                          <a:prstClr val="white"/>
                        </a:solidFill>
                        <a:ln>
                          <a:noFill/>
                        </a:ln>
                      </wps:spPr>
                      <wps:txbx>
                        <w:txbxContent>
                          <w:p w:rsidR="001C3EA6" w:rsidRPr="000B45D1" w:rsidRDefault="001C3EA6" w:rsidP="007D0CEE">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Gradient descent, the father of most of the mentioned algorithms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DFB61" id="Text Box 25" o:spid="_x0000_s1033" type="#_x0000_t202" style="position:absolute;margin-left:36.75pt;margin-top:511.35pt;width:394.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" stroked="f">
                <v:textbox style="mso-fit-shape-to-text:t" inset="0,0,0,0">
                  <w:txbxContent>
                    <w:p w:rsidR="001C3EA6" w:rsidRPr="000B45D1" w:rsidRDefault="001C3EA6" w:rsidP="007D0CEE">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Gradient descent, the father of most of the mentioned algorithms</w:t>
                      </w:r>
                    </w:p>
                  </w:txbxContent>
                </v:textbox>
                <w10:wrap type="square"/>
              </v:shape>
            </w:pict>
          </mc:Fallback>
        </mc:AlternateContent>
      </w:r>
      <w:r w:rsidRPr="001529DA">
        <w:rPr>
          <w:rFonts w:asciiTheme="majorBidi" w:hAnsiTheme="majorBidi" w:cstheme="majorBidi"/>
          <w:noProof/>
        </w:rPr>
        <w:drawing>
          <wp:anchor distT="0" distB="0" distL="114300" distR="114300" simplePos="0" relativeHeight="251674624" behindDoc="0" locked="0" layoutInCell="1" allowOverlap="1" wp14:anchorId="55B02EF9" wp14:editId="6306F1E7">
            <wp:simplePos x="0" y="0"/>
            <wp:positionH relativeFrom="margin">
              <wp:align>center</wp:align>
            </wp:positionH>
            <wp:positionV relativeFrom="paragraph">
              <wp:posOffset>3723640</wp:posOffset>
            </wp:positionV>
            <wp:extent cx="5008266" cy="2781300"/>
            <wp:effectExtent l="0" t="0" r="1905" b="0"/>
            <wp:wrapSquare wrapText="bothSides"/>
            <wp:docPr id="23" name="Picture 23" descr="003B Gradient Descent | Master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03B Gradient Descent | Master Data Sci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08266" cy="2781300"/>
                    </a:xfrm>
                    <a:prstGeom prst="rect">
                      <a:avLst/>
                    </a:prstGeom>
                    <a:noFill/>
                    <a:ln>
                      <a:noFill/>
                    </a:ln>
                  </pic:spPr>
                </pic:pic>
              </a:graphicData>
            </a:graphic>
          </wp:anchor>
        </w:drawing>
      </w:r>
      <w:r w:rsidRPr="001529DA">
        <w:rPr>
          <w:rFonts w:asciiTheme="majorBidi" w:hAnsiTheme="majorBidi" w:cstheme="majorBidi"/>
          <w:noProof/>
        </w:rPr>
        <mc:AlternateContent>
          <mc:Choice Requires="wps">
            <w:drawing>
              <wp:anchor distT="0" distB="0" distL="114300" distR="114300" simplePos="0" relativeHeight="251673600" behindDoc="0" locked="0" layoutInCell="1" allowOverlap="1" wp14:anchorId="1C7B16E4" wp14:editId="3929F8DA">
                <wp:simplePos x="0" y="0"/>
                <wp:positionH relativeFrom="margin">
                  <wp:align>right</wp:align>
                </wp:positionH>
                <wp:positionV relativeFrom="paragraph">
                  <wp:posOffset>3367405</wp:posOffset>
                </wp:positionV>
                <wp:extent cx="594360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C3EA6" w:rsidRPr="00AF2E1D" w:rsidRDefault="001C3EA6" w:rsidP="007D0CEE">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B16E4" id="Text Box 21" o:spid="_x0000_s1034" type="#_x0000_t202" style="position:absolute;margin-left:416.8pt;margin-top:265.15pt;width:468pt;height:.05pt;z-index:251673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S2KLwIAAGYEAAAOAAAAZHJzL2Uyb0RvYy54bWysVMFu2zAMvQ/YPwi6L07SNei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" stroked="f">
                <v:textbox style="mso-fit-shape-to-text:t" inset="0,0,0,0">
                  <w:txbxContent>
                    <w:p w:rsidR="001C3EA6" w:rsidRPr="00AF2E1D" w:rsidRDefault="001C3EA6" w:rsidP="007D0CEE">
                      <w:pPr>
                        <w:pStyle w:val="Caption"/>
                      </w:pPr>
                    </w:p>
                  </w:txbxContent>
                </v:textbox>
                <w10:wrap type="square" anchorx="margin"/>
              </v:shape>
            </w:pict>
          </mc:Fallback>
        </mc:AlternateContent>
      </w:r>
    </w:p>
    <w:p w:rsidR="007D0CEE" w:rsidRPr="001529DA" w:rsidRDefault="007D0CEE" w:rsidP="007D0CEE">
      <w:pPr>
        <w:rPr>
          <w:rFonts w:asciiTheme="majorBidi" w:hAnsiTheme="majorBidi" w:cstheme="majorBidi"/>
          <w:lang w:val="en-GB"/>
        </w:rPr>
      </w:pPr>
    </w:p>
    <w:p w:rsidR="007D0CEE" w:rsidRPr="001529DA" w:rsidRDefault="007D0CEE" w:rsidP="007D0CEE">
      <w:pPr>
        <w:rPr>
          <w:rFonts w:asciiTheme="majorBidi" w:hAnsiTheme="majorBidi" w:cstheme="majorBidi"/>
          <w:lang w:val="en-GB"/>
        </w:rPr>
      </w:pPr>
    </w:p>
    <w:p w:rsidR="007D0CEE" w:rsidRPr="001529DA" w:rsidRDefault="007D0CEE" w:rsidP="007D0CEE">
      <w:pPr>
        <w:rPr>
          <w:rFonts w:asciiTheme="majorBidi" w:hAnsiTheme="majorBidi" w:cstheme="majorBidi"/>
          <w:lang w:val="en-GB"/>
        </w:rPr>
      </w:pPr>
    </w:p>
    <w:p w:rsidR="007D0CEE" w:rsidRPr="001529DA" w:rsidRDefault="007D0CEE" w:rsidP="007D0CEE">
      <w:pPr>
        <w:rPr>
          <w:rFonts w:asciiTheme="majorBidi" w:hAnsiTheme="majorBidi" w:cstheme="majorBidi"/>
          <w:lang w:val="en-GB"/>
        </w:rPr>
      </w:pPr>
    </w:p>
    <w:p w:rsidR="007D0CEE" w:rsidRPr="001529DA" w:rsidRDefault="007D0CEE" w:rsidP="007D0CEE">
      <w:pPr>
        <w:rPr>
          <w:rFonts w:asciiTheme="majorBidi" w:hAnsiTheme="majorBidi" w:cstheme="majorBidi"/>
          <w:lang w:val="en-GB"/>
        </w:rPr>
      </w:pPr>
    </w:p>
    <w:p w:rsidR="007D0CEE" w:rsidRPr="001529DA" w:rsidRDefault="007D0CEE" w:rsidP="007D0CEE">
      <w:pPr>
        <w:rPr>
          <w:rFonts w:asciiTheme="majorBidi" w:hAnsiTheme="majorBidi" w:cstheme="majorBidi"/>
          <w:lang w:val="en-GB"/>
        </w:rPr>
      </w:pPr>
    </w:p>
    <w:p w:rsidR="007D0CEE" w:rsidRPr="001529DA" w:rsidRDefault="007D0CEE" w:rsidP="007D0CEE">
      <w:pPr>
        <w:rPr>
          <w:rFonts w:asciiTheme="majorBidi" w:hAnsiTheme="majorBidi" w:cstheme="majorBidi"/>
          <w:lang w:val="en-GB"/>
        </w:rPr>
      </w:pPr>
    </w:p>
    <w:p w:rsidR="007D0CEE" w:rsidRPr="001529DA" w:rsidRDefault="007D0CEE" w:rsidP="007D0CEE">
      <w:pPr>
        <w:rPr>
          <w:rFonts w:asciiTheme="majorBidi" w:hAnsiTheme="majorBidi" w:cstheme="majorBidi"/>
          <w:lang w:val="en-GB"/>
        </w:rPr>
      </w:pPr>
    </w:p>
    <w:p w:rsidR="007D0CEE" w:rsidRPr="001529DA" w:rsidRDefault="007D0CEE" w:rsidP="007D0CEE">
      <w:pPr>
        <w:rPr>
          <w:rFonts w:asciiTheme="majorBidi" w:hAnsiTheme="majorBidi" w:cstheme="majorBidi"/>
          <w:lang w:val="en-GB"/>
        </w:rPr>
      </w:pPr>
    </w:p>
    <w:p w:rsidR="007D0CEE" w:rsidRPr="001529DA" w:rsidRDefault="007D0CEE" w:rsidP="007D0CEE">
      <w:pPr>
        <w:rPr>
          <w:rFonts w:asciiTheme="majorBidi" w:hAnsiTheme="majorBidi" w:cstheme="majorBidi"/>
          <w:lang w:val="en-GB"/>
        </w:rPr>
      </w:pPr>
    </w:p>
    <w:p w:rsidR="007D0CEE" w:rsidRPr="001529DA" w:rsidRDefault="001529DA" w:rsidP="007D0CEE">
      <w:pPr>
        <w:pStyle w:val="Heading2"/>
        <w:rPr>
          <w:lang w:val="en-GB"/>
        </w:rPr>
      </w:pPr>
      <w:r>
        <w:rPr>
          <w:lang w:val="en-GB"/>
        </w:rPr>
        <w:lastRenderedPageBreak/>
        <w:t>3.2.4</w:t>
      </w:r>
      <w:r>
        <w:rPr>
          <w:lang w:val="en-GB"/>
        </w:rPr>
        <w:tab/>
      </w:r>
      <w:r w:rsidR="007D0CEE" w:rsidRPr="001529DA">
        <w:rPr>
          <w:lang w:val="en-GB"/>
        </w:rPr>
        <w:t>The Google Speech-To-Text API</w:t>
      </w:r>
    </w:p>
    <w:p w:rsidR="007D0CEE" w:rsidRPr="001529DA" w:rsidRDefault="007D0CEE" w:rsidP="007D0CEE">
      <w:pPr>
        <w:rPr>
          <w:rFonts w:asciiTheme="majorBidi" w:hAnsiTheme="majorBidi" w:cstheme="majorBidi"/>
          <w:lang w:val="en-GB"/>
        </w:rPr>
      </w:pPr>
      <w:r w:rsidRPr="001529DA">
        <w:rPr>
          <w:rFonts w:asciiTheme="majorBidi" w:hAnsiTheme="majorBidi" w:cstheme="majorBidi"/>
          <w:lang w:val="en-GB"/>
        </w:rPr>
        <w:t xml:space="preserve">Google Speech-To-Text API was used because it offers many of features that will be ease the development of the project. For starters it offers state-of-the-art accuracy as mentioned before and it has very low latency due to the distribution of Google’s datacentres worldwide. Most importantly it is an easy-to-use API that integrates well with platforms worked on Unity using C# and python. </w:t>
      </w:r>
    </w:p>
    <w:p w:rsidR="007D0CEE" w:rsidRPr="001529DA" w:rsidRDefault="007D0CEE" w:rsidP="007D0CEE">
      <w:pPr>
        <w:rPr>
          <w:rFonts w:asciiTheme="majorBidi" w:hAnsiTheme="majorBidi" w:cstheme="majorBidi"/>
          <w:lang w:val="en-GB"/>
        </w:rPr>
      </w:pPr>
      <w:r w:rsidRPr="001529DA">
        <w:rPr>
          <w:rFonts w:asciiTheme="majorBidi" w:hAnsiTheme="majorBidi" w:cstheme="majorBidi"/>
          <w:lang w:val="en-GB"/>
        </w:rPr>
        <w:t>Key features</w:t>
      </w:r>
    </w:p>
    <w:p w:rsidR="007D0CEE" w:rsidRPr="001529DA" w:rsidRDefault="007D0CEE" w:rsidP="007D0CEE">
      <w:pPr>
        <w:pStyle w:val="ListParagraph"/>
        <w:numPr>
          <w:ilvl w:val="0"/>
          <w:numId w:val="22"/>
        </w:numPr>
        <w:rPr>
          <w:rFonts w:asciiTheme="majorBidi" w:hAnsiTheme="majorBidi" w:cstheme="majorBidi"/>
          <w:lang w:val="en-GB"/>
        </w:rPr>
      </w:pPr>
      <w:r w:rsidRPr="001529DA">
        <w:rPr>
          <w:rFonts w:asciiTheme="majorBidi" w:hAnsiTheme="majorBidi" w:cstheme="majorBidi"/>
          <w:lang w:val="en-GB"/>
        </w:rPr>
        <w:t>Speech adaptation</w:t>
      </w:r>
    </w:p>
    <w:p w:rsidR="007D0CEE" w:rsidRPr="001529DA" w:rsidRDefault="007D0CEE" w:rsidP="007D0CEE">
      <w:pPr>
        <w:pStyle w:val="ListParagraph"/>
        <w:numPr>
          <w:ilvl w:val="1"/>
          <w:numId w:val="22"/>
        </w:numPr>
        <w:rPr>
          <w:rFonts w:asciiTheme="majorBidi" w:hAnsiTheme="majorBidi" w:cstheme="majorBidi"/>
          <w:lang w:val="en-GB"/>
        </w:rPr>
      </w:pPr>
      <w:r w:rsidRPr="001529DA">
        <w:rPr>
          <w:rFonts w:asciiTheme="majorBidi" w:hAnsiTheme="majorBidi" w:cstheme="majorBidi"/>
          <w:lang w:val="en-GB"/>
        </w:rPr>
        <w:t>It can use domain-specific languages and convert spoken numbers into currencies, dates and addresses using classes.</w:t>
      </w:r>
    </w:p>
    <w:p w:rsidR="007D0CEE" w:rsidRPr="001529DA" w:rsidRDefault="007D0CEE" w:rsidP="007D0CEE">
      <w:pPr>
        <w:pStyle w:val="ListParagraph"/>
        <w:numPr>
          <w:ilvl w:val="0"/>
          <w:numId w:val="22"/>
        </w:numPr>
        <w:rPr>
          <w:rFonts w:asciiTheme="majorBidi" w:hAnsiTheme="majorBidi" w:cstheme="majorBidi"/>
          <w:lang w:val="en-GB"/>
        </w:rPr>
      </w:pPr>
      <w:r w:rsidRPr="001529DA">
        <w:rPr>
          <w:rFonts w:asciiTheme="majorBidi" w:hAnsiTheme="majorBidi" w:cstheme="majorBidi"/>
          <w:lang w:val="en-GB"/>
        </w:rPr>
        <w:t>Streaming speech recognition</w:t>
      </w:r>
    </w:p>
    <w:p w:rsidR="007D0CEE" w:rsidRPr="001529DA" w:rsidRDefault="007D0CEE" w:rsidP="007D0CEE">
      <w:pPr>
        <w:pStyle w:val="ListParagraph"/>
        <w:numPr>
          <w:ilvl w:val="1"/>
          <w:numId w:val="22"/>
        </w:numPr>
        <w:rPr>
          <w:rFonts w:asciiTheme="majorBidi" w:hAnsiTheme="majorBidi" w:cstheme="majorBidi"/>
          <w:lang w:val="en-GB"/>
        </w:rPr>
      </w:pPr>
      <w:r w:rsidRPr="001529DA">
        <w:rPr>
          <w:rFonts w:asciiTheme="majorBidi" w:hAnsiTheme="majorBidi" w:cstheme="majorBidi"/>
          <w:lang w:val="en-GB"/>
        </w:rPr>
        <w:t>It offered streaming the voice from the VR set to its servers to do real-time speech recognition.</w:t>
      </w:r>
    </w:p>
    <w:p w:rsidR="007D0CEE" w:rsidRPr="001529DA" w:rsidRDefault="007D0CEE" w:rsidP="007D0CEE">
      <w:pPr>
        <w:pStyle w:val="ListParagraph"/>
        <w:numPr>
          <w:ilvl w:val="0"/>
          <w:numId w:val="22"/>
        </w:numPr>
        <w:rPr>
          <w:rFonts w:asciiTheme="majorBidi" w:hAnsiTheme="majorBidi" w:cstheme="majorBidi"/>
          <w:lang w:val="en-GB"/>
        </w:rPr>
      </w:pPr>
      <w:r w:rsidRPr="001529DA">
        <w:rPr>
          <w:rFonts w:asciiTheme="majorBidi" w:hAnsiTheme="majorBidi" w:cstheme="majorBidi"/>
          <w:lang w:val="en-GB"/>
        </w:rPr>
        <w:t>Noise robustness</w:t>
      </w:r>
    </w:p>
    <w:p w:rsidR="007D0CEE" w:rsidRPr="001529DA" w:rsidRDefault="007D0CEE" w:rsidP="007D0CEE">
      <w:pPr>
        <w:pStyle w:val="ListParagraph"/>
        <w:numPr>
          <w:ilvl w:val="0"/>
          <w:numId w:val="22"/>
        </w:numPr>
        <w:rPr>
          <w:rFonts w:asciiTheme="majorBidi" w:hAnsiTheme="majorBidi" w:cstheme="majorBidi"/>
          <w:lang w:val="en-GB"/>
        </w:rPr>
      </w:pPr>
      <w:r w:rsidRPr="001529DA">
        <w:rPr>
          <w:rFonts w:asciiTheme="majorBidi" w:hAnsiTheme="majorBidi" w:cstheme="majorBidi"/>
          <w:lang w:val="en-GB"/>
        </w:rPr>
        <w:t>Content filtering</w:t>
      </w:r>
    </w:p>
    <w:p w:rsidR="007D0CEE" w:rsidRPr="001529DA" w:rsidRDefault="007D0CEE" w:rsidP="007D0CEE">
      <w:pPr>
        <w:pStyle w:val="ListParagraph"/>
        <w:numPr>
          <w:ilvl w:val="1"/>
          <w:numId w:val="22"/>
        </w:numPr>
        <w:rPr>
          <w:rFonts w:asciiTheme="majorBidi" w:hAnsiTheme="majorBidi" w:cstheme="majorBidi"/>
          <w:lang w:val="en-GB"/>
        </w:rPr>
      </w:pPr>
      <w:r w:rsidRPr="001529DA">
        <w:rPr>
          <w:rFonts w:asciiTheme="majorBidi" w:hAnsiTheme="majorBidi" w:cstheme="majorBidi"/>
          <w:lang w:val="en-GB"/>
        </w:rPr>
        <w:t>It can filter profanity if the situation arises.</w:t>
      </w:r>
    </w:p>
    <w:p w:rsidR="007D0CEE" w:rsidRPr="001529DA" w:rsidRDefault="007D0CEE" w:rsidP="007D0CEE">
      <w:pPr>
        <w:pStyle w:val="ListParagraph"/>
        <w:numPr>
          <w:ilvl w:val="0"/>
          <w:numId w:val="22"/>
        </w:numPr>
        <w:rPr>
          <w:rFonts w:asciiTheme="majorBidi" w:hAnsiTheme="majorBidi" w:cstheme="majorBidi"/>
          <w:lang w:val="en-GB"/>
        </w:rPr>
      </w:pPr>
      <w:r w:rsidRPr="001529DA">
        <w:rPr>
          <w:rFonts w:asciiTheme="majorBidi" w:hAnsiTheme="majorBidi" w:cstheme="majorBidi"/>
          <w:lang w:val="en-GB"/>
        </w:rPr>
        <w:t>It is very affordable for our use</w:t>
      </w:r>
    </w:p>
    <w:p w:rsidR="007D0CEE" w:rsidRPr="001529DA" w:rsidRDefault="007D0CEE" w:rsidP="007D0CEE">
      <w:pPr>
        <w:pStyle w:val="ListParagraph"/>
        <w:numPr>
          <w:ilvl w:val="0"/>
          <w:numId w:val="22"/>
        </w:numPr>
        <w:rPr>
          <w:rFonts w:asciiTheme="majorBidi" w:hAnsiTheme="majorBidi" w:cstheme="majorBidi"/>
          <w:lang w:val="en-GB"/>
        </w:rPr>
      </w:pPr>
      <w:r w:rsidRPr="001529DA">
        <w:rPr>
          <w:rFonts w:asciiTheme="majorBidi" w:hAnsiTheme="majorBidi" w:cstheme="majorBidi"/>
          <w:lang w:val="en-GB"/>
        </w:rPr>
        <w:t>Well-documented</w:t>
      </w:r>
    </w:p>
    <w:p w:rsidR="007D0CEE" w:rsidRPr="001529DA" w:rsidRDefault="001529DA" w:rsidP="007D0CEE">
      <w:pPr>
        <w:pStyle w:val="Heading2"/>
        <w:rPr>
          <w:lang w:val="en-GB"/>
        </w:rPr>
      </w:pPr>
      <w:r>
        <w:rPr>
          <w:lang w:val="en-GB"/>
        </w:rPr>
        <w:t>3.2.5</w:t>
      </w:r>
      <w:r>
        <w:rPr>
          <w:lang w:val="en-GB"/>
        </w:rPr>
        <w:tab/>
      </w:r>
      <w:r w:rsidR="007D0CEE" w:rsidRPr="001529DA">
        <w:rPr>
          <w:lang w:val="en-GB"/>
        </w:rPr>
        <w:t>Processing of the generated text</w:t>
      </w:r>
    </w:p>
    <w:p w:rsidR="00B740BC" w:rsidRPr="007820B9" w:rsidRDefault="007D0CEE" w:rsidP="007D0CEE">
      <w:pPr>
        <w:rPr>
          <w:rFonts w:asciiTheme="majorBidi" w:hAnsiTheme="majorBidi" w:cstheme="majorBidi"/>
        </w:rPr>
      </w:pPr>
      <w:r w:rsidRPr="001529DA">
        <w:rPr>
          <w:rFonts w:asciiTheme="majorBidi" w:hAnsiTheme="majorBidi" w:cstheme="majorBidi"/>
          <w:lang w:val="en-GB"/>
        </w:rPr>
        <w:t xml:space="preserve">The text received from the API is tokenised into words then appended to the end of an array </w:t>
      </w:r>
      <w:proofErr w:type="spellStart"/>
      <w:r w:rsidRPr="001529DA">
        <w:rPr>
          <w:rFonts w:asciiTheme="majorBidi" w:hAnsiTheme="majorBidi" w:cstheme="majorBidi"/>
          <w:lang w:val="en-GB"/>
        </w:rPr>
        <w:t>tat</w:t>
      </w:r>
      <w:proofErr w:type="spellEnd"/>
      <w:r w:rsidRPr="001529DA">
        <w:rPr>
          <w:rFonts w:asciiTheme="majorBidi" w:hAnsiTheme="majorBidi" w:cstheme="majorBidi"/>
          <w:lang w:val="en-GB"/>
        </w:rPr>
        <w:t xml:space="preserve"> gets emptied every minute. Using a timer that runs on a separate thread in the code that fires every minute it will calculate the number of words uttered in this minute by the speaker using a variable that contains all the words spoken on or after the last call for timer’s handling method till this call; based on it the method will decide whether the speaker was speaking fast or slow or about rig</w:t>
      </w:r>
      <w:r w:rsidRPr="00794CE3">
        <w:rPr>
          <w:rFonts w:asciiTheme="majorBidi" w:hAnsiTheme="majorBidi" w:cstheme="majorBidi"/>
          <w:lang w:val="en-GB"/>
        </w:rPr>
        <w:t>ht.</w:t>
      </w:r>
      <w:r w:rsidR="00B740BC" w:rsidRPr="007820B9">
        <w:rPr>
          <w:rFonts w:asciiTheme="majorBidi" w:hAnsiTheme="majorBidi" w:cstheme="majorBidi"/>
        </w:rPr>
        <w:br w:type="page"/>
      </w:r>
    </w:p>
    <w:p w:rsidR="00C72A81" w:rsidRPr="00C72A81" w:rsidRDefault="00C72A81" w:rsidP="00C72A81">
      <w:pPr>
        <w:pStyle w:val="Title"/>
        <w:rPr>
          <w:rStyle w:val="SubtleReference"/>
        </w:rPr>
      </w:pPr>
      <w:r w:rsidRPr="00C72A81">
        <w:rPr>
          <w:rStyle w:val="SubtleReference"/>
        </w:rPr>
        <w:lastRenderedPageBreak/>
        <w:t xml:space="preserve">Chapter </w:t>
      </w:r>
      <w:r>
        <w:rPr>
          <w:rStyle w:val="SubtleReference"/>
        </w:rPr>
        <w:t>4</w:t>
      </w:r>
    </w:p>
    <w:p w:rsidR="001C3EA6" w:rsidRDefault="00C72A81" w:rsidP="001C3EA6">
      <w:pPr>
        <w:pStyle w:val="Title"/>
        <w:rPr>
          <w:rStyle w:val="SubtleReference"/>
        </w:rPr>
      </w:pPr>
      <w:r>
        <w:rPr>
          <w:rStyle w:val="SubtleReference"/>
        </w:rPr>
        <w:t>Question Generation</w:t>
      </w:r>
    </w:p>
    <w:p w:rsidR="001C3EA6" w:rsidRPr="001C3EA6" w:rsidRDefault="001C3EA6" w:rsidP="001C3EA6"/>
    <w:p w:rsidR="001C3EA6" w:rsidRPr="001C3EA6" w:rsidRDefault="001C3EA6" w:rsidP="001C3EA6">
      <w:pPr>
        <w:pStyle w:val="Heading1"/>
      </w:pPr>
      <w:r w:rsidRPr="001C3EA6">
        <w:t>Introduction</w:t>
      </w:r>
    </w:p>
    <w:p w:rsidR="001C3EA6" w:rsidRPr="00A5413B" w:rsidRDefault="001C3EA6" w:rsidP="001C3EA6">
      <w:pPr>
        <w:rPr>
          <w:rFonts w:asciiTheme="majorBidi" w:hAnsiTheme="majorBidi" w:cstheme="majorBidi"/>
          <w:sz w:val="28"/>
          <w:szCs w:val="28"/>
        </w:rPr>
      </w:pPr>
      <w:r w:rsidRPr="00A5413B">
        <w:rPr>
          <w:rFonts w:asciiTheme="majorBidi" w:hAnsiTheme="majorBidi" w:cstheme="majorBidi"/>
          <w:sz w:val="28"/>
          <w:szCs w:val="28"/>
        </w:rPr>
        <w:t>Now we want to make our app more real and enable interaction between humans and characters in the app by making   characters ask the user question about the presentation topic and question related to his speech so in this chapter will introduce our question generation system.</w:t>
      </w:r>
      <w:r w:rsidRPr="00A5413B">
        <w:rPr>
          <w:rFonts w:asciiTheme="majorBidi" w:hAnsiTheme="majorBidi" w:cstheme="majorBidi"/>
          <w:sz w:val="28"/>
          <w:szCs w:val="28"/>
        </w:rPr>
        <w:br/>
        <w:t xml:space="preserve">Texts with potential educational value are becoming available through the Internet (e.g., Wikipedia, news services). However, using these new texts in classrooms introduces many challenges, one of which is that they usually lack practice exercises and assessments. Here, we address part of this challenge by automating the creation of a specific type of assessment item. Specifically, we focus on automatically generating factual   questions. Our goal is to create an automated system that can take as input a text and produce as output questions for assessing a reader’s knowledge of the information in the text. </w:t>
      </w:r>
    </w:p>
    <w:p w:rsidR="001C3EA6" w:rsidRPr="00A5413B" w:rsidRDefault="001C3EA6" w:rsidP="001C3EA6">
      <w:pPr>
        <w:pStyle w:val="Heading1"/>
      </w:pPr>
      <w:r w:rsidRPr="00A5413B">
        <w:t>The dataset (</w:t>
      </w:r>
      <w:proofErr w:type="spellStart"/>
      <w:r w:rsidRPr="00A5413B">
        <w:t>SQuAD</w:t>
      </w:r>
      <w:proofErr w:type="spellEnd"/>
      <w:r w:rsidRPr="00A5413B">
        <w:t>)</w:t>
      </w:r>
    </w:p>
    <w:p w:rsidR="001C3EA6" w:rsidRPr="00A5413B" w:rsidRDefault="001C3EA6" w:rsidP="001C3EA6">
      <w:pPr>
        <w:rPr>
          <w:rFonts w:asciiTheme="majorBidi" w:hAnsiTheme="majorBidi" w:cstheme="majorBidi"/>
          <w:sz w:val="28"/>
          <w:szCs w:val="28"/>
        </w:rPr>
      </w:pPr>
      <w:r w:rsidRPr="00A5413B">
        <w:rPr>
          <w:rStyle w:val="fontstyle01"/>
          <w:rFonts w:asciiTheme="majorBidi" w:hAnsiTheme="majorBidi" w:cstheme="majorBidi"/>
          <w:sz w:val="28"/>
          <w:szCs w:val="28"/>
        </w:rPr>
        <w:t>Large-scale manually annotated passage and</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question pairs play a crucial role in developing</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question generation systems. We propose to adapt</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the recently released Stanford Question Answering Dataset (</w:t>
      </w:r>
      <w:proofErr w:type="spellStart"/>
      <w:r w:rsidRPr="00A5413B">
        <w:rPr>
          <w:rStyle w:val="fontstyle01"/>
          <w:rFonts w:asciiTheme="majorBidi" w:hAnsiTheme="majorBidi" w:cstheme="majorBidi"/>
          <w:sz w:val="28"/>
          <w:szCs w:val="28"/>
        </w:rPr>
        <w:t>SQuAD</w:t>
      </w:r>
      <w:proofErr w:type="spellEnd"/>
      <w:r w:rsidRPr="00A5413B">
        <w:rPr>
          <w:rStyle w:val="fontstyle01"/>
          <w:rFonts w:asciiTheme="majorBidi" w:hAnsiTheme="majorBidi" w:cstheme="majorBidi"/>
          <w:sz w:val="28"/>
          <w:szCs w:val="28"/>
        </w:rPr>
        <w:t>) (</w:t>
      </w:r>
      <w:proofErr w:type="spellStart"/>
      <w:r w:rsidRPr="00A5413B">
        <w:rPr>
          <w:rStyle w:val="fontstyle01"/>
          <w:rFonts w:asciiTheme="majorBidi" w:hAnsiTheme="majorBidi" w:cstheme="majorBidi"/>
          <w:color w:val="000080"/>
          <w:sz w:val="28"/>
          <w:szCs w:val="28"/>
        </w:rPr>
        <w:t>Rajpurkar</w:t>
      </w:r>
      <w:proofErr w:type="spellEnd"/>
      <w:r w:rsidRPr="00A5413B">
        <w:rPr>
          <w:rStyle w:val="fontstyle01"/>
          <w:rFonts w:asciiTheme="majorBidi" w:hAnsiTheme="majorBidi" w:cstheme="majorBidi"/>
          <w:color w:val="000080"/>
          <w:sz w:val="28"/>
          <w:szCs w:val="28"/>
        </w:rPr>
        <w:t xml:space="preserve"> et al.</w:t>
      </w:r>
      <w:r w:rsidRPr="00A5413B">
        <w:rPr>
          <w:rStyle w:val="fontstyle01"/>
          <w:rFonts w:asciiTheme="majorBidi" w:hAnsiTheme="majorBidi" w:cstheme="majorBidi"/>
          <w:sz w:val="28"/>
          <w:szCs w:val="28"/>
        </w:rPr>
        <w:t xml:space="preserve">, </w:t>
      </w:r>
      <w:r w:rsidRPr="00A5413B">
        <w:rPr>
          <w:rStyle w:val="fontstyle01"/>
          <w:rFonts w:asciiTheme="majorBidi" w:hAnsiTheme="majorBidi" w:cstheme="majorBidi"/>
          <w:color w:val="000080"/>
          <w:sz w:val="28"/>
          <w:szCs w:val="28"/>
        </w:rPr>
        <w:t>2016</w:t>
      </w:r>
      <w:r w:rsidRPr="00A5413B">
        <w:rPr>
          <w:rStyle w:val="fontstyle01"/>
          <w:rFonts w:asciiTheme="majorBidi" w:hAnsiTheme="majorBidi" w:cstheme="majorBidi"/>
          <w:sz w:val="28"/>
          <w:szCs w:val="28"/>
        </w:rPr>
        <w:t>) as</w:t>
      </w:r>
      <w:r w:rsidRPr="00A5413B">
        <w:rPr>
          <w:rFonts w:asciiTheme="majorBidi" w:hAnsiTheme="majorBidi" w:cstheme="majorBidi"/>
          <w:color w:val="000000"/>
          <w:sz w:val="28"/>
          <w:szCs w:val="28"/>
        </w:rPr>
        <w:br/>
      </w:r>
      <w:r w:rsidRPr="00A5413B">
        <w:rPr>
          <w:rStyle w:val="fontstyle01"/>
          <w:rFonts w:asciiTheme="majorBidi" w:hAnsiTheme="majorBidi" w:cstheme="majorBidi"/>
          <w:sz w:val="28"/>
          <w:szCs w:val="28"/>
        </w:rPr>
        <w:t xml:space="preserve">the training and development datasets for the question generation task. In </w:t>
      </w:r>
      <w:proofErr w:type="spellStart"/>
      <w:r w:rsidRPr="00A5413B">
        <w:rPr>
          <w:rStyle w:val="fontstyle01"/>
          <w:rFonts w:asciiTheme="majorBidi" w:hAnsiTheme="majorBidi" w:cstheme="majorBidi"/>
          <w:sz w:val="28"/>
          <w:szCs w:val="28"/>
        </w:rPr>
        <w:t>SQuAD</w:t>
      </w:r>
      <w:proofErr w:type="spellEnd"/>
      <w:r w:rsidRPr="00A5413B">
        <w:rPr>
          <w:rStyle w:val="fontstyle01"/>
          <w:rFonts w:asciiTheme="majorBidi" w:hAnsiTheme="majorBidi" w:cstheme="majorBidi"/>
          <w:sz w:val="28"/>
          <w:szCs w:val="28"/>
        </w:rPr>
        <w:t>, the answers are</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labeled as subsequences in the given sentences by</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crowed sourcing, and it contains more than 100K</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questions which makes it feasible to train our neural network models.</w:t>
      </w:r>
    </w:p>
    <w:p w:rsidR="001C3EA6" w:rsidRPr="00A5413B" w:rsidRDefault="001C3EA6" w:rsidP="001C3EA6">
      <w:pPr>
        <w:pStyle w:val="Heading2"/>
        <w:rPr>
          <w:sz w:val="56"/>
          <w:szCs w:val="56"/>
        </w:rPr>
      </w:pPr>
      <w:r w:rsidRPr="00A5413B">
        <w:rPr>
          <w:sz w:val="56"/>
          <w:szCs w:val="56"/>
        </w:rPr>
        <w:t>Related work</w:t>
      </w:r>
    </w:p>
    <w:p w:rsidR="001C3EA6" w:rsidRPr="00A5413B" w:rsidRDefault="001C3EA6" w:rsidP="001C3EA6">
      <w:pPr>
        <w:rPr>
          <w:rFonts w:asciiTheme="majorBidi" w:hAnsiTheme="majorBidi" w:cstheme="majorBidi"/>
          <w:color w:val="000000"/>
          <w:sz w:val="28"/>
          <w:szCs w:val="28"/>
        </w:rPr>
      </w:pPr>
      <w:r w:rsidRPr="00A5413B">
        <w:rPr>
          <w:rStyle w:val="fontstyle01"/>
          <w:rFonts w:asciiTheme="majorBidi" w:hAnsiTheme="majorBidi" w:cstheme="majorBidi"/>
          <w:sz w:val="28"/>
          <w:szCs w:val="28"/>
        </w:rPr>
        <w:t>Automatic question generation from natural language text aims to generate questions taking text</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as input, which has the potential value of education purpose (</w:t>
      </w:r>
      <w:proofErr w:type="spellStart"/>
      <w:r w:rsidRPr="00A5413B">
        <w:rPr>
          <w:rStyle w:val="fontstyle01"/>
          <w:rFonts w:asciiTheme="majorBidi" w:hAnsiTheme="majorBidi" w:cstheme="majorBidi"/>
          <w:color w:val="000080"/>
          <w:sz w:val="28"/>
          <w:szCs w:val="28"/>
        </w:rPr>
        <w:t>Heilman</w:t>
      </w:r>
      <w:proofErr w:type="spellEnd"/>
      <w:r w:rsidRPr="00A5413B">
        <w:rPr>
          <w:rStyle w:val="fontstyle01"/>
          <w:rFonts w:asciiTheme="majorBidi" w:hAnsiTheme="majorBidi" w:cstheme="majorBidi"/>
          <w:sz w:val="28"/>
          <w:szCs w:val="28"/>
        </w:rPr>
        <w:t xml:space="preserve">, </w:t>
      </w:r>
      <w:r w:rsidRPr="00A5413B">
        <w:rPr>
          <w:rStyle w:val="fontstyle01"/>
          <w:rFonts w:asciiTheme="majorBidi" w:hAnsiTheme="majorBidi" w:cstheme="majorBidi"/>
          <w:color w:val="000080"/>
          <w:sz w:val="28"/>
          <w:szCs w:val="28"/>
        </w:rPr>
        <w:t>2011</w:t>
      </w:r>
      <w:r w:rsidRPr="00A5413B">
        <w:rPr>
          <w:rStyle w:val="fontstyle01"/>
          <w:rFonts w:asciiTheme="majorBidi" w:hAnsiTheme="majorBidi" w:cstheme="majorBidi"/>
          <w:sz w:val="28"/>
          <w:szCs w:val="28"/>
        </w:rPr>
        <w:t>). As the reverse task</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of question answering, question generation also</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has the potential for providing a large scale corpus of question-answer pairs.</w:t>
      </w:r>
      <w:r w:rsidRPr="00A5413B">
        <w:rPr>
          <w:rFonts w:asciiTheme="majorBidi" w:hAnsiTheme="majorBidi" w:cstheme="majorBidi"/>
          <w:color w:val="000000"/>
          <w:sz w:val="28"/>
          <w:szCs w:val="28"/>
        </w:rPr>
        <w:br/>
      </w:r>
      <w:r w:rsidRPr="00A5413B">
        <w:rPr>
          <w:rStyle w:val="fontstyle01"/>
          <w:rFonts w:asciiTheme="majorBidi" w:hAnsiTheme="majorBidi" w:cstheme="majorBidi"/>
          <w:sz w:val="28"/>
          <w:szCs w:val="28"/>
        </w:rPr>
        <w:t>Previous works for question generation mainly</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use rigid heuristic rules to transform a sentence</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into related questions (</w:t>
      </w:r>
      <w:proofErr w:type="spellStart"/>
      <w:r w:rsidRPr="00A5413B">
        <w:rPr>
          <w:rStyle w:val="fontstyle01"/>
          <w:rFonts w:asciiTheme="majorBidi" w:hAnsiTheme="majorBidi" w:cstheme="majorBidi"/>
          <w:color w:val="000080"/>
          <w:sz w:val="28"/>
          <w:szCs w:val="28"/>
        </w:rPr>
        <w:t>Heilman</w:t>
      </w:r>
      <w:proofErr w:type="spellEnd"/>
      <w:r w:rsidRPr="00A5413B">
        <w:rPr>
          <w:rStyle w:val="fontstyle01"/>
          <w:rFonts w:asciiTheme="majorBidi" w:hAnsiTheme="majorBidi" w:cstheme="majorBidi"/>
          <w:sz w:val="28"/>
          <w:szCs w:val="28"/>
        </w:rPr>
        <w:t xml:space="preserve">, </w:t>
      </w:r>
      <w:r w:rsidRPr="00A5413B">
        <w:rPr>
          <w:rStyle w:val="fontstyle01"/>
          <w:rFonts w:asciiTheme="majorBidi" w:hAnsiTheme="majorBidi" w:cstheme="majorBidi"/>
          <w:color w:val="000080"/>
          <w:sz w:val="28"/>
          <w:szCs w:val="28"/>
        </w:rPr>
        <w:t>2011</w:t>
      </w:r>
      <w:r w:rsidRPr="00A5413B">
        <w:rPr>
          <w:rStyle w:val="fontstyle01"/>
          <w:rFonts w:asciiTheme="majorBidi" w:hAnsiTheme="majorBidi" w:cstheme="majorBidi"/>
          <w:sz w:val="28"/>
          <w:szCs w:val="28"/>
        </w:rPr>
        <w:t xml:space="preserve">; </w:t>
      </w:r>
      <w:proofErr w:type="spellStart"/>
      <w:r w:rsidRPr="00A5413B">
        <w:rPr>
          <w:rStyle w:val="fontstyle01"/>
          <w:rFonts w:asciiTheme="majorBidi" w:hAnsiTheme="majorBidi" w:cstheme="majorBidi"/>
          <w:color w:val="000080"/>
          <w:sz w:val="28"/>
          <w:szCs w:val="28"/>
        </w:rPr>
        <w:t>Chali</w:t>
      </w:r>
      <w:proofErr w:type="spellEnd"/>
      <w:r w:rsidRPr="00A5413B">
        <w:rPr>
          <w:rStyle w:val="fontstyle01"/>
          <w:rFonts w:asciiTheme="majorBidi" w:hAnsiTheme="majorBidi" w:cstheme="majorBidi"/>
          <w:color w:val="000080"/>
          <w:sz w:val="28"/>
          <w:szCs w:val="28"/>
        </w:rPr>
        <w:t xml:space="preserve"> and</w:t>
      </w:r>
      <w:r w:rsidRPr="00A5413B">
        <w:rPr>
          <w:rFonts w:asciiTheme="majorBidi" w:hAnsiTheme="majorBidi" w:cstheme="majorBidi"/>
          <w:color w:val="000080"/>
          <w:sz w:val="28"/>
          <w:szCs w:val="28"/>
        </w:rPr>
        <w:br/>
      </w:r>
      <w:r w:rsidRPr="00A5413B">
        <w:rPr>
          <w:rStyle w:val="fontstyle01"/>
          <w:rFonts w:asciiTheme="majorBidi" w:hAnsiTheme="majorBidi" w:cstheme="majorBidi"/>
          <w:color w:val="000080"/>
          <w:sz w:val="28"/>
          <w:szCs w:val="28"/>
        </w:rPr>
        <w:t>Hasan</w:t>
      </w:r>
      <w:r w:rsidRPr="00A5413B">
        <w:rPr>
          <w:rStyle w:val="fontstyle01"/>
          <w:rFonts w:asciiTheme="majorBidi" w:hAnsiTheme="majorBidi" w:cstheme="majorBidi"/>
          <w:sz w:val="28"/>
          <w:szCs w:val="28"/>
        </w:rPr>
        <w:t xml:space="preserve">, </w:t>
      </w:r>
      <w:r w:rsidRPr="00A5413B">
        <w:rPr>
          <w:rStyle w:val="fontstyle01"/>
          <w:rFonts w:asciiTheme="majorBidi" w:hAnsiTheme="majorBidi" w:cstheme="majorBidi"/>
          <w:color w:val="000080"/>
          <w:sz w:val="28"/>
          <w:szCs w:val="28"/>
        </w:rPr>
        <w:t>2015</w:t>
      </w:r>
      <w:r w:rsidRPr="00A5413B">
        <w:rPr>
          <w:rStyle w:val="fontstyle01"/>
          <w:rFonts w:asciiTheme="majorBidi" w:hAnsiTheme="majorBidi" w:cstheme="majorBidi"/>
          <w:sz w:val="28"/>
          <w:szCs w:val="28"/>
        </w:rPr>
        <w:t>). However, these methods heavily</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 xml:space="preserve">rely on human-designed </w:t>
      </w:r>
      <w:r w:rsidRPr="00A5413B">
        <w:rPr>
          <w:rStyle w:val="fontstyle01"/>
          <w:rFonts w:asciiTheme="majorBidi" w:hAnsiTheme="majorBidi" w:cstheme="majorBidi"/>
          <w:sz w:val="28"/>
          <w:szCs w:val="28"/>
        </w:rPr>
        <w:lastRenderedPageBreak/>
        <w:t>transformation and generation rules, which cannot be easily adopted to</w:t>
      </w:r>
      <w:r w:rsidRPr="00A5413B">
        <w:rPr>
          <w:rFonts w:asciiTheme="majorBidi" w:hAnsiTheme="majorBidi" w:cstheme="majorBidi"/>
          <w:color w:val="000000"/>
          <w:sz w:val="28"/>
          <w:szCs w:val="28"/>
        </w:rPr>
        <w:br/>
      </w:r>
      <w:r w:rsidRPr="00A5413B">
        <w:rPr>
          <w:rStyle w:val="fontstyle01"/>
          <w:rFonts w:asciiTheme="majorBidi" w:hAnsiTheme="majorBidi" w:cstheme="majorBidi"/>
          <w:sz w:val="28"/>
          <w:szCs w:val="28"/>
        </w:rPr>
        <w:t>other domains. Instead of generating questions</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 xml:space="preserve">from texts, </w:t>
      </w:r>
      <w:proofErr w:type="spellStart"/>
      <w:r w:rsidRPr="00A5413B">
        <w:rPr>
          <w:rStyle w:val="fontstyle01"/>
          <w:rFonts w:asciiTheme="majorBidi" w:hAnsiTheme="majorBidi" w:cstheme="majorBidi"/>
          <w:color w:val="000080"/>
          <w:sz w:val="28"/>
          <w:szCs w:val="28"/>
        </w:rPr>
        <w:t>Serban</w:t>
      </w:r>
      <w:proofErr w:type="spellEnd"/>
      <w:r w:rsidRPr="00A5413B">
        <w:rPr>
          <w:rStyle w:val="fontstyle01"/>
          <w:rFonts w:asciiTheme="majorBidi" w:hAnsiTheme="majorBidi" w:cstheme="majorBidi"/>
          <w:color w:val="000080"/>
          <w:sz w:val="28"/>
          <w:szCs w:val="28"/>
        </w:rPr>
        <w:t xml:space="preserve"> et al. </w:t>
      </w:r>
      <w:r w:rsidRPr="00A5413B">
        <w:rPr>
          <w:rStyle w:val="fontstyle01"/>
          <w:rFonts w:asciiTheme="majorBidi" w:hAnsiTheme="majorBidi" w:cstheme="majorBidi"/>
          <w:sz w:val="28"/>
          <w:szCs w:val="28"/>
        </w:rPr>
        <w:t>(</w:t>
      </w:r>
      <w:r w:rsidRPr="00A5413B">
        <w:rPr>
          <w:rStyle w:val="fontstyle01"/>
          <w:rFonts w:asciiTheme="majorBidi" w:hAnsiTheme="majorBidi" w:cstheme="majorBidi"/>
          <w:color w:val="000080"/>
          <w:sz w:val="28"/>
          <w:szCs w:val="28"/>
        </w:rPr>
        <w:t>2016</w:t>
      </w:r>
      <w:r w:rsidRPr="00A5413B">
        <w:rPr>
          <w:rStyle w:val="fontstyle01"/>
          <w:rFonts w:asciiTheme="majorBidi" w:hAnsiTheme="majorBidi" w:cstheme="majorBidi"/>
          <w:sz w:val="28"/>
          <w:szCs w:val="28"/>
        </w:rPr>
        <w:t xml:space="preserve">) proposed a </w:t>
      </w:r>
      <w:proofErr w:type="spellStart"/>
      <w:r w:rsidRPr="00A5413B">
        <w:rPr>
          <w:rStyle w:val="fontstyle01"/>
          <w:rFonts w:asciiTheme="majorBidi" w:hAnsiTheme="majorBidi" w:cstheme="majorBidi"/>
          <w:sz w:val="28"/>
          <w:szCs w:val="28"/>
        </w:rPr>
        <w:t>neu</w:t>
      </w:r>
      <w:proofErr w:type="spellEnd"/>
      <w:r w:rsidRPr="00A5413B">
        <w:rPr>
          <w:rStyle w:val="fontstyle01"/>
          <w:rFonts w:asciiTheme="majorBidi" w:hAnsiTheme="majorBidi" w:cstheme="majorBidi"/>
          <w:sz w:val="28"/>
          <w:szCs w:val="28"/>
        </w:rPr>
        <w:t>-</w:t>
      </w:r>
      <w:r w:rsidRPr="00A5413B">
        <w:rPr>
          <w:rStyle w:val="Heading1Char"/>
          <w:sz w:val="28"/>
          <w:szCs w:val="28"/>
        </w:rPr>
        <w:t xml:space="preserve"> </w:t>
      </w:r>
      <w:proofErr w:type="spellStart"/>
      <w:r w:rsidRPr="00A5413B">
        <w:rPr>
          <w:rStyle w:val="fontstyle01"/>
          <w:rFonts w:asciiTheme="majorBidi" w:hAnsiTheme="majorBidi" w:cstheme="majorBidi"/>
          <w:sz w:val="28"/>
          <w:szCs w:val="28"/>
        </w:rPr>
        <w:t>ral</w:t>
      </w:r>
      <w:proofErr w:type="spellEnd"/>
      <w:r w:rsidRPr="00A5413B">
        <w:rPr>
          <w:rStyle w:val="fontstyle01"/>
          <w:rFonts w:asciiTheme="majorBidi" w:hAnsiTheme="majorBidi" w:cstheme="majorBidi"/>
          <w:sz w:val="28"/>
          <w:szCs w:val="28"/>
        </w:rPr>
        <w:t xml:space="preserve"> network method to generate factoid questions</w:t>
      </w:r>
      <w:r w:rsidRPr="00A5413B">
        <w:rPr>
          <w:rFonts w:asciiTheme="majorBidi" w:hAnsiTheme="majorBidi" w:cstheme="majorBidi"/>
          <w:color w:val="000000"/>
          <w:sz w:val="28"/>
          <w:szCs w:val="28"/>
        </w:rPr>
        <w:br/>
      </w:r>
      <w:r w:rsidRPr="00A5413B">
        <w:rPr>
          <w:rStyle w:val="fontstyle01"/>
          <w:rFonts w:asciiTheme="majorBidi" w:hAnsiTheme="majorBidi" w:cstheme="majorBidi"/>
          <w:sz w:val="28"/>
          <w:szCs w:val="28"/>
        </w:rPr>
        <w:t>from structured data.</w:t>
      </w:r>
    </w:p>
    <w:p w:rsidR="001C3EA6" w:rsidRPr="00A5413B" w:rsidRDefault="001C3EA6" w:rsidP="001C3EA6">
      <w:pPr>
        <w:pStyle w:val="ListParagraph"/>
        <w:numPr>
          <w:ilvl w:val="0"/>
          <w:numId w:val="23"/>
        </w:numPr>
        <w:rPr>
          <w:rFonts w:asciiTheme="majorBidi" w:hAnsiTheme="majorBidi" w:cstheme="majorBidi"/>
          <w:sz w:val="36"/>
          <w:szCs w:val="36"/>
        </w:rPr>
      </w:pPr>
      <w:r w:rsidRPr="00A5413B">
        <w:rPr>
          <w:rFonts w:asciiTheme="majorBidi" w:hAnsiTheme="majorBidi" w:cstheme="majorBidi"/>
          <w:sz w:val="36"/>
          <w:szCs w:val="36"/>
        </w:rPr>
        <w:t xml:space="preserve">RNN Seq2seq </w:t>
      </w:r>
      <w:proofErr w:type="gramStart"/>
      <w:r w:rsidRPr="00A5413B">
        <w:rPr>
          <w:rFonts w:asciiTheme="majorBidi" w:hAnsiTheme="majorBidi" w:cstheme="majorBidi"/>
          <w:sz w:val="36"/>
          <w:szCs w:val="36"/>
        </w:rPr>
        <w:t>Models :</w:t>
      </w:r>
      <w:proofErr w:type="gramEnd"/>
    </w:p>
    <w:p w:rsidR="001C3EA6" w:rsidRPr="00A5413B" w:rsidRDefault="001C3EA6" w:rsidP="001C3EA6">
      <w:pPr>
        <w:pStyle w:val="ListParagraph"/>
        <w:rPr>
          <w:rStyle w:val="fontstyle01"/>
          <w:rFonts w:asciiTheme="majorBidi" w:hAnsiTheme="majorBidi" w:cstheme="majorBidi"/>
          <w:sz w:val="28"/>
          <w:szCs w:val="28"/>
        </w:rPr>
      </w:pPr>
      <w:r w:rsidRPr="00A5413B">
        <w:rPr>
          <w:rFonts w:asciiTheme="majorBidi" w:hAnsiTheme="majorBidi" w:cstheme="majorBidi"/>
          <w:sz w:val="28"/>
          <w:szCs w:val="28"/>
        </w:rPr>
        <w:t xml:space="preserve">In this will introduce NG++ paper work , </w:t>
      </w:r>
      <w:r w:rsidRPr="00A5413B">
        <w:rPr>
          <w:rStyle w:val="fontstyle01"/>
          <w:rFonts w:asciiTheme="majorBidi" w:hAnsiTheme="majorBidi" w:cstheme="majorBidi"/>
          <w:sz w:val="28"/>
          <w:szCs w:val="28"/>
        </w:rPr>
        <w:t>In this  we conduct a preliminary study</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 xml:space="preserve">on question generation from text with neural networks, which </w:t>
      </w:r>
      <w:proofErr w:type="spellStart"/>
      <w:r w:rsidRPr="00A5413B">
        <w:rPr>
          <w:rStyle w:val="fontstyle01"/>
          <w:rFonts w:asciiTheme="majorBidi" w:hAnsiTheme="majorBidi" w:cstheme="majorBidi"/>
          <w:sz w:val="28"/>
          <w:szCs w:val="28"/>
        </w:rPr>
        <w:t>idenoted</w:t>
      </w:r>
      <w:proofErr w:type="spellEnd"/>
      <w:r w:rsidRPr="00A5413B">
        <w:rPr>
          <w:rStyle w:val="fontstyle01"/>
          <w:rFonts w:asciiTheme="majorBidi" w:hAnsiTheme="majorBidi" w:cstheme="majorBidi"/>
          <w:sz w:val="28"/>
          <w:szCs w:val="28"/>
        </w:rPr>
        <w:t xml:space="preserve"> as the Neural Question</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Generation (NQG) framework, to generate natural</w:t>
      </w:r>
      <w:r w:rsidRPr="00A5413B">
        <w:rPr>
          <w:rFonts w:asciiTheme="majorBidi" w:hAnsiTheme="majorBidi" w:cstheme="majorBidi"/>
          <w:color w:val="000000"/>
          <w:sz w:val="28"/>
          <w:szCs w:val="28"/>
        </w:rPr>
        <w:br/>
      </w:r>
      <w:r w:rsidRPr="00A5413B">
        <w:rPr>
          <w:rStyle w:val="fontstyle01"/>
          <w:rFonts w:asciiTheme="majorBidi" w:hAnsiTheme="majorBidi" w:cstheme="majorBidi"/>
          <w:sz w:val="28"/>
          <w:szCs w:val="28"/>
        </w:rPr>
        <w:t>language questions from text without pre-defined</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 xml:space="preserve">rules. </w:t>
      </w:r>
    </w:p>
    <w:p w:rsidR="001C3EA6" w:rsidRPr="00A5413B" w:rsidRDefault="001C3EA6" w:rsidP="001C3EA6">
      <w:pPr>
        <w:pStyle w:val="ListParagraph"/>
        <w:rPr>
          <w:rStyle w:val="fontstyle01"/>
          <w:rFonts w:asciiTheme="majorBidi" w:hAnsiTheme="majorBidi" w:cstheme="majorBidi"/>
          <w:sz w:val="28"/>
          <w:szCs w:val="28"/>
        </w:rPr>
      </w:pPr>
      <w:r w:rsidRPr="00A5413B">
        <w:rPr>
          <w:rStyle w:val="fontstyle01"/>
          <w:rFonts w:asciiTheme="majorBidi" w:hAnsiTheme="majorBidi" w:cstheme="majorBidi"/>
          <w:sz w:val="28"/>
          <w:szCs w:val="28"/>
        </w:rPr>
        <w:t>The Neural Question Generation framework</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extends the sequence-to sequence models by enriching the encoder with answer and lexical features to generate answer focused questions. Concretely, the encoder reads not only the input sentence, but also the answer position indicator and</w:t>
      </w:r>
      <w:r w:rsidRPr="00A5413B">
        <w:rPr>
          <w:rFonts w:asciiTheme="majorBidi" w:hAnsiTheme="majorBidi" w:cstheme="majorBidi"/>
          <w:color w:val="000000"/>
          <w:sz w:val="28"/>
          <w:szCs w:val="28"/>
        </w:rPr>
        <w:br/>
      </w:r>
      <w:r w:rsidRPr="00A5413B">
        <w:rPr>
          <w:rStyle w:val="fontstyle01"/>
          <w:rFonts w:asciiTheme="majorBidi" w:hAnsiTheme="majorBidi" w:cstheme="majorBidi"/>
          <w:sz w:val="28"/>
          <w:szCs w:val="28"/>
        </w:rPr>
        <w:t>lexical features. The answer position feature denotes the answer span in the input sentence, which</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is essential to generate answer relevant questions.</w:t>
      </w:r>
      <w:r w:rsidRPr="00A5413B">
        <w:rPr>
          <w:rFonts w:asciiTheme="majorBidi" w:hAnsiTheme="majorBidi" w:cstheme="majorBidi"/>
          <w:color w:val="000000"/>
          <w:sz w:val="28"/>
          <w:szCs w:val="28"/>
        </w:rPr>
        <w:br/>
      </w:r>
      <w:r w:rsidRPr="00A5413B">
        <w:rPr>
          <w:rStyle w:val="fontstyle01"/>
          <w:rFonts w:asciiTheme="majorBidi" w:hAnsiTheme="majorBidi" w:cstheme="majorBidi"/>
          <w:sz w:val="28"/>
          <w:szCs w:val="28"/>
        </w:rPr>
        <w:t>The lexical features include part-of-speech (POS)</w:t>
      </w:r>
      <w:r w:rsidRPr="00A5413B">
        <w:rPr>
          <w:rFonts w:asciiTheme="majorBidi" w:hAnsiTheme="majorBidi" w:cstheme="majorBidi"/>
          <w:color w:val="000000"/>
          <w:sz w:val="28"/>
          <w:szCs w:val="28"/>
        </w:rPr>
        <w:br/>
      </w:r>
      <w:r w:rsidRPr="00A5413B">
        <w:rPr>
          <w:rStyle w:val="fontstyle01"/>
          <w:rFonts w:asciiTheme="majorBidi" w:hAnsiTheme="majorBidi" w:cstheme="majorBidi"/>
          <w:sz w:val="28"/>
          <w:szCs w:val="28"/>
        </w:rPr>
        <w:t>and named entity (NER) tags to help produce better sentence encoding. Lastly, the decoder with</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attention mechanism (</w:t>
      </w:r>
      <w:proofErr w:type="spellStart"/>
      <w:r w:rsidRPr="00A5413B">
        <w:rPr>
          <w:rStyle w:val="fontstyle01"/>
          <w:rFonts w:asciiTheme="majorBidi" w:hAnsiTheme="majorBidi" w:cstheme="majorBidi"/>
          <w:color w:val="000080"/>
          <w:sz w:val="28"/>
          <w:szCs w:val="28"/>
        </w:rPr>
        <w:t>Bahdanau</w:t>
      </w:r>
      <w:proofErr w:type="spellEnd"/>
      <w:r w:rsidRPr="00A5413B">
        <w:rPr>
          <w:rStyle w:val="fontstyle01"/>
          <w:rFonts w:asciiTheme="majorBidi" w:hAnsiTheme="majorBidi" w:cstheme="majorBidi"/>
          <w:color w:val="000080"/>
          <w:sz w:val="28"/>
          <w:szCs w:val="28"/>
        </w:rPr>
        <w:t xml:space="preserve"> et al.</w:t>
      </w:r>
      <w:r w:rsidRPr="00A5413B">
        <w:rPr>
          <w:rStyle w:val="fontstyle01"/>
          <w:rFonts w:asciiTheme="majorBidi" w:hAnsiTheme="majorBidi" w:cstheme="majorBidi"/>
          <w:sz w:val="28"/>
          <w:szCs w:val="28"/>
        </w:rPr>
        <w:t xml:space="preserve">, </w:t>
      </w:r>
      <w:r w:rsidRPr="00A5413B">
        <w:rPr>
          <w:rStyle w:val="fontstyle01"/>
          <w:rFonts w:asciiTheme="majorBidi" w:hAnsiTheme="majorBidi" w:cstheme="majorBidi"/>
          <w:color w:val="000080"/>
          <w:sz w:val="28"/>
          <w:szCs w:val="28"/>
        </w:rPr>
        <w:t>2015</w:t>
      </w:r>
      <w:r w:rsidRPr="00A5413B">
        <w:rPr>
          <w:rStyle w:val="fontstyle01"/>
          <w:rFonts w:asciiTheme="majorBidi" w:hAnsiTheme="majorBidi" w:cstheme="majorBidi"/>
          <w:sz w:val="28"/>
          <w:szCs w:val="28"/>
        </w:rPr>
        <w:t>) generates an answer specific question of the sentence.</w:t>
      </w:r>
    </w:p>
    <w:p w:rsidR="001C3EA6" w:rsidRPr="00A5413B" w:rsidRDefault="001C3EA6" w:rsidP="001C3EA6">
      <w:pPr>
        <w:pStyle w:val="ListParagraph"/>
        <w:rPr>
          <w:rStyle w:val="fontstyle01"/>
          <w:rFonts w:asciiTheme="majorBidi" w:hAnsiTheme="majorBidi" w:cstheme="majorBidi"/>
          <w:sz w:val="28"/>
          <w:szCs w:val="28"/>
        </w:rPr>
      </w:pPr>
      <w:r w:rsidRPr="00A5413B">
        <w:rPr>
          <w:rStyle w:val="fontstyle01"/>
          <w:rFonts w:asciiTheme="majorBidi" w:hAnsiTheme="majorBidi" w:cstheme="majorBidi"/>
          <w:sz w:val="28"/>
          <w:szCs w:val="28"/>
        </w:rPr>
        <w:t>the NQG framework,</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which consists of a feature-rich encoder and an</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 xml:space="preserve">attention-based decoder. Figure </w:t>
      </w:r>
      <w:r w:rsidRPr="00A5413B">
        <w:rPr>
          <w:rStyle w:val="fontstyle01"/>
          <w:rFonts w:asciiTheme="majorBidi" w:hAnsiTheme="majorBidi" w:cstheme="majorBidi"/>
          <w:color w:val="000080"/>
          <w:sz w:val="28"/>
          <w:szCs w:val="28"/>
        </w:rPr>
        <w:t xml:space="preserve">1 </w:t>
      </w:r>
      <w:r w:rsidRPr="00A5413B">
        <w:rPr>
          <w:rStyle w:val="fontstyle01"/>
          <w:rFonts w:asciiTheme="majorBidi" w:hAnsiTheme="majorBidi" w:cstheme="majorBidi"/>
          <w:sz w:val="28"/>
          <w:szCs w:val="28"/>
        </w:rPr>
        <w:t>provides an</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overview of our NQG framework</w:t>
      </w:r>
    </w:p>
    <w:p w:rsidR="001C3EA6" w:rsidRPr="00A5413B" w:rsidRDefault="001C3EA6" w:rsidP="001C3EA6">
      <w:pPr>
        <w:pStyle w:val="ListParagraph"/>
        <w:rPr>
          <w:rFonts w:asciiTheme="majorBidi" w:hAnsiTheme="majorBidi" w:cstheme="majorBidi"/>
          <w:sz w:val="28"/>
          <w:szCs w:val="28"/>
        </w:rPr>
      </w:pPr>
      <w:r w:rsidRPr="00A5413B">
        <w:rPr>
          <w:rFonts w:asciiTheme="majorBidi" w:hAnsiTheme="majorBidi" w:cstheme="majorBidi"/>
          <w:noProof/>
          <w:sz w:val="28"/>
          <w:szCs w:val="28"/>
        </w:rPr>
        <w:drawing>
          <wp:inline distT="0" distB="0" distL="0" distR="0" wp14:anchorId="055F2665" wp14:editId="2E5095EF">
            <wp:extent cx="4743450" cy="2622849"/>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53683_1_En_56_Fig1_HTML.gif"/>
                    <pic:cNvPicPr/>
                  </pic:nvPicPr>
                  <pic:blipFill>
                    <a:blip r:embed="rId55">
                      <a:extLst>
                        <a:ext uri="{28A0092B-C50C-407E-A947-70E740481C1C}">
                          <a14:useLocalDpi xmlns:a14="http://schemas.microsoft.com/office/drawing/2010/main" val="0"/>
                        </a:ext>
                      </a:extLst>
                    </a:blip>
                    <a:stretch>
                      <a:fillRect/>
                    </a:stretch>
                  </pic:blipFill>
                  <pic:spPr>
                    <a:xfrm>
                      <a:off x="0" y="0"/>
                      <a:ext cx="4779975" cy="2643045"/>
                    </a:xfrm>
                    <a:prstGeom prst="rect">
                      <a:avLst/>
                    </a:prstGeom>
                  </pic:spPr>
                </pic:pic>
              </a:graphicData>
            </a:graphic>
          </wp:inline>
        </w:drawing>
      </w:r>
    </w:p>
    <w:p w:rsidR="001C3EA6" w:rsidRPr="00A5413B" w:rsidRDefault="001C3EA6" w:rsidP="001C3EA6">
      <w:pPr>
        <w:pStyle w:val="ListParagraph"/>
        <w:rPr>
          <w:rFonts w:asciiTheme="majorBidi" w:hAnsiTheme="majorBidi" w:cstheme="majorBidi"/>
          <w:sz w:val="28"/>
          <w:szCs w:val="28"/>
        </w:rPr>
      </w:pPr>
      <w:r w:rsidRPr="00A5413B">
        <w:rPr>
          <w:rStyle w:val="fontstyle01"/>
          <w:rFonts w:asciiTheme="majorBidi" w:hAnsiTheme="majorBidi" w:cstheme="majorBidi"/>
        </w:rPr>
        <w:t>Figure 1: Overview of the Neural Question Generation (NQG) framework</w:t>
      </w:r>
    </w:p>
    <w:p w:rsidR="001C3EA6" w:rsidRPr="00A5413B" w:rsidRDefault="001C3EA6" w:rsidP="001C3EA6">
      <w:pPr>
        <w:pStyle w:val="ListParagraph"/>
        <w:rPr>
          <w:rStyle w:val="fontstyle01"/>
          <w:rFonts w:asciiTheme="majorBidi" w:hAnsiTheme="majorBidi" w:cstheme="majorBidi"/>
          <w:b/>
          <w:bCs/>
          <w:sz w:val="32"/>
          <w:szCs w:val="32"/>
        </w:rPr>
      </w:pPr>
      <w:r w:rsidRPr="00A5413B">
        <w:rPr>
          <w:rStyle w:val="fontstyle01"/>
          <w:rFonts w:asciiTheme="majorBidi" w:hAnsiTheme="majorBidi" w:cstheme="majorBidi"/>
          <w:b/>
          <w:bCs/>
          <w:sz w:val="32"/>
          <w:szCs w:val="32"/>
        </w:rPr>
        <w:t>Feature-Rich Encoder</w:t>
      </w:r>
    </w:p>
    <w:p w:rsidR="001C3EA6" w:rsidRPr="00A5413B" w:rsidRDefault="001C3EA6" w:rsidP="001C3EA6">
      <w:pPr>
        <w:pStyle w:val="ListParagraph"/>
        <w:rPr>
          <w:rStyle w:val="fontstyle61"/>
          <w:rFonts w:asciiTheme="majorBidi" w:hAnsiTheme="majorBidi" w:cstheme="majorBidi"/>
          <w:sz w:val="28"/>
          <w:szCs w:val="28"/>
        </w:rPr>
      </w:pPr>
      <w:r w:rsidRPr="00A5413B">
        <w:rPr>
          <w:rStyle w:val="fontstyle01"/>
          <w:rFonts w:asciiTheme="majorBidi" w:hAnsiTheme="majorBidi" w:cstheme="majorBidi"/>
          <w:sz w:val="28"/>
          <w:szCs w:val="28"/>
        </w:rPr>
        <w:lastRenderedPageBreak/>
        <w:t>we use Gated Recurrent</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Unit (GRU) (</w:t>
      </w:r>
      <w:r w:rsidRPr="00A5413B">
        <w:rPr>
          <w:rStyle w:val="fontstyle01"/>
          <w:rFonts w:asciiTheme="majorBidi" w:hAnsiTheme="majorBidi" w:cstheme="majorBidi"/>
          <w:color w:val="000080"/>
          <w:sz w:val="28"/>
          <w:szCs w:val="28"/>
        </w:rPr>
        <w:t>Cho et al.</w:t>
      </w:r>
      <w:r w:rsidRPr="00A5413B">
        <w:rPr>
          <w:rStyle w:val="fontstyle01"/>
          <w:rFonts w:asciiTheme="majorBidi" w:hAnsiTheme="majorBidi" w:cstheme="majorBidi"/>
          <w:sz w:val="28"/>
          <w:szCs w:val="28"/>
        </w:rPr>
        <w:t xml:space="preserve">, </w:t>
      </w:r>
      <w:r w:rsidRPr="00A5413B">
        <w:rPr>
          <w:rStyle w:val="fontstyle01"/>
          <w:rFonts w:asciiTheme="majorBidi" w:hAnsiTheme="majorBidi" w:cstheme="majorBidi"/>
          <w:color w:val="000080"/>
          <w:sz w:val="28"/>
          <w:szCs w:val="28"/>
        </w:rPr>
        <w:t>2014</w:t>
      </w:r>
      <w:r w:rsidRPr="00A5413B">
        <w:rPr>
          <w:rStyle w:val="fontstyle01"/>
          <w:rFonts w:asciiTheme="majorBidi" w:hAnsiTheme="majorBidi" w:cstheme="majorBidi"/>
          <w:sz w:val="28"/>
          <w:szCs w:val="28"/>
        </w:rPr>
        <w:t>) to build the encoder. To capture more context information, we</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use bidirectional GRU (</w:t>
      </w:r>
      <w:proofErr w:type="spellStart"/>
      <w:r w:rsidRPr="00A5413B">
        <w:rPr>
          <w:rStyle w:val="fontstyle01"/>
          <w:rFonts w:asciiTheme="majorBidi" w:hAnsiTheme="majorBidi" w:cstheme="majorBidi"/>
          <w:sz w:val="28"/>
          <w:szCs w:val="28"/>
        </w:rPr>
        <w:t>BiGRU</w:t>
      </w:r>
      <w:proofErr w:type="spellEnd"/>
      <w:r w:rsidRPr="00A5413B">
        <w:rPr>
          <w:rStyle w:val="fontstyle01"/>
          <w:rFonts w:asciiTheme="majorBidi" w:hAnsiTheme="majorBidi" w:cstheme="majorBidi"/>
          <w:sz w:val="28"/>
          <w:szCs w:val="28"/>
        </w:rPr>
        <w:t>) to read the inputs</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in both forward and backward orders. Inspired by</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color w:val="000080"/>
          <w:sz w:val="28"/>
          <w:szCs w:val="28"/>
        </w:rPr>
        <w:t xml:space="preserve">Chen and Manning </w:t>
      </w:r>
      <w:r w:rsidRPr="00A5413B">
        <w:rPr>
          <w:rStyle w:val="fontstyle01"/>
          <w:rFonts w:asciiTheme="majorBidi" w:hAnsiTheme="majorBidi" w:cstheme="majorBidi"/>
          <w:sz w:val="28"/>
          <w:szCs w:val="28"/>
        </w:rPr>
        <w:t>(</w:t>
      </w:r>
      <w:r w:rsidRPr="00A5413B">
        <w:rPr>
          <w:rStyle w:val="fontstyle01"/>
          <w:rFonts w:asciiTheme="majorBidi" w:hAnsiTheme="majorBidi" w:cstheme="majorBidi"/>
          <w:color w:val="000080"/>
          <w:sz w:val="28"/>
          <w:szCs w:val="28"/>
        </w:rPr>
        <w:t>2014</w:t>
      </w:r>
      <w:r w:rsidRPr="00A5413B">
        <w:rPr>
          <w:rStyle w:val="fontstyle01"/>
          <w:rFonts w:asciiTheme="majorBidi" w:hAnsiTheme="majorBidi" w:cstheme="majorBidi"/>
          <w:sz w:val="28"/>
          <w:szCs w:val="28"/>
        </w:rPr>
        <w:t xml:space="preserve">); </w:t>
      </w:r>
      <w:proofErr w:type="spellStart"/>
      <w:r w:rsidRPr="00A5413B">
        <w:rPr>
          <w:rStyle w:val="fontstyle01"/>
          <w:rFonts w:asciiTheme="majorBidi" w:hAnsiTheme="majorBidi" w:cstheme="majorBidi"/>
          <w:color w:val="000080"/>
          <w:sz w:val="28"/>
          <w:szCs w:val="28"/>
        </w:rPr>
        <w:t>Nallapati</w:t>
      </w:r>
      <w:proofErr w:type="spellEnd"/>
      <w:r w:rsidRPr="00A5413B">
        <w:rPr>
          <w:rStyle w:val="fontstyle01"/>
          <w:rFonts w:asciiTheme="majorBidi" w:hAnsiTheme="majorBidi" w:cstheme="majorBidi"/>
          <w:color w:val="000080"/>
          <w:sz w:val="28"/>
          <w:szCs w:val="28"/>
        </w:rPr>
        <w:t xml:space="preserve"> et al. </w:t>
      </w:r>
      <w:r w:rsidRPr="00A5413B">
        <w:rPr>
          <w:rStyle w:val="fontstyle01"/>
          <w:rFonts w:asciiTheme="majorBidi" w:hAnsiTheme="majorBidi" w:cstheme="majorBidi"/>
          <w:sz w:val="28"/>
          <w:szCs w:val="28"/>
        </w:rPr>
        <w:t>(</w:t>
      </w:r>
      <w:r w:rsidRPr="00A5413B">
        <w:rPr>
          <w:rStyle w:val="fontstyle01"/>
          <w:rFonts w:asciiTheme="majorBidi" w:hAnsiTheme="majorBidi" w:cstheme="majorBidi"/>
          <w:color w:val="000080"/>
          <w:sz w:val="28"/>
          <w:szCs w:val="28"/>
        </w:rPr>
        <w:t>2016</w:t>
      </w:r>
      <w:r w:rsidRPr="00A5413B">
        <w:rPr>
          <w:rStyle w:val="fontstyle01"/>
          <w:rFonts w:asciiTheme="majorBidi" w:hAnsiTheme="majorBidi" w:cstheme="majorBidi"/>
          <w:sz w:val="28"/>
          <w:szCs w:val="28"/>
        </w:rPr>
        <w:t>),</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the Bi GRU encoder not only reads the sentence</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words, but also handcrafted features, to produce</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a sequence of word-and-feature vectors. We concatenate the word vector, lexical feature embedding vectors and answer position indicator embedding vector as the input of Bi GRU encoder.</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Concretely, the Bi GRU encoder reads the concatenated sentence word vector, lexical features, and</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 xml:space="preserve">answer position feature, </w:t>
      </w:r>
      <w:r w:rsidRPr="00A5413B">
        <w:rPr>
          <w:rStyle w:val="fontstyle21"/>
          <w:rFonts w:asciiTheme="majorBidi" w:hAnsiTheme="majorBidi" w:cstheme="majorBidi"/>
          <w:sz w:val="28"/>
          <w:szCs w:val="28"/>
        </w:rPr>
        <w:t xml:space="preserve">x </w:t>
      </w:r>
      <w:r w:rsidRPr="00A5413B">
        <w:rPr>
          <w:rStyle w:val="fontstyle31"/>
          <w:rFonts w:asciiTheme="majorBidi" w:hAnsiTheme="majorBidi" w:cstheme="majorBidi"/>
          <w:sz w:val="28"/>
          <w:szCs w:val="28"/>
        </w:rPr>
        <w:t>= (</w:t>
      </w:r>
      <w:r w:rsidRPr="00A5413B">
        <w:rPr>
          <w:rStyle w:val="fontstyle21"/>
          <w:rFonts w:asciiTheme="majorBidi" w:hAnsiTheme="majorBidi" w:cstheme="majorBidi"/>
          <w:sz w:val="28"/>
          <w:szCs w:val="28"/>
        </w:rPr>
        <w:t>x</w:t>
      </w:r>
      <w:r w:rsidRPr="00A5413B">
        <w:rPr>
          <w:rStyle w:val="fontstyle41"/>
          <w:rFonts w:asciiTheme="majorBidi" w:hAnsiTheme="majorBidi" w:cstheme="majorBidi"/>
          <w:sz w:val="28"/>
          <w:szCs w:val="28"/>
        </w:rPr>
        <w:t>1</w:t>
      </w:r>
      <w:r w:rsidRPr="00A5413B">
        <w:rPr>
          <w:rStyle w:val="fontstyle21"/>
          <w:rFonts w:asciiTheme="majorBidi" w:hAnsiTheme="majorBidi" w:cstheme="majorBidi"/>
          <w:sz w:val="28"/>
          <w:szCs w:val="28"/>
        </w:rPr>
        <w:t>; x</w:t>
      </w:r>
      <w:r w:rsidRPr="00A5413B">
        <w:rPr>
          <w:rStyle w:val="fontstyle41"/>
          <w:rFonts w:asciiTheme="majorBidi" w:hAnsiTheme="majorBidi" w:cstheme="majorBidi"/>
          <w:sz w:val="28"/>
          <w:szCs w:val="28"/>
        </w:rPr>
        <w:t>2</w:t>
      </w:r>
      <w:proofErr w:type="gramStart"/>
      <w:r w:rsidRPr="00A5413B">
        <w:rPr>
          <w:rStyle w:val="fontstyle21"/>
          <w:rFonts w:asciiTheme="majorBidi" w:hAnsiTheme="majorBidi" w:cstheme="majorBidi"/>
          <w:sz w:val="28"/>
          <w:szCs w:val="28"/>
        </w:rPr>
        <w:t>; :</w:t>
      </w:r>
      <w:proofErr w:type="gramEnd"/>
      <w:r w:rsidRPr="00A5413B">
        <w:rPr>
          <w:rStyle w:val="fontstyle21"/>
          <w:rFonts w:asciiTheme="majorBidi" w:hAnsiTheme="majorBidi" w:cstheme="majorBidi"/>
          <w:sz w:val="28"/>
          <w:szCs w:val="28"/>
        </w:rPr>
        <w:t xml:space="preserve"> : : ; </w:t>
      </w:r>
      <w:proofErr w:type="spellStart"/>
      <w:r w:rsidRPr="00A5413B">
        <w:rPr>
          <w:rStyle w:val="fontstyle21"/>
          <w:rFonts w:asciiTheme="majorBidi" w:hAnsiTheme="majorBidi" w:cstheme="majorBidi"/>
          <w:sz w:val="28"/>
          <w:szCs w:val="28"/>
        </w:rPr>
        <w:t>x</w:t>
      </w:r>
      <w:r w:rsidRPr="00A5413B">
        <w:rPr>
          <w:rStyle w:val="fontstyle51"/>
          <w:sz w:val="28"/>
          <w:szCs w:val="28"/>
        </w:rPr>
        <w:t>n</w:t>
      </w:r>
      <w:proofErr w:type="spellEnd"/>
      <w:r w:rsidRPr="00A5413B">
        <w:rPr>
          <w:rStyle w:val="fontstyle31"/>
          <w:rFonts w:asciiTheme="majorBidi" w:hAnsiTheme="majorBidi" w:cstheme="majorBidi"/>
          <w:sz w:val="28"/>
          <w:szCs w:val="28"/>
        </w:rPr>
        <w:t>)</w:t>
      </w:r>
      <w:r w:rsidRPr="00A5413B">
        <w:rPr>
          <w:rStyle w:val="fontstyle01"/>
          <w:rFonts w:asciiTheme="majorBidi" w:hAnsiTheme="majorBidi" w:cstheme="majorBidi"/>
          <w:sz w:val="28"/>
          <w:szCs w:val="28"/>
        </w:rPr>
        <w:t>, to</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produce two sequences of hidden vectors, i.e., the</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 xml:space="preserve">forward sequence </w:t>
      </w:r>
      <w:r w:rsidRPr="00A5413B">
        <w:rPr>
          <w:rStyle w:val="fontstyle31"/>
          <w:rFonts w:asciiTheme="majorBidi" w:hAnsiTheme="majorBidi" w:cstheme="majorBidi"/>
          <w:sz w:val="28"/>
          <w:szCs w:val="28"/>
        </w:rPr>
        <w:t>(</w:t>
      </w:r>
      <w:r w:rsidRPr="00A5413B">
        <w:rPr>
          <w:rStyle w:val="fontstyle21"/>
          <w:rFonts w:asciiTheme="majorBidi" w:hAnsiTheme="majorBidi" w:cstheme="majorBidi"/>
          <w:sz w:val="28"/>
          <w:szCs w:val="28"/>
        </w:rPr>
        <w:t>~h</w:t>
      </w:r>
      <w:r w:rsidRPr="00A5413B">
        <w:rPr>
          <w:rStyle w:val="fontstyle41"/>
          <w:rFonts w:asciiTheme="majorBidi" w:hAnsiTheme="majorBidi" w:cstheme="majorBidi"/>
          <w:sz w:val="28"/>
          <w:szCs w:val="28"/>
        </w:rPr>
        <w:t>1</w:t>
      </w:r>
      <w:r w:rsidRPr="00A5413B">
        <w:rPr>
          <w:rStyle w:val="fontstyle21"/>
          <w:rFonts w:asciiTheme="majorBidi" w:hAnsiTheme="majorBidi" w:cstheme="majorBidi"/>
          <w:sz w:val="28"/>
          <w:szCs w:val="28"/>
        </w:rPr>
        <w:t>;~h</w:t>
      </w:r>
      <w:r w:rsidRPr="00A5413B">
        <w:rPr>
          <w:rStyle w:val="fontstyle41"/>
          <w:rFonts w:asciiTheme="majorBidi" w:hAnsiTheme="majorBidi" w:cstheme="majorBidi"/>
          <w:sz w:val="28"/>
          <w:szCs w:val="28"/>
        </w:rPr>
        <w:t>2</w:t>
      </w:r>
      <w:r w:rsidRPr="00A5413B">
        <w:rPr>
          <w:rStyle w:val="fontstyle21"/>
          <w:rFonts w:asciiTheme="majorBidi" w:hAnsiTheme="majorBidi" w:cstheme="majorBidi"/>
          <w:sz w:val="28"/>
          <w:szCs w:val="28"/>
        </w:rPr>
        <w:t>; : : : ;~</w:t>
      </w:r>
      <w:proofErr w:type="spellStart"/>
      <w:r w:rsidRPr="00A5413B">
        <w:rPr>
          <w:rStyle w:val="fontstyle21"/>
          <w:rFonts w:asciiTheme="majorBidi" w:hAnsiTheme="majorBidi" w:cstheme="majorBidi"/>
          <w:sz w:val="28"/>
          <w:szCs w:val="28"/>
        </w:rPr>
        <w:t>h</w:t>
      </w:r>
      <w:r w:rsidRPr="00A5413B">
        <w:rPr>
          <w:rStyle w:val="fontstyle51"/>
          <w:sz w:val="28"/>
          <w:szCs w:val="28"/>
        </w:rPr>
        <w:t>n</w:t>
      </w:r>
      <w:proofErr w:type="spellEnd"/>
      <w:r w:rsidRPr="00A5413B">
        <w:rPr>
          <w:rStyle w:val="fontstyle31"/>
          <w:rFonts w:asciiTheme="majorBidi" w:hAnsiTheme="majorBidi" w:cstheme="majorBidi"/>
          <w:sz w:val="28"/>
          <w:szCs w:val="28"/>
        </w:rPr>
        <w:t xml:space="preserve">) </w:t>
      </w:r>
      <w:r w:rsidRPr="00A5413B">
        <w:rPr>
          <w:rStyle w:val="fontstyle01"/>
          <w:rFonts w:asciiTheme="majorBidi" w:hAnsiTheme="majorBidi" w:cstheme="majorBidi"/>
          <w:sz w:val="28"/>
          <w:szCs w:val="28"/>
        </w:rPr>
        <w:t xml:space="preserve">and the backward sequence </w:t>
      </w:r>
      <w:r w:rsidRPr="00A5413B">
        <w:rPr>
          <w:rStyle w:val="fontstyle31"/>
          <w:rFonts w:asciiTheme="majorBidi" w:hAnsiTheme="majorBidi" w:cstheme="majorBidi"/>
          <w:sz w:val="28"/>
          <w:szCs w:val="28"/>
        </w:rPr>
        <w:t>(</w:t>
      </w:r>
      <w:r w:rsidRPr="00A5413B">
        <w:rPr>
          <w:rStyle w:val="fontstyle21"/>
          <w:rFonts w:asciiTheme="majorBidi" w:hAnsiTheme="majorBidi" w:cstheme="majorBidi"/>
          <w:sz w:val="28"/>
          <w:szCs w:val="28"/>
        </w:rPr>
        <w:t>h</w:t>
      </w:r>
      <w:r w:rsidRPr="00A5413B">
        <w:rPr>
          <w:rStyle w:val="fontstyle41"/>
          <w:rFonts w:asciiTheme="majorBidi" w:hAnsiTheme="majorBidi" w:cstheme="majorBidi"/>
          <w:sz w:val="28"/>
          <w:szCs w:val="28"/>
        </w:rPr>
        <w:t>1</w:t>
      </w:r>
      <w:r w:rsidRPr="00A5413B">
        <w:rPr>
          <w:rStyle w:val="fontstyle21"/>
          <w:rFonts w:asciiTheme="majorBidi" w:hAnsiTheme="majorBidi" w:cstheme="majorBidi"/>
          <w:sz w:val="28"/>
          <w:szCs w:val="28"/>
        </w:rPr>
        <w:t>~ ; h</w:t>
      </w:r>
      <w:r w:rsidRPr="00A5413B">
        <w:rPr>
          <w:rStyle w:val="fontstyle41"/>
          <w:rFonts w:asciiTheme="majorBidi" w:hAnsiTheme="majorBidi" w:cstheme="majorBidi"/>
          <w:sz w:val="28"/>
          <w:szCs w:val="28"/>
        </w:rPr>
        <w:t>2</w:t>
      </w:r>
      <w:r w:rsidRPr="00A5413B">
        <w:rPr>
          <w:rStyle w:val="fontstyle21"/>
          <w:rFonts w:asciiTheme="majorBidi" w:hAnsiTheme="majorBidi" w:cstheme="majorBidi"/>
          <w:sz w:val="28"/>
          <w:szCs w:val="28"/>
        </w:rPr>
        <w:t xml:space="preserve">~ ; : : : ; </w:t>
      </w:r>
      <w:proofErr w:type="spellStart"/>
      <w:r w:rsidRPr="00A5413B">
        <w:rPr>
          <w:rStyle w:val="fontstyle21"/>
          <w:rFonts w:asciiTheme="majorBidi" w:hAnsiTheme="majorBidi" w:cstheme="majorBidi"/>
          <w:sz w:val="28"/>
          <w:szCs w:val="28"/>
        </w:rPr>
        <w:t>h</w:t>
      </w:r>
      <w:r w:rsidRPr="00A5413B">
        <w:rPr>
          <w:rStyle w:val="fontstyle51"/>
          <w:sz w:val="28"/>
          <w:szCs w:val="28"/>
        </w:rPr>
        <w:t>n</w:t>
      </w:r>
      <w:proofErr w:type="spellEnd"/>
      <w:r w:rsidRPr="00A5413B">
        <w:rPr>
          <w:rStyle w:val="fontstyle21"/>
          <w:rFonts w:asciiTheme="majorBidi" w:hAnsiTheme="majorBidi" w:cstheme="majorBidi"/>
          <w:sz w:val="28"/>
          <w:szCs w:val="28"/>
        </w:rPr>
        <w:t xml:space="preserve">~ </w:t>
      </w:r>
      <w:r w:rsidRPr="00A5413B">
        <w:rPr>
          <w:rStyle w:val="fontstyle31"/>
          <w:rFonts w:asciiTheme="majorBidi" w:hAnsiTheme="majorBidi" w:cstheme="majorBidi"/>
          <w:sz w:val="28"/>
          <w:szCs w:val="28"/>
        </w:rPr>
        <w:t>)</w:t>
      </w:r>
      <w:r w:rsidRPr="00A5413B">
        <w:rPr>
          <w:rStyle w:val="fontstyle01"/>
          <w:rFonts w:asciiTheme="majorBidi" w:hAnsiTheme="majorBidi" w:cstheme="majorBidi"/>
          <w:sz w:val="28"/>
          <w:szCs w:val="28"/>
        </w:rPr>
        <w:t>. Lastly, the output sequence of the encoder is the concatenation</w:t>
      </w:r>
      <w:r w:rsidRPr="00A5413B">
        <w:rPr>
          <w:rFonts w:asciiTheme="majorBidi" w:hAnsiTheme="majorBidi" w:cstheme="majorBidi"/>
          <w:color w:val="000000"/>
          <w:sz w:val="28"/>
          <w:szCs w:val="28"/>
        </w:rPr>
        <w:br/>
      </w:r>
      <w:r w:rsidRPr="00A5413B">
        <w:rPr>
          <w:rStyle w:val="fontstyle01"/>
          <w:rFonts w:asciiTheme="majorBidi" w:hAnsiTheme="majorBidi" w:cstheme="majorBidi"/>
          <w:sz w:val="28"/>
          <w:szCs w:val="28"/>
        </w:rPr>
        <w:t xml:space="preserve">of the two sequences, i.e., </w:t>
      </w:r>
      <w:r w:rsidRPr="00A5413B">
        <w:rPr>
          <w:rStyle w:val="fontstyle21"/>
          <w:rFonts w:asciiTheme="majorBidi" w:hAnsiTheme="majorBidi" w:cstheme="majorBidi"/>
          <w:sz w:val="28"/>
          <w:szCs w:val="28"/>
        </w:rPr>
        <w:t>h</w:t>
      </w:r>
      <w:r w:rsidRPr="00A5413B">
        <w:rPr>
          <w:rStyle w:val="fontstyle51"/>
          <w:sz w:val="28"/>
          <w:szCs w:val="28"/>
        </w:rPr>
        <w:t xml:space="preserve">i </w:t>
      </w:r>
      <w:r w:rsidRPr="00A5413B">
        <w:rPr>
          <w:rStyle w:val="fontstyle31"/>
          <w:rFonts w:asciiTheme="majorBidi" w:hAnsiTheme="majorBidi" w:cstheme="majorBidi"/>
          <w:sz w:val="28"/>
          <w:szCs w:val="28"/>
        </w:rPr>
        <w:t>= [</w:t>
      </w:r>
      <w:r w:rsidRPr="00A5413B">
        <w:rPr>
          <w:rStyle w:val="fontstyle21"/>
          <w:rFonts w:asciiTheme="majorBidi" w:hAnsiTheme="majorBidi" w:cstheme="majorBidi"/>
          <w:sz w:val="28"/>
          <w:szCs w:val="28"/>
        </w:rPr>
        <w:t>~h</w:t>
      </w:r>
      <w:r w:rsidRPr="00A5413B">
        <w:rPr>
          <w:rStyle w:val="fontstyle51"/>
          <w:sz w:val="28"/>
          <w:szCs w:val="28"/>
        </w:rPr>
        <w:t>i</w:t>
      </w:r>
      <w:r w:rsidRPr="00A5413B">
        <w:rPr>
          <w:rStyle w:val="fontstyle31"/>
          <w:rFonts w:asciiTheme="majorBidi" w:hAnsiTheme="majorBidi" w:cstheme="majorBidi"/>
          <w:sz w:val="28"/>
          <w:szCs w:val="28"/>
        </w:rPr>
        <w:t xml:space="preserve">; </w:t>
      </w:r>
      <w:r w:rsidRPr="00A5413B">
        <w:rPr>
          <w:rStyle w:val="fontstyle21"/>
          <w:rFonts w:asciiTheme="majorBidi" w:hAnsiTheme="majorBidi" w:cstheme="majorBidi"/>
          <w:sz w:val="28"/>
          <w:szCs w:val="28"/>
        </w:rPr>
        <w:t>h</w:t>
      </w:r>
      <w:r w:rsidRPr="00A5413B">
        <w:rPr>
          <w:rStyle w:val="fontstyle51"/>
          <w:sz w:val="28"/>
          <w:szCs w:val="28"/>
        </w:rPr>
        <w:t>i</w:t>
      </w:r>
      <w:r w:rsidRPr="00A5413B">
        <w:rPr>
          <w:rStyle w:val="fontstyle21"/>
          <w:rFonts w:asciiTheme="majorBidi" w:hAnsiTheme="majorBidi" w:cstheme="majorBidi"/>
          <w:sz w:val="28"/>
          <w:szCs w:val="28"/>
        </w:rPr>
        <w:t xml:space="preserve">~ </w:t>
      </w:r>
      <w:r w:rsidRPr="00A5413B">
        <w:rPr>
          <w:rStyle w:val="fontstyle31"/>
          <w:rFonts w:asciiTheme="majorBidi" w:hAnsiTheme="majorBidi" w:cstheme="majorBidi"/>
          <w:sz w:val="28"/>
          <w:szCs w:val="28"/>
        </w:rPr>
        <w:t>]</w:t>
      </w:r>
      <w:r w:rsidRPr="00A5413B">
        <w:rPr>
          <w:rStyle w:val="fontstyle01"/>
          <w:rFonts w:asciiTheme="majorBidi" w:hAnsiTheme="majorBidi" w:cstheme="majorBidi"/>
          <w:sz w:val="28"/>
          <w:szCs w:val="28"/>
        </w:rPr>
        <w:t>.</w:t>
      </w:r>
      <w:r w:rsidRPr="00A5413B">
        <w:rPr>
          <w:rFonts w:asciiTheme="majorBidi" w:hAnsiTheme="majorBidi" w:cstheme="majorBidi"/>
          <w:color w:val="000000"/>
          <w:sz w:val="28"/>
          <w:szCs w:val="28"/>
        </w:rPr>
        <w:br/>
      </w:r>
      <w:r w:rsidRPr="00A5413B">
        <w:rPr>
          <w:rStyle w:val="fontstyle61"/>
          <w:rFonts w:asciiTheme="majorBidi" w:hAnsiTheme="majorBidi" w:cstheme="majorBidi"/>
          <w:sz w:val="32"/>
          <w:szCs w:val="32"/>
        </w:rPr>
        <w:t>Answer Position Feature</w:t>
      </w:r>
      <w:r w:rsidRPr="00A5413B">
        <w:rPr>
          <w:rStyle w:val="fontstyle61"/>
          <w:rFonts w:asciiTheme="majorBidi" w:hAnsiTheme="majorBidi" w:cstheme="majorBidi"/>
          <w:sz w:val="28"/>
          <w:szCs w:val="28"/>
        </w:rPr>
        <w:t xml:space="preserve">  </w:t>
      </w:r>
    </w:p>
    <w:p w:rsidR="001C3EA6" w:rsidRPr="00A5413B" w:rsidRDefault="001C3EA6" w:rsidP="001C3EA6">
      <w:pPr>
        <w:pStyle w:val="ListParagraph"/>
        <w:rPr>
          <w:rStyle w:val="fontstyle01"/>
          <w:rFonts w:asciiTheme="majorBidi" w:hAnsiTheme="majorBidi" w:cstheme="majorBidi"/>
          <w:sz w:val="28"/>
          <w:szCs w:val="28"/>
        </w:rPr>
      </w:pPr>
      <w:r w:rsidRPr="00A5413B">
        <w:rPr>
          <w:rStyle w:val="fontstyle01"/>
          <w:rFonts w:asciiTheme="majorBidi" w:hAnsiTheme="majorBidi" w:cstheme="majorBidi"/>
          <w:sz w:val="28"/>
          <w:szCs w:val="28"/>
        </w:rPr>
        <w:t>To generate a question with respect to a specific answer in a sentence,</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we propose using answer position feature to locate</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the target answer. In this work, the BIO tagging</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scheme is used to label the position of a target answer. In this scheme, tag B denotes the start of</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an answer, tag I continues the answer and tag O</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marks words that do not form part of an answer.</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The BIO tags of answer position are embedded to</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 xml:space="preserve">real-valued vectors </w:t>
      </w:r>
      <w:proofErr w:type="spellStart"/>
      <w:r w:rsidRPr="00A5413B">
        <w:rPr>
          <w:rStyle w:val="fontstyle01"/>
          <w:rFonts w:asciiTheme="majorBidi" w:hAnsiTheme="majorBidi" w:cstheme="majorBidi"/>
          <w:sz w:val="28"/>
          <w:szCs w:val="28"/>
        </w:rPr>
        <w:t>throu</w:t>
      </w:r>
      <w:proofErr w:type="spellEnd"/>
      <w:r w:rsidRPr="00A5413B">
        <w:rPr>
          <w:rStyle w:val="fontstyle01"/>
          <w:rFonts w:asciiTheme="majorBidi" w:hAnsiTheme="majorBidi" w:cstheme="majorBidi"/>
          <w:sz w:val="28"/>
          <w:szCs w:val="28"/>
        </w:rPr>
        <w:t xml:space="preserve"> and fed to the feature rich encoder. With the BIO tagging feature, the</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answer position is encoded to the hidden vectors</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 xml:space="preserve">and used to generate answer focused questions. </w:t>
      </w:r>
    </w:p>
    <w:p w:rsidR="001C3EA6" w:rsidRPr="00A5413B" w:rsidRDefault="001C3EA6" w:rsidP="001C3EA6">
      <w:pPr>
        <w:pStyle w:val="ListParagraph"/>
        <w:rPr>
          <w:rStyle w:val="fontstyle01"/>
          <w:rFonts w:asciiTheme="majorBidi" w:hAnsiTheme="majorBidi" w:cstheme="majorBidi"/>
          <w:b/>
          <w:bCs/>
          <w:sz w:val="32"/>
          <w:szCs w:val="32"/>
        </w:rPr>
      </w:pPr>
      <w:r w:rsidRPr="00A5413B">
        <w:rPr>
          <w:rStyle w:val="Heading1Char"/>
        </w:rPr>
        <w:t xml:space="preserve"> </w:t>
      </w:r>
      <w:r w:rsidRPr="00A5413B">
        <w:rPr>
          <w:rStyle w:val="fontstyle01"/>
          <w:rFonts w:asciiTheme="majorBidi" w:hAnsiTheme="majorBidi" w:cstheme="majorBidi"/>
          <w:b/>
          <w:bCs/>
          <w:sz w:val="32"/>
          <w:szCs w:val="32"/>
        </w:rPr>
        <w:t xml:space="preserve">Lexical Features </w:t>
      </w:r>
    </w:p>
    <w:p w:rsidR="001C3EA6" w:rsidRPr="00A5413B" w:rsidRDefault="001C3EA6" w:rsidP="001C3EA6">
      <w:pPr>
        <w:pStyle w:val="ListParagraph"/>
        <w:rPr>
          <w:rStyle w:val="fontstyle21"/>
          <w:rFonts w:asciiTheme="majorBidi" w:hAnsiTheme="majorBidi" w:cstheme="majorBidi"/>
          <w:sz w:val="28"/>
          <w:szCs w:val="28"/>
        </w:rPr>
      </w:pPr>
      <w:r w:rsidRPr="00A5413B">
        <w:rPr>
          <w:rStyle w:val="fontstyle01"/>
          <w:rFonts w:asciiTheme="majorBidi" w:hAnsiTheme="majorBidi" w:cstheme="majorBidi"/>
          <w:sz w:val="28"/>
          <w:szCs w:val="28"/>
        </w:rPr>
        <w:t xml:space="preserve"> </w:t>
      </w:r>
      <w:r w:rsidRPr="00A5413B">
        <w:rPr>
          <w:rStyle w:val="fontstyle21"/>
          <w:rFonts w:asciiTheme="majorBidi" w:hAnsiTheme="majorBidi" w:cstheme="majorBidi"/>
          <w:sz w:val="28"/>
          <w:szCs w:val="28"/>
        </w:rPr>
        <w:t>Besides the sentence words,</w:t>
      </w:r>
      <w:r w:rsidRPr="00A5413B">
        <w:rPr>
          <w:rFonts w:asciiTheme="majorBidi" w:hAnsiTheme="majorBidi" w:cstheme="majorBidi"/>
          <w:i/>
          <w:iCs/>
          <w:color w:val="000000"/>
          <w:sz w:val="28"/>
          <w:szCs w:val="28"/>
        </w:rPr>
        <w:t xml:space="preserve"> </w:t>
      </w:r>
      <w:r w:rsidRPr="00A5413B">
        <w:rPr>
          <w:rStyle w:val="fontstyle21"/>
          <w:rFonts w:asciiTheme="majorBidi" w:hAnsiTheme="majorBidi" w:cstheme="majorBidi"/>
          <w:sz w:val="28"/>
          <w:szCs w:val="28"/>
        </w:rPr>
        <w:t>we also feed other lexical features to the encoder.</w:t>
      </w:r>
      <w:r w:rsidRPr="00A5413B">
        <w:rPr>
          <w:rFonts w:asciiTheme="majorBidi" w:hAnsiTheme="majorBidi" w:cstheme="majorBidi"/>
          <w:i/>
          <w:iCs/>
          <w:color w:val="000000"/>
          <w:sz w:val="28"/>
          <w:szCs w:val="28"/>
        </w:rPr>
        <w:t xml:space="preserve"> </w:t>
      </w:r>
      <w:r w:rsidRPr="00A5413B">
        <w:rPr>
          <w:rStyle w:val="fontstyle21"/>
          <w:rFonts w:asciiTheme="majorBidi" w:hAnsiTheme="majorBidi" w:cstheme="majorBidi"/>
          <w:sz w:val="28"/>
          <w:szCs w:val="28"/>
        </w:rPr>
        <w:t>To encode more linguistic information, we select</w:t>
      </w:r>
      <w:r w:rsidRPr="00A5413B">
        <w:rPr>
          <w:rFonts w:asciiTheme="majorBidi" w:hAnsiTheme="majorBidi" w:cstheme="majorBidi"/>
          <w:i/>
          <w:iCs/>
          <w:color w:val="000000"/>
          <w:sz w:val="28"/>
          <w:szCs w:val="28"/>
        </w:rPr>
        <w:t xml:space="preserve"> </w:t>
      </w:r>
      <w:r w:rsidRPr="00A5413B">
        <w:rPr>
          <w:rStyle w:val="fontstyle21"/>
          <w:rFonts w:asciiTheme="majorBidi" w:hAnsiTheme="majorBidi" w:cstheme="majorBidi"/>
          <w:sz w:val="28"/>
          <w:szCs w:val="28"/>
        </w:rPr>
        <w:t>word case, POS and NER tags as the lexical features. As an intermediate layer of full parsing,</w:t>
      </w:r>
      <w:r w:rsidRPr="00A5413B">
        <w:rPr>
          <w:rFonts w:asciiTheme="majorBidi" w:hAnsiTheme="majorBidi" w:cstheme="majorBidi"/>
          <w:i/>
          <w:iCs/>
          <w:color w:val="000000"/>
          <w:sz w:val="28"/>
          <w:szCs w:val="28"/>
        </w:rPr>
        <w:t xml:space="preserve"> </w:t>
      </w:r>
      <w:r w:rsidRPr="00A5413B">
        <w:rPr>
          <w:rStyle w:val="fontstyle21"/>
          <w:rFonts w:asciiTheme="majorBidi" w:hAnsiTheme="majorBidi" w:cstheme="majorBidi"/>
          <w:sz w:val="28"/>
          <w:szCs w:val="28"/>
        </w:rPr>
        <w:t>POS tag feature is important in many NLP tasks,</w:t>
      </w:r>
      <w:r w:rsidRPr="00A5413B">
        <w:rPr>
          <w:rFonts w:asciiTheme="majorBidi" w:hAnsiTheme="majorBidi" w:cstheme="majorBidi"/>
          <w:i/>
          <w:iCs/>
          <w:color w:val="000000"/>
          <w:sz w:val="28"/>
          <w:szCs w:val="28"/>
        </w:rPr>
        <w:t xml:space="preserve"> </w:t>
      </w:r>
      <w:r w:rsidRPr="00A5413B">
        <w:rPr>
          <w:rStyle w:val="fontstyle21"/>
          <w:rFonts w:asciiTheme="majorBidi" w:hAnsiTheme="majorBidi" w:cstheme="majorBidi"/>
          <w:sz w:val="28"/>
          <w:szCs w:val="28"/>
        </w:rPr>
        <w:t>such as information extraction and dependency</w:t>
      </w:r>
      <w:r w:rsidRPr="00A5413B">
        <w:rPr>
          <w:rFonts w:asciiTheme="majorBidi" w:hAnsiTheme="majorBidi" w:cstheme="majorBidi"/>
          <w:i/>
          <w:iCs/>
          <w:color w:val="000000"/>
          <w:sz w:val="28"/>
          <w:szCs w:val="28"/>
        </w:rPr>
        <w:t xml:space="preserve"> </w:t>
      </w:r>
      <w:r w:rsidRPr="00A5413B">
        <w:rPr>
          <w:rStyle w:val="fontstyle21"/>
          <w:rFonts w:asciiTheme="majorBidi" w:hAnsiTheme="majorBidi" w:cstheme="majorBidi"/>
          <w:sz w:val="28"/>
          <w:szCs w:val="28"/>
        </w:rPr>
        <w:t>parsing (</w:t>
      </w:r>
      <w:r w:rsidRPr="00A5413B">
        <w:rPr>
          <w:rStyle w:val="fontstyle21"/>
          <w:rFonts w:asciiTheme="majorBidi" w:hAnsiTheme="majorBidi" w:cstheme="majorBidi"/>
          <w:color w:val="000080"/>
          <w:sz w:val="28"/>
          <w:szCs w:val="28"/>
        </w:rPr>
        <w:t>Manning et al.</w:t>
      </w:r>
      <w:r w:rsidRPr="00A5413B">
        <w:rPr>
          <w:rStyle w:val="fontstyle21"/>
          <w:rFonts w:asciiTheme="majorBidi" w:hAnsiTheme="majorBidi" w:cstheme="majorBidi"/>
          <w:sz w:val="28"/>
          <w:szCs w:val="28"/>
        </w:rPr>
        <w:t xml:space="preserve">, </w:t>
      </w:r>
      <w:r w:rsidRPr="00A5413B">
        <w:rPr>
          <w:rStyle w:val="fontstyle21"/>
          <w:rFonts w:asciiTheme="majorBidi" w:hAnsiTheme="majorBidi" w:cstheme="majorBidi"/>
          <w:color w:val="000080"/>
          <w:sz w:val="28"/>
          <w:szCs w:val="28"/>
        </w:rPr>
        <w:t>1999</w:t>
      </w:r>
      <w:r w:rsidRPr="00A5413B">
        <w:rPr>
          <w:rStyle w:val="fontstyle21"/>
          <w:rFonts w:asciiTheme="majorBidi" w:hAnsiTheme="majorBidi" w:cstheme="majorBidi"/>
          <w:sz w:val="28"/>
          <w:szCs w:val="28"/>
        </w:rPr>
        <w:t>). Considering that</w:t>
      </w:r>
      <w:r w:rsidRPr="00A5413B">
        <w:rPr>
          <w:rFonts w:asciiTheme="majorBidi" w:hAnsiTheme="majorBidi" w:cstheme="majorBidi"/>
          <w:i/>
          <w:iCs/>
          <w:color w:val="000000"/>
          <w:sz w:val="28"/>
          <w:szCs w:val="28"/>
        </w:rPr>
        <w:t xml:space="preserve"> </w:t>
      </w:r>
      <w:proofErr w:type="spellStart"/>
      <w:r w:rsidRPr="00A5413B">
        <w:rPr>
          <w:rStyle w:val="fontstyle21"/>
          <w:rFonts w:asciiTheme="majorBidi" w:hAnsiTheme="majorBidi" w:cstheme="majorBidi"/>
          <w:sz w:val="28"/>
          <w:szCs w:val="28"/>
        </w:rPr>
        <w:t>SQuAD</w:t>
      </w:r>
      <w:proofErr w:type="spellEnd"/>
      <w:r w:rsidRPr="00A5413B">
        <w:rPr>
          <w:rStyle w:val="fontstyle21"/>
          <w:rFonts w:asciiTheme="majorBidi" w:hAnsiTheme="majorBidi" w:cstheme="majorBidi"/>
          <w:sz w:val="28"/>
          <w:szCs w:val="28"/>
        </w:rPr>
        <w:t xml:space="preserve"> is constructed using Wikipedia articles,</w:t>
      </w:r>
      <w:r w:rsidRPr="00A5413B">
        <w:rPr>
          <w:rFonts w:asciiTheme="majorBidi" w:hAnsiTheme="majorBidi" w:cstheme="majorBidi"/>
          <w:i/>
          <w:iCs/>
          <w:color w:val="000000"/>
          <w:sz w:val="28"/>
          <w:szCs w:val="28"/>
        </w:rPr>
        <w:t xml:space="preserve"> </w:t>
      </w:r>
      <w:r w:rsidRPr="00A5413B">
        <w:rPr>
          <w:rStyle w:val="fontstyle21"/>
          <w:rFonts w:asciiTheme="majorBidi" w:hAnsiTheme="majorBidi" w:cstheme="majorBidi"/>
          <w:sz w:val="28"/>
          <w:szCs w:val="28"/>
        </w:rPr>
        <w:t>which contain lots of named entities, we add NER</w:t>
      </w:r>
      <w:r w:rsidRPr="00A5413B">
        <w:rPr>
          <w:rFonts w:asciiTheme="majorBidi" w:hAnsiTheme="majorBidi" w:cstheme="majorBidi"/>
          <w:i/>
          <w:iCs/>
          <w:color w:val="000000"/>
          <w:sz w:val="28"/>
          <w:szCs w:val="28"/>
        </w:rPr>
        <w:t xml:space="preserve"> </w:t>
      </w:r>
      <w:r w:rsidRPr="00A5413B">
        <w:rPr>
          <w:rStyle w:val="fontstyle21"/>
          <w:rFonts w:asciiTheme="majorBidi" w:hAnsiTheme="majorBidi" w:cstheme="majorBidi"/>
          <w:sz w:val="28"/>
          <w:szCs w:val="28"/>
        </w:rPr>
        <w:t>feature to help detecting them.</w:t>
      </w:r>
      <w:r w:rsidRPr="00A5413B">
        <w:rPr>
          <w:rStyle w:val="fontstyle01"/>
          <w:rFonts w:asciiTheme="majorBidi" w:hAnsiTheme="majorBidi" w:cstheme="majorBidi"/>
          <w:sz w:val="28"/>
          <w:szCs w:val="28"/>
        </w:rPr>
        <w:t xml:space="preserve"> </w:t>
      </w:r>
      <w:r w:rsidRPr="00A5413B">
        <w:rPr>
          <w:rStyle w:val="fontstyle01"/>
          <w:rFonts w:asciiTheme="majorBidi" w:hAnsiTheme="majorBidi" w:cstheme="majorBidi"/>
          <w:b/>
          <w:bCs/>
          <w:sz w:val="32"/>
          <w:szCs w:val="32"/>
        </w:rPr>
        <w:t>Attention-Based Decoder</w:t>
      </w:r>
      <w:r w:rsidRPr="00A5413B">
        <w:rPr>
          <w:rFonts w:asciiTheme="majorBidi" w:hAnsiTheme="majorBidi" w:cstheme="majorBidi"/>
          <w:b/>
          <w:bCs/>
          <w:color w:val="000000"/>
          <w:sz w:val="32"/>
          <w:szCs w:val="32"/>
        </w:rPr>
        <w:br/>
      </w:r>
      <w:r w:rsidRPr="00A5413B">
        <w:rPr>
          <w:rStyle w:val="fontstyle21"/>
          <w:rFonts w:asciiTheme="majorBidi" w:hAnsiTheme="majorBidi" w:cstheme="majorBidi"/>
          <w:sz w:val="28"/>
          <w:szCs w:val="28"/>
        </w:rPr>
        <w:t xml:space="preserve">We employ an attention-based GRU decoder to decode the sentence and answer information to generate questions. At decoding time step </w:t>
      </w:r>
      <w:r w:rsidRPr="00A5413B">
        <w:rPr>
          <w:rStyle w:val="fontstyle31"/>
          <w:rFonts w:asciiTheme="majorBidi" w:hAnsiTheme="majorBidi" w:cstheme="majorBidi"/>
          <w:sz w:val="28"/>
          <w:szCs w:val="28"/>
        </w:rPr>
        <w:t>t</w:t>
      </w:r>
      <w:r w:rsidRPr="00A5413B">
        <w:rPr>
          <w:rStyle w:val="fontstyle21"/>
          <w:rFonts w:asciiTheme="majorBidi" w:hAnsiTheme="majorBidi" w:cstheme="majorBidi"/>
          <w:sz w:val="28"/>
          <w:szCs w:val="28"/>
        </w:rPr>
        <w:t>, the GRU</w:t>
      </w:r>
      <w:r w:rsidRPr="00A5413B">
        <w:rPr>
          <w:rFonts w:asciiTheme="majorBidi" w:hAnsiTheme="majorBidi" w:cstheme="majorBidi"/>
          <w:color w:val="000000"/>
          <w:sz w:val="28"/>
          <w:szCs w:val="28"/>
        </w:rPr>
        <w:br/>
      </w:r>
      <w:r w:rsidRPr="00A5413B">
        <w:rPr>
          <w:rStyle w:val="fontstyle21"/>
          <w:rFonts w:asciiTheme="majorBidi" w:hAnsiTheme="majorBidi" w:cstheme="majorBidi"/>
          <w:sz w:val="28"/>
          <w:szCs w:val="28"/>
        </w:rPr>
        <w:t xml:space="preserve">decoder reads the previous word embedding </w:t>
      </w:r>
      <w:r w:rsidRPr="00A5413B">
        <w:rPr>
          <w:rStyle w:val="fontstyle31"/>
          <w:rFonts w:asciiTheme="majorBidi" w:hAnsiTheme="majorBidi" w:cstheme="majorBidi"/>
          <w:sz w:val="28"/>
          <w:szCs w:val="28"/>
        </w:rPr>
        <w:t>w</w:t>
      </w:r>
      <w:r w:rsidRPr="00A5413B">
        <w:rPr>
          <w:rStyle w:val="fontstyle41"/>
          <w:rFonts w:asciiTheme="majorBidi" w:hAnsiTheme="majorBidi" w:cstheme="majorBidi"/>
          <w:sz w:val="28"/>
          <w:szCs w:val="28"/>
        </w:rPr>
        <w:t>t</w:t>
      </w:r>
      <w:r w:rsidRPr="00A5413B">
        <w:rPr>
          <w:rStyle w:val="fontstyle51"/>
          <w:sz w:val="28"/>
          <w:szCs w:val="28"/>
        </w:rPr>
        <w:t>-</w:t>
      </w:r>
      <w:r w:rsidRPr="00A5413B">
        <w:rPr>
          <w:rStyle w:val="fontstyle61"/>
          <w:rFonts w:asciiTheme="majorBidi" w:hAnsiTheme="majorBidi" w:cstheme="majorBidi"/>
          <w:sz w:val="28"/>
          <w:szCs w:val="28"/>
        </w:rPr>
        <w:t>1</w:t>
      </w:r>
      <w:r w:rsidRPr="00A5413B">
        <w:rPr>
          <w:rFonts w:asciiTheme="majorBidi" w:hAnsiTheme="majorBidi" w:cstheme="majorBidi"/>
          <w:color w:val="000000"/>
          <w:sz w:val="28"/>
          <w:szCs w:val="28"/>
        </w:rPr>
        <w:t xml:space="preserve"> </w:t>
      </w:r>
      <w:r w:rsidRPr="00A5413B">
        <w:rPr>
          <w:rStyle w:val="fontstyle21"/>
          <w:rFonts w:asciiTheme="majorBidi" w:hAnsiTheme="majorBidi" w:cstheme="majorBidi"/>
          <w:sz w:val="28"/>
          <w:szCs w:val="28"/>
        </w:rPr>
        <w:t xml:space="preserve">and context vector </w:t>
      </w:r>
      <w:r w:rsidRPr="00A5413B">
        <w:rPr>
          <w:rStyle w:val="fontstyle31"/>
          <w:rFonts w:asciiTheme="majorBidi" w:hAnsiTheme="majorBidi" w:cstheme="majorBidi"/>
          <w:sz w:val="28"/>
          <w:szCs w:val="28"/>
        </w:rPr>
        <w:t>c</w:t>
      </w:r>
      <w:r w:rsidRPr="00A5413B">
        <w:rPr>
          <w:rStyle w:val="fontstyle41"/>
          <w:rFonts w:asciiTheme="majorBidi" w:hAnsiTheme="majorBidi" w:cstheme="majorBidi"/>
          <w:sz w:val="28"/>
          <w:szCs w:val="28"/>
        </w:rPr>
        <w:t>t</w:t>
      </w:r>
      <w:r w:rsidRPr="00A5413B">
        <w:rPr>
          <w:rStyle w:val="fontstyle51"/>
          <w:sz w:val="28"/>
          <w:szCs w:val="28"/>
        </w:rPr>
        <w:t>-</w:t>
      </w:r>
      <w:r w:rsidRPr="00A5413B">
        <w:rPr>
          <w:rStyle w:val="fontstyle61"/>
          <w:rFonts w:asciiTheme="majorBidi" w:hAnsiTheme="majorBidi" w:cstheme="majorBidi"/>
          <w:sz w:val="28"/>
          <w:szCs w:val="28"/>
        </w:rPr>
        <w:t xml:space="preserve">1 </w:t>
      </w:r>
      <w:r w:rsidRPr="00A5413B">
        <w:rPr>
          <w:rStyle w:val="fontstyle21"/>
          <w:rFonts w:asciiTheme="majorBidi" w:hAnsiTheme="majorBidi" w:cstheme="majorBidi"/>
          <w:sz w:val="28"/>
          <w:szCs w:val="28"/>
        </w:rPr>
        <w:t xml:space="preserve">to </w:t>
      </w:r>
      <w:r w:rsidRPr="00A5413B">
        <w:rPr>
          <w:rStyle w:val="fontstyle21"/>
          <w:rFonts w:asciiTheme="majorBidi" w:hAnsiTheme="majorBidi" w:cstheme="majorBidi"/>
          <w:sz w:val="28"/>
          <w:szCs w:val="28"/>
        </w:rPr>
        <w:lastRenderedPageBreak/>
        <w:t>compute the new hidden</w:t>
      </w:r>
      <w:r w:rsidRPr="00A5413B">
        <w:rPr>
          <w:rFonts w:asciiTheme="majorBidi" w:hAnsiTheme="majorBidi" w:cstheme="majorBidi"/>
          <w:color w:val="000000"/>
          <w:sz w:val="28"/>
          <w:szCs w:val="28"/>
        </w:rPr>
        <w:t xml:space="preserve"> </w:t>
      </w:r>
      <w:r w:rsidRPr="00A5413B">
        <w:rPr>
          <w:rStyle w:val="fontstyle21"/>
          <w:rFonts w:asciiTheme="majorBidi" w:hAnsiTheme="majorBidi" w:cstheme="majorBidi"/>
          <w:sz w:val="28"/>
          <w:szCs w:val="28"/>
        </w:rPr>
        <w:t xml:space="preserve">state </w:t>
      </w:r>
      <w:proofErr w:type="spellStart"/>
      <w:r w:rsidRPr="00A5413B">
        <w:rPr>
          <w:rStyle w:val="fontstyle31"/>
          <w:rFonts w:asciiTheme="majorBidi" w:hAnsiTheme="majorBidi" w:cstheme="majorBidi"/>
          <w:sz w:val="28"/>
          <w:szCs w:val="28"/>
        </w:rPr>
        <w:t>s</w:t>
      </w:r>
      <w:r w:rsidRPr="00A5413B">
        <w:rPr>
          <w:rStyle w:val="fontstyle41"/>
          <w:rFonts w:asciiTheme="majorBidi" w:hAnsiTheme="majorBidi" w:cstheme="majorBidi"/>
          <w:sz w:val="28"/>
          <w:szCs w:val="28"/>
        </w:rPr>
        <w:t>t</w:t>
      </w:r>
      <w:r w:rsidRPr="00A5413B">
        <w:rPr>
          <w:rStyle w:val="fontstyle21"/>
          <w:rFonts w:asciiTheme="majorBidi" w:hAnsiTheme="majorBidi" w:cstheme="majorBidi"/>
          <w:sz w:val="28"/>
          <w:szCs w:val="28"/>
        </w:rPr>
        <w:t>.</w:t>
      </w:r>
      <w:proofErr w:type="spellEnd"/>
      <w:r w:rsidRPr="00A5413B">
        <w:rPr>
          <w:rStyle w:val="fontstyle21"/>
          <w:rFonts w:asciiTheme="majorBidi" w:hAnsiTheme="majorBidi" w:cstheme="majorBidi"/>
          <w:sz w:val="28"/>
          <w:szCs w:val="28"/>
        </w:rPr>
        <w:t xml:space="preserve"> We use a linear layer with the last backward encoder hidden state </w:t>
      </w:r>
      <w:r w:rsidRPr="00A5413B">
        <w:rPr>
          <w:rStyle w:val="fontstyle31"/>
          <w:rFonts w:asciiTheme="majorBidi" w:hAnsiTheme="majorBidi" w:cstheme="majorBidi"/>
          <w:sz w:val="28"/>
          <w:szCs w:val="28"/>
        </w:rPr>
        <w:t>h</w:t>
      </w:r>
      <w:r w:rsidRPr="00A5413B">
        <w:rPr>
          <w:rStyle w:val="fontstyle61"/>
          <w:rFonts w:asciiTheme="majorBidi" w:hAnsiTheme="majorBidi" w:cstheme="majorBidi"/>
          <w:sz w:val="28"/>
          <w:szCs w:val="28"/>
        </w:rPr>
        <w:t>1</w:t>
      </w:r>
      <w:r w:rsidRPr="00A5413B">
        <w:rPr>
          <w:rStyle w:val="fontstyle31"/>
          <w:rFonts w:asciiTheme="majorBidi" w:hAnsiTheme="majorBidi" w:cstheme="majorBidi"/>
          <w:sz w:val="28"/>
          <w:szCs w:val="28"/>
        </w:rPr>
        <w:t xml:space="preserve">~ </w:t>
      </w:r>
      <w:r w:rsidRPr="00A5413B">
        <w:rPr>
          <w:rStyle w:val="fontstyle21"/>
          <w:rFonts w:asciiTheme="majorBidi" w:hAnsiTheme="majorBidi" w:cstheme="majorBidi"/>
          <w:sz w:val="28"/>
          <w:szCs w:val="28"/>
        </w:rPr>
        <w:t xml:space="preserve">to initialize the decoder GRU hidden state. The context vector </w:t>
      </w:r>
      <w:proofErr w:type="spellStart"/>
      <w:r w:rsidRPr="00A5413B">
        <w:rPr>
          <w:rStyle w:val="fontstyle31"/>
          <w:rFonts w:asciiTheme="majorBidi" w:hAnsiTheme="majorBidi" w:cstheme="majorBidi"/>
          <w:sz w:val="28"/>
          <w:szCs w:val="28"/>
        </w:rPr>
        <w:t>c</w:t>
      </w:r>
      <w:r w:rsidRPr="00A5413B">
        <w:rPr>
          <w:rStyle w:val="fontstyle41"/>
          <w:rFonts w:asciiTheme="majorBidi" w:hAnsiTheme="majorBidi" w:cstheme="majorBidi"/>
          <w:sz w:val="28"/>
          <w:szCs w:val="28"/>
        </w:rPr>
        <w:t>t</w:t>
      </w:r>
      <w:proofErr w:type="spellEnd"/>
      <w:r w:rsidRPr="00A5413B">
        <w:rPr>
          <w:rStyle w:val="fontstyle41"/>
          <w:rFonts w:asciiTheme="majorBidi" w:hAnsiTheme="majorBidi" w:cstheme="majorBidi"/>
          <w:sz w:val="28"/>
          <w:szCs w:val="28"/>
        </w:rPr>
        <w:t xml:space="preserve"> </w:t>
      </w:r>
      <w:r w:rsidRPr="00A5413B">
        <w:rPr>
          <w:rStyle w:val="fontstyle21"/>
          <w:rFonts w:asciiTheme="majorBidi" w:hAnsiTheme="majorBidi" w:cstheme="majorBidi"/>
          <w:sz w:val="28"/>
          <w:szCs w:val="28"/>
        </w:rPr>
        <w:t>for</w:t>
      </w:r>
      <w:r w:rsidRPr="00A5413B">
        <w:rPr>
          <w:rFonts w:asciiTheme="majorBidi" w:hAnsiTheme="majorBidi" w:cstheme="majorBidi"/>
          <w:color w:val="000000"/>
          <w:sz w:val="28"/>
          <w:szCs w:val="28"/>
        </w:rPr>
        <w:t xml:space="preserve"> </w:t>
      </w:r>
      <w:r w:rsidRPr="00A5413B">
        <w:rPr>
          <w:rStyle w:val="fontstyle21"/>
          <w:rFonts w:asciiTheme="majorBidi" w:hAnsiTheme="majorBidi" w:cstheme="majorBidi"/>
          <w:sz w:val="28"/>
          <w:szCs w:val="28"/>
        </w:rPr>
        <w:t xml:space="preserve">current time step </w:t>
      </w:r>
      <w:r w:rsidRPr="00A5413B">
        <w:rPr>
          <w:rStyle w:val="fontstyle31"/>
          <w:rFonts w:asciiTheme="majorBidi" w:hAnsiTheme="majorBidi" w:cstheme="majorBidi"/>
          <w:sz w:val="28"/>
          <w:szCs w:val="28"/>
        </w:rPr>
        <w:t xml:space="preserve">t </w:t>
      </w:r>
      <w:r w:rsidRPr="00A5413B">
        <w:rPr>
          <w:rStyle w:val="fontstyle21"/>
          <w:rFonts w:asciiTheme="majorBidi" w:hAnsiTheme="majorBidi" w:cstheme="majorBidi"/>
          <w:sz w:val="28"/>
          <w:szCs w:val="28"/>
        </w:rPr>
        <w:t>is computed through the concatenate attention mechanism (</w:t>
      </w:r>
      <w:r w:rsidRPr="00A5413B">
        <w:rPr>
          <w:rStyle w:val="fontstyle21"/>
          <w:rFonts w:asciiTheme="majorBidi" w:hAnsiTheme="majorBidi" w:cstheme="majorBidi"/>
          <w:color w:val="000080"/>
          <w:sz w:val="28"/>
          <w:szCs w:val="28"/>
        </w:rPr>
        <w:t>Luong et al.</w:t>
      </w:r>
      <w:r w:rsidRPr="00A5413B">
        <w:rPr>
          <w:rStyle w:val="fontstyle21"/>
          <w:rFonts w:asciiTheme="majorBidi" w:hAnsiTheme="majorBidi" w:cstheme="majorBidi"/>
          <w:sz w:val="28"/>
          <w:szCs w:val="28"/>
        </w:rPr>
        <w:t xml:space="preserve">, </w:t>
      </w:r>
      <w:r w:rsidRPr="00A5413B">
        <w:rPr>
          <w:rStyle w:val="fontstyle21"/>
          <w:rFonts w:asciiTheme="majorBidi" w:hAnsiTheme="majorBidi" w:cstheme="majorBidi"/>
          <w:color w:val="000080"/>
          <w:sz w:val="28"/>
          <w:szCs w:val="28"/>
        </w:rPr>
        <w:t>2015</w:t>
      </w:r>
      <w:r w:rsidRPr="00A5413B">
        <w:rPr>
          <w:rStyle w:val="fontstyle21"/>
          <w:rFonts w:asciiTheme="majorBidi" w:hAnsiTheme="majorBidi" w:cstheme="majorBidi"/>
          <w:sz w:val="28"/>
          <w:szCs w:val="28"/>
        </w:rPr>
        <w:t>),</w:t>
      </w:r>
      <w:r w:rsidRPr="00A5413B">
        <w:rPr>
          <w:rFonts w:asciiTheme="majorBidi" w:hAnsiTheme="majorBidi" w:cstheme="majorBidi"/>
          <w:color w:val="000000"/>
          <w:sz w:val="28"/>
          <w:szCs w:val="28"/>
        </w:rPr>
        <w:t xml:space="preserve"> </w:t>
      </w:r>
      <w:r w:rsidRPr="00A5413B">
        <w:rPr>
          <w:rStyle w:val="fontstyle21"/>
          <w:rFonts w:asciiTheme="majorBidi" w:hAnsiTheme="majorBidi" w:cstheme="majorBidi"/>
          <w:sz w:val="28"/>
          <w:szCs w:val="28"/>
        </w:rPr>
        <w:t xml:space="preserve">which matches the current decoder state </w:t>
      </w:r>
      <w:proofErr w:type="spellStart"/>
      <w:r w:rsidRPr="00A5413B">
        <w:rPr>
          <w:rStyle w:val="fontstyle31"/>
          <w:rFonts w:asciiTheme="majorBidi" w:hAnsiTheme="majorBidi" w:cstheme="majorBidi"/>
          <w:sz w:val="28"/>
          <w:szCs w:val="28"/>
        </w:rPr>
        <w:t>s</w:t>
      </w:r>
      <w:r w:rsidRPr="00A5413B">
        <w:rPr>
          <w:rStyle w:val="fontstyle41"/>
          <w:rFonts w:asciiTheme="majorBidi" w:hAnsiTheme="majorBidi" w:cstheme="majorBidi"/>
          <w:sz w:val="28"/>
          <w:szCs w:val="28"/>
        </w:rPr>
        <w:t>t</w:t>
      </w:r>
      <w:proofErr w:type="spellEnd"/>
      <w:r w:rsidRPr="00A5413B">
        <w:rPr>
          <w:rStyle w:val="fontstyle41"/>
          <w:rFonts w:asciiTheme="majorBidi" w:hAnsiTheme="majorBidi" w:cstheme="majorBidi"/>
          <w:sz w:val="28"/>
          <w:szCs w:val="28"/>
        </w:rPr>
        <w:t xml:space="preserve"> </w:t>
      </w:r>
      <w:r w:rsidRPr="00A5413B">
        <w:rPr>
          <w:rStyle w:val="fontstyle21"/>
          <w:rFonts w:asciiTheme="majorBidi" w:hAnsiTheme="majorBidi" w:cstheme="majorBidi"/>
          <w:sz w:val="28"/>
          <w:szCs w:val="28"/>
        </w:rPr>
        <w:t>with</w:t>
      </w:r>
      <w:r w:rsidRPr="00A5413B">
        <w:rPr>
          <w:rFonts w:asciiTheme="majorBidi" w:hAnsiTheme="majorBidi" w:cstheme="majorBidi"/>
          <w:color w:val="000000"/>
          <w:sz w:val="28"/>
          <w:szCs w:val="28"/>
        </w:rPr>
        <w:t xml:space="preserve"> </w:t>
      </w:r>
      <w:r w:rsidRPr="00A5413B">
        <w:rPr>
          <w:rStyle w:val="fontstyle21"/>
          <w:rFonts w:asciiTheme="majorBidi" w:hAnsiTheme="majorBidi" w:cstheme="majorBidi"/>
          <w:sz w:val="28"/>
          <w:szCs w:val="28"/>
        </w:rPr>
        <w:t xml:space="preserve">each encoder hidden state </w:t>
      </w:r>
      <w:r w:rsidRPr="00A5413B">
        <w:rPr>
          <w:rStyle w:val="fontstyle31"/>
          <w:rFonts w:asciiTheme="majorBidi" w:hAnsiTheme="majorBidi" w:cstheme="majorBidi"/>
          <w:sz w:val="28"/>
          <w:szCs w:val="28"/>
        </w:rPr>
        <w:t>h</w:t>
      </w:r>
      <w:r w:rsidRPr="00A5413B">
        <w:rPr>
          <w:rStyle w:val="fontstyle41"/>
          <w:rFonts w:asciiTheme="majorBidi" w:hAnsiTheme="majorBidi" w:cstheme="majorBidi"/>
          <w:sz w:val="28"/>
          <w:szCs w:val="28"/>
        </w:rPr>
        <w:t xml:space="preserve">i </w:t>
      </w:r>
      <w:r w:rsidRPr="00A5413B">
        <w:rPr>
          <w:rStyle w:val="fontstyle21"/>
          <w:rFonts w:asciiTheme="majorBidi" w:hAnsiTheme="majorBidi" w:cstheme="majorBidi"/>
          <w:sz w:val="28"/>
          <w:szCs w:val="28"/>
        </w:rPr>
        <w:t>to get an importance</w:t>
      </w:r>
      <w:r w:rsidRPr="00A5413B">
        <w:rPr>
          <w:rFonts w:asciiTheme="majorBidi" w:hAnsiTheme="majorBidi" w:cstheme="majorBidi"/>
          <w:color w:val="000000"/>
          <w:sz w:val="28"/>
          <w:szCs w:val="28"/>
        </w:rPr>
        <w:t xml:space="preserve"> </w:t>
      </w:r>
      <w:r w:rsidRPr="00A5413B">
        <w:rPr>
          <w:rStyle w:val="fontstyle21"/>
          <w:rFonts w:asciiTheme="majorBidi" w:hAnsiTheme="majorBidi" w:cstheme="majorBidi"/>
          <w:sz w:val="28"/>
          <w:szCs w:val="28"/>
        </w:rPr>
        <w:t>score. The importance scores are then normalized</w:t>
      </w:r>
      <w:r w:rsidRPr="00A5413B">
        <w:rPr>
          <w:rFonts w:asciiTheme="majorBidi" w:hAnsiTheme="majorBidi" w:cstheme="majorBidi"/>
          <w:color w:val="000000"/>
          <w:sz w:val="28"/>
          <w:szCs w:val="28"/>
        </w:rPr>
        <w:br/>
      </w:r>
      <w:r w:rsidRPr="00A5413B">
        <w:rPr>
          <w:rStyle w:val="fontstyle21"/>
          <w:rFonts w:asciiTheme="majorBidi" w:hAnsiTheme="majorBidi" w:cstheme="majorBidi"/>
          <w:sz w:val="28"/>
          <w:szCs w:val="28"/>
        </w:rPr>
        <w:t>to get the current context vector by weighted sum:</w:t>
      </w:r>
      <w:r w:rsidRPr="00A5413B">
        <w:rPr>
          <w:rFonts w:asciiTheme="majorBidi" w:hAnsiTheme="majorBidi" w:cstheme="majorBidi"/>
          <w:color w:val="000000"/>
          <w:sz w:val="28"/>
          <w:szCs w:val="28"/>
        </w:rPr>
        <w:br/>
      </w:r>
      <w:r w:rsidRPr="00A5413B">
        <w:rPr>
          <w:rFonts w:asciiTheme="majorBidi" w:hAnsiTheme="majorBidi" w:cstheme="majorBidi"/>
          <w:i/>
          <w:iCs/>
          <w:noProof/>
          <w:color w:val="000000"/>
          <w:sz w:val="28"/>
          <w:szCs w:val="28"/>
        </w:rPr>
        <w:drawing>
          <wp:inline distT="0" distB="0" distL="0" distR="0" wp14:anchorId="6494AFDD" wp14:editId="372B9A69">
            <wp:extent cx="4515480" cy="2410161"/>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PNG"/>
                    <pic:cNvPicPr/>
                  </pic:nvPicPr>
                  <pic:blipFill>
                    <a:blip r:embed="rId56">
                      <a:extLst>
                        <a:ext uri="{28A0092B-C50C-407E-A947-70E740481C1C}">
                          <a14:useLocalDpi xmlns:a14="http://schemas.microsoft.com/office/drawing/2010/main" val="0"/>
                        </a:ext>
                      </a:extLst>
                    </a:blip>
                    <a:stretch>
                      <a:fillRect/>
                    </a:stretch>
                  </pic:blipFill>
                  <pic:spPr>
                    <a:xfrm>
                      <a:off x="0" y="0"/>
                      <a:ext cx="4515480" cy="2410161"/>
                    </a:xfrm>
                    <a:prstGeom prst="rect">
                      <a:avLst/>
                    </a:prstGeom>
                  </pic:spPr>
                </pic:pic>
              </a:graphicData>
            </a:graphic>
          </wp:inline>
        </w:drawing>
      </w:r>
    </w:p>
    <w:p w:rsidR="001C3EA6" w:rsidRPr="00A5413B" w:rsidRDefault="001C3EA6" w:rsidP="001C3EA6">
      <w:pPr>
        <w:pStyle w:val="ListParagraph"/>
        <w:rPr>
          <w:rStyle w:val="fontstyle21"/>
          <w:rFonts w:asciiTheme="majorBidi" w:hAnsiTheme="majorBidi" w:cstheme="majorBidi"/>
          <w:sz w:val="28"/>
          <w:szCs w:val="28"/>
        </w:rPr>
      </w:pPr>
      <w:r w:rsidRPr="00A5413B">
        <w:rPr>
          <w:rStyle w:val="fontstyle21"/>
          <w:rFonts w:asciiTheme="majorBidi" w:hAnsiTheme="majorBidi" w:cstheme="majorBidi"/>
          <w:sz w:val="28"/>
          <w:szCs w:val="28"/>
        </w:rPr>
        <w:t>We then combine the previous word embedding</w:t>
      </w:r>
      <w:r w:rsidRPr="00A5413B">
        <w:rPr>
          <w:rFonts w:asciiTheme="majorBidi" w:hAnsiTheme="majorBidi" w:cstheme="majorBidi"/>
          <w:color w:val="000000"/>
          <w:sz w:val="28"/>
          <w:szCs w:val="28"/>
        </w:rPr>
        <w:t xml:space="preserve"> </w:t>
      </w:r>
      <w:r w:rsidRPr="00A5413B">
        <w:rPr>
          <w:rStyle w:val="fontstyle31"/>
          <w:rFonts w:asciiTheme="majorBidi" w:hAnsiTheme="majorBidi" w:cstheme="majorBidi"/>
          <w:sz w:val="28"/>
          <w:szCs w:val="28"/>
        </w:rPr>
        <w:t>w</w:t>
      </w:r>
      <w:r w:rsidRPr="00A5413B">
        <w:rPr>
          <w:rStyle w:val="fontstyle41"/>
          <w:rFonts w:asciiTheme="majorBidi" w:hAnsiTheme="majorBidi" w:cstheme="majorBidi"/>
          <w:sz w:val="28"/>
          <w:szCs w:val="28"/>
        </w:rPr>
        <w:t>t</w:t>
      </w:r>
      <w:r w:rsidRPr="00A5413B">
        <w:rPr>
          <w:rStyle w:val="fontstyle51"/>
          <w:sz w:val="28"/>
          <w:szCs w:val="28"/>
        </w:rPr>
        <w:t>-</w:t>
      </w:r>
      <w:r w:rsidRPr="00A5413B">
        <w:rPr>
          <w:rStyle w:val="fontstyle61"/>
          <w:rFonts w:asciiTheme="majorBidi" w:hAnsiTheme="majorBidi" w:cstheme="majorBidi"/>
          <w:sz w:val="28"/>
          <w:szCs w:val="28"/>
        </w:rPr>
        <w:t>1</w:t>
      </w:r>
      <w:r w:rsidRPr="00A5413B">
        <w:rPr>
          <w:rStyle w:val="fontstyle21"/>
          <w:rFonts w:asciiTheme="majorBidi" w:hAnsiTheme="majorBidi" w:cstheme="majorBidi"/>
          <w:sz w:val="28"/>
          <w:szCs w:val="28"/>
        </w:rPr>
        <w:t xml:space="preserve">, the current context vector </w:t>
      </w:r>
      <w:proofErr w:type="spellStart"/>
      <w:r w:rsidRPr="00A5413B">
        <w:rPr>
          <w:rStyle w:val="fontstyle31"/>
          <w:rFonts w:asciiTheme="majorBidi" w:hAnsiTheme="majorBidi" w:cstheme="majorBidi"/>
          <w:sz w:val="28"/>
          <w:szCs w:val="28"/>
        </w:rPr>
        <w:t>c</w:t>
      </w:r>
      <w:r w:rsidRPr="00A5413B">
        <w:rPr>
          <w:rStyle w:val="fontstyle41"/>
          <w:rFonts w:asciiTheme="majorBidi" w:hAnsiTheme="majorBidi" w:cstheme="majorBidi"/>
          <w:sz w:val="28"/>
          <w:szCs w:val="28"/>
        </w:rPr>
        <w:t>t</w:t>
      </w:r>
      <w:proofErr w:type="spellEnd"/>
      <w:r w:rsidRPr="00A5413B">
        <w:rPr>
          <w:rStyle w:val="fontstyle21"/>
          <w:rFonts w:asciiTheme="majorBidi" w:hAnsiTheme="majorBidi" w:cstheme="majorBidi"/>
          <w:sz w:val="28"/>
          <w:szCs w:val="28"/>
        </w:rPr>
        <w:t xml:space="preserve">, and the decoder state </w:t>
      </w:r>
      <w:proofErr w:type="spellStart"/>
      <w:r w:rsidRPr="00A5413B">
        <w:rPr>
          <w:rStyle w:val="fontstyle31"/>
          <w:rFonts w:asciiTheme="majorBidi" w:hAnsiTheme="majorBidi" w:cstheme="majorBidi"/>
          <w:sz w:val="28"/>
          <w:szCs w:val="28"/>
        </w:rPr>
        <w:t>s</w:t>
      </w:r>
      <w:r w:rsidRPr="00A5413B">
        <w:rPr>
          <w:rStyle w:val="fontstyle41"/>
          <w:rFonts w:asciiTheme="majorBidi" w:hAnsiTheme="majorBidi" w:cstheme="majorBidi"/>
          <w:sz w:val="28"/>
          <w:szCs w:val="28"/>
        </w:rPr>
        <w:t>t</w:t>
      </w:r>
      <w:proofErr w:type="spellEnd"/>
      <w:r w:rsidRPr="00A5413B">
        <w:rPr>
          <w:rStyle w:val="fontstyle41"/>
          <w:rFonts w:asciiTheme="majorBidi" w:hAnsiTheme="majorBidi" w:cstheme="majorBidi"/>
          <w:sz w:val="28"/>
          <w:szCs w:val="28"/>
        </w:rPr>
        <w:t xml:space="preserve"> </w:t>
      </w:r>
      <w:r w:rsidRPr="00A5413B">
        <w:rPr>
          <w:rStyle w:val="fontstyle21"/>
          <w:rFonts w:asciiTheme="majorBidi" w:hAnsiTheme="majorBidi" w:cstheme="majorBidi"/>
          <w:sz w:val="28"/>
          <w:szCs w:val="28"/>
        </w:rPr>
        <w:t xml:space="preserve">to get the readout state </w:t>
      </w:r>
      <w:r w:rsidRPr="00A5413B">
        <w:rPr>
          <w:rStyle w:val="fontstyle31"/>
          <w:rFonts w:asciiTheme="majorBidi" w:hAnsiTheme="majorBidi" w:cstheme="majorBidi"/>
          <w:sz w:val="28"/>
          <w:szCs w:val="28"/>
        </w:rPr>
        <w:t>r</w:t>
      </w:r>
      <w:r w:rsidRPr="00A5413B">
        <w:rPr>
          <w:rStyle w:val="fontstyle41"/>
          <w:rFonts w:asciiTheme="majorBidi" w:hAnsiTheme="majorBidi" w:cstheme="majorBidi"/>
          <w:sz w:val="28"/>
          <w:szCs w:val="28"/>
        </w:rPr>
        <w:t>t</w:t>
      </w:r>
      <w:r w:rsidRPr="00A5413B">
        <w:rPr>
          <w:rStyle w:val="fontstyle21"/>
          <w:rFonts w:asciiTheme="majorBidi" w:hAnsiTheme="majorBidi" w:cstheme="majorBidi"/>
          <w:sz w:val="28"/>
          <w:szCs w:val="28"/>
        </w:rPr>
        <w:t>. The readout state is passed through a max out hidden layer</w:t>
      </w:r>
      <w:r w:rsidRPr="00A5413B">
        <w:rPr>
          <w:rFonts w:asciiTheme="majorBidi" w:hAnsiTheme="majorBidi" w:cstheme="majorBidi"/>
          <w:color w:val="000000"/>
          <w:sz w:val="28"/>
          <w:szCs w:val="28"/>
        </w:rPr>
        <w:t xml:space="preserve"> </w:t>
      </w:r>
      <w:r w:rsidRPr="00A5413B">
        <w:rPr>
          <w:rStyle w:val="fontstyle21"/>
          <w:rFonts w:asciiTheme="majorBidi" w:hAnsiTheme="majorBidi" w:cstheme="majorBidi"/>
          <w:sz w:val="28"/>
          <w:szCs w:val="28"/>
        </w:rPr>
        <w:t>(</w:t>
      </w:r>
      <w:proofErr w:type="spellStart"/>
      <w:r w:rsidRPr="00A5413B">
        <w:rPr>
          <w:rStyle w:val="fontstyle21"/>
          <w:rFonts w:asciiTheme="majorBidi" w:hAnsiTheme="majorBidi" w:cstheme="majorBidi"/>
          <w:color w:val="000080"/>
          <w:sz w:val="28"/>
          <w:szCs w:val="28"/>
        </w:rPr>
        <w:t>Goodfellow</w:t>
      </w:r>
      <w:proofErr w:type="spellEnd"/>
      <w:r w:rsidRPr="00A5413B">
        <w:rPr>
          <w:rStyle w:val="fontstyle21"/>
          <w:rFonts w:asciiTheme="majorBidi" w:hAnsiTheme="majorBidi" w:cstheme="majorBidi"/>
          <w:color w:val="000080"/>
          <w:sz w:val="28"/>
          <w:szCs w:val="28"/>
        </w:rPr>
        <w:t xml:space="preserve"> et al.</w:t>
      </w:r>
      <w:r w:rsidRPr="00A5413B">
        <w:rPr>
          <w:rStyle w:val="fontstyle21"/>
          <w:rFonts w:asciiTheme="majorBidi" w:hAnsiTheme="majorBidi" w:cstheme="majorBidi"/>
          <w:sz w:val="28"/>
          <w:szCs w:val="28"/>
        </w:rPr>
        <w:t xml:space="preserve">, </w:t>
      </w:r>
      <w:r w:rsidRPr="00A5413B">
        <w:rPr>
          <w:rStyle w:val="fontstyle21"/>
          <w:rFonts w:asciiTheme="majorBidi" w:hAnsiTheme="majorBidi" w:cstheme="majorBidi"/>
          <w:color w:val="000080"/>
          <w:sz w:val="28"/>
          <w:szCs w:val="28"/>
        </w:rPr>
        <w:t>2013</w:t>
      </w:r>
      <w:r w:rsidRPr="00A5413B">
        <w:rPr>
          <w:rStyle w:val="fontstyle21"/>
          <w:rFonts w:asciiTheme="majorBidi" w:hAnsiTheme="majorBidi" w:cstheme="majorBidi"/>
          <w:sz w:val="28"/>
          <w:szCs w:val="28"/>
        </w:rPr>
        <w:t>) to predict the next word</w:t>
      </w:r>
      <w:r w:rsidRPr="00A5413B">
        <w:rPr>
          <w:rFonts w:asciiTheme="majorBidi" w:hAnsiTheme="majorBidi" w:cstheme="majorBidi"/>
          <w:color w:val="000000"/>
          <w:sz w:val="28"/>
          <w:szCs w:val="28"/>
        </w:rPr>
        <w:t xml:space="preserve"> </w:t>
      </w:r>
      <w:r w:rsidRPr="00A5413B">
        <w:rPr>
          <w:rStyle w:val="fontstyle21"/>
          <w:rFonts w:asciiTheme="majorBidi" w:hAnsiTheme="majorBidi" w:cstheme="majorBidi"/>
          <w:sz w:val="28"/>
          <w:szCs w:val="28"/>
        </w:rPr>
        <w:t xml:space="preserve">with a </w:t>
      </w:r>
      <w:proofErr w:type="spellStart"/>
      <w:r w:rsidRPr="00A5413B">
        <w:rPr>
          <w:rStyle w:val="fontstyle21"/>
          <w:rFonts w:asciiTheme="majorBidi" w:hAnsiTheme="majorBidi" w:cstheme="majorBidi"/>
          <w:sz w:val="28"/>
          <w:szCs w:val="28"/>
        </w:rPr>
        <w:t>softmax</w:t>
      </w:r>
      <w:proofErr w:type="spellEnd"/>
      <w:r w:rsidRPr="00A5413B">
        <w:rPr>
          <w:rStyle w:val="fontstyle21"/>
          <w:rFonts w:asciiTheme="majorBidi" w:hAnsiTheme="majorBidi" w:cstheme="majorBidi"/>
          <w:sz w:val="28"/>
          <w:szCs w:val="28"/>
        </w:rPr>
        <w:t xml:space="preserve"> layer over the decoder vocabulary:</w:t>
      </w:r>
    </w:p>
    <w:p w:rsidR="001C3EA6" w:rsidRPr="00A5413B" w:rsidRDefault="001C3EA6" w:rsidP="001C3EA6">
      <w:pPr>
        <w:pStyle w:val="ListParagraph"/>
        <w:rPr>
          <w:rFonts w:asciiTheme="majorBidi" w:hAnsiTheme="majorBidi" w:cstheme="majorBidi"/>
          <w:sz w:val="28"/>
          <w:szCs w:val="28"/>
        </w:rPr>
      </w:pPr>
      <w:r w:rsidRPr="00A5413B">
        <w:rPr>
          <w:rFonts w:asciiTheme="majorBidi" w:hAnsiTheme="majorBidi" w:cstheme="majorBidi"/>
          <w:noProof/>
          <w:color w:val="000000"/>
          <w:sz w:val="28"/>
          <w:szCs w:val="28"/>
        </w:rPr>
        <w:drawing>
          <wp:inline distT="0" distB="0" distL="0" distR="0" wp14:anchorId="1ECF81EB" wp14:editId="19B7CAB2">
            <wp:extent cx="3982006" cy="120984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8.PNG"/>
                    <pic:cNvPicPr/>
                  </pic:nvPicPr>
                  <pic:blipFill>
                    <a:blip r:embed="rId57">
                      <a:extLst>
                        <a:ext uri="{28A0092B-C50C-407E-A947-70E740481C1C}">
                          <a14:useLocalDpi xmlns:a14="http://schemas.microsoft.com/office/drawing/2010/main" val="0"/>
                        </a:ext>
                      </a:extLst>
                    </a:blip>
                    <a:stretch>
                      <a:fillRect/>
                    </a:stretch>
                  </pic:blipFill>
                  <pic:spPr>
                    <a:xfrm>
                      <a:off x="0" y="0"/>
                      <a:ext cx="3982006" cy="1209844"/>
                    </a:xfrm>
                    <a:prstGeom prst="rect">
                      <a:avLst/>
                    </a:prstGeom>
                  </pic:spPr>
                </pic:pic>
              </a:graphicData>
            </a:graphic>
          </wp:inline>
        </w:drawing>
      </w:r>
      <w:r w:rsidRPr="00A5413B">
        <w:rPr>
          <w:rFonts w:asciiTheme="majorBidi" w:hAnsiTheme="majorBidi" w:cstheme="majorBidi"/>
          <w:color w:val="000000"/>
          <w:sz w:val="28"/>
          <w:szCs w:val="28"/>
        </w:rPr>
        <w:br/>
      </w:r>
      <w:r w:rsidRPr="00A5413B">
        <w:rPr>
          <w:rStyle w:val="fontstyle21"/>
          <w:rFonts w:asciiTheme="majorBidi" w:hAnsiTheme="majorBidi" w:cstheme="majorBidi"/>
          <w:sz w:val="28"/>
          <w:szCs w:val="28"/>
        </w:rPr>
        <w:t xml:space="preserve">where </w:t>
      </w:r>
      <w:proofErr w:type="spellStart"/>
      <w:r w:rsidRPr="00A5413B">
        <w:rPr>
          <w:rStyle w:val="fontstyle31"/>
          <w:rFonts w:asciiTheme="majorBidi" w:hAnsiTheme="majorBidi" w:cstheme="majorBidi"/>
          <w:sz w:val="28"/>
          <w:szCs w:val="28"/>
        </w:rPr>
        <w:t>r</w:t>
      </w:r>
      <w:r w:rsidRPr="00A5413B">
        <w:rPr>
          <w:rStyle w:val="fontstyle41"/>
          <w:rFonts w:asciiTheme="majorBidi" w:hAnsiTheme="majorBidi" w:cstheme="majorBidi"/>
          <w:sz w:val="28"/>
          <w:szCs w:val="28"/>
        </w:rPr>
        <w:t>t</w:t>
      </w:r>
      <w:proofErr w:type="spellEnd"/>
      <w:r w:rsidRPr="00A5413B">
        <w:rPr>
          <w:rStyle w:val="fontstyle41"/>
          <w:rFonts w:asciiTheme="majorBidi" w:hAnsiTheme="majorBidi" w:cstheme="majorBidi"/>
          <w:sz w:val="28"/>
          <w:szCs w:val="28"/>
        </w:rPr>
        <w:t xml:space="preserve"> </w:t>
      </w:r>
      <w:r w:rsidRPr="00A5413B">
        <w:rPr>
          <w:rStyle w:val="fontstyle21"/>
          <w:rFonts w:asciiTheme="majorBidi" w:hAnsiTheme="majorBidi" w:cstheme="majorBidi"/>
          <w:sz w:val="28"/>
          <w:szCs w:val="28"/>
        </w:rPr>
        <w:t xml:space="preserve">is a </w:t>
      </w:r>
      <w:r w:rsidRPr="00A5413B">
        <w:rPr>
          <w:rStyle w:val="fontstyle71"/>
          <w:rFonts w:asciiTheme="majorBidi" w:hAnsiTheme="majorBidi" w:cstheme="majorBidi"/>
          <w:sz w:val="28"/>
          <w:szCs w:val="28"/>
        </w:rPr>
        <w:t>2</w:t>
      </w:r>
      <w:r w:rsidRPr="00A5413B">
        <w:rPr>
          <w:rStyle w:val="fontstyle31"/>
          <w:rFonts w:asciiTheme="majorBidi" w:hAnsiTheme="majorBidi" w:cstheme="majorBidi"/>
          <w:sz w:val="28"/>
          <w:szCs w:val="28"/>
        </w:rPr>
        <w:t>d</w:t>
      </w:r>
      <w:r w:rsidRPr="00A5413B">
        <w:rPr>
          <w:rStyle w:val="fontstyle21"/>
          <w:rFonts w:asciiTheme="majorBidi" w:hAnsiTheme="majorBidi" w:cstheme="majorBidi"/>
          <w:sz w:val="28"/>
          <w:szCs w:val="28"/>
        </w:rPr>
        <w:t>-dimensional vector</w:t>
      </w:r>
    </w:p>
    <w:p w:rsidR="001C3EA6" w:rsidRPr="00A5413B" w:rsidRDefault="001C3EA6" w:rsidP="001C3EA6">
      <w:pPr>
        <w:pStyle w:val="ListParagraph"/>
        <w:rPr>
          <w:rFonts w:asciiTheme="majorBidi" w:hAnsiTheme="majorBidi" w:cstheme="majorBidi"/>
          <w:sz w:val="28"/>
          <w:szCs w:val="28"/>
        </w:rPr>
      </w:pPr>
    </w:p>
    <w:p w:rsidR="001C3EA6" w:rsidRPr="00A5413B" w:rsidRDefault="001C3EA6" w:rsidP="001C3EA6">
      <w:pPr>
        <w:pStyle w:val="ListParagraph"/>
        <w:rPr>
          <w:rFonts w:asciiTheme="majorBidi" w:hAnsiTheme="majorBidi" w:cstheme="majorBidi"/>
          <w:sz w:val="28"/>
          <w:szCs w:val="28"/>
        </w:rPr>
      </w:pPr>
    </w:p>
    <w:p w:rsidR="001C3EA6" w:rsidRPr="00A5413B" w:rsidRDefault="001C3EA6" w:rsidP="001C3EA6">
      <w:pPr>
        <w:pStyle w:val="ListParagraph"/>
        <w:rPr>
          <w:rFonts w:asciiTheme="majorBidi" w:hAnsiTheme="majorBidi" w:cstheme="majorBidi"/>
          <w:sz w:val="28"/>
          <w:szCs w:val="28"/>
        </w:rPr>
      </w:pPr>
      <w:r w:rsidRPr="00A5413B">
        <w:rPr>
          <w:rStyle w:val="fontstyle01"/>
          <w:rFonts w:asciiTheme="majorBidi" w:hAnsiTheme="majorBidi" w:cstheme="majorBidi"/>
          <w:b/>
          <w:bCs/>
          <w:sz w:val="32"/>
          <w:szCs w:val="32"/>
        </w:rPr>
        <w:t>Copy Mechanism</w:t>
      </w:r>
      <w:r w:rsidRPr="00A5413B">
        <w:rPr>
          <w:rFonts w:asciiTheme="majorBidi" w:hAnsiTheme="majorBidi" w:cstheme="majorBidi"/>
          <w:b/>
          <w:bCs/>
          <w:color w:val="000000"/>
          <w:sz w:val="36"/>
          <w:szCs w:val="36"/>
        </w:rPr>
        <w:br/>
      </w:r>
      <w:r w:rsidRPr="00A5413B">
        <w:rPr>
          <w:rStyle w:val="fontstyle21"/>
          <w:rFonts w:asciiTheme="majorBidi" w:hAnsiTheme="majorBidi" w:cstheme="majorBidi"/>
          <w:sz w:val="28"/>
          <w:szCs w:val="28"/>
        </w:rPr>
        <w:t xml:space="preserve">To deal with the rare and unknown words problem, </w:t>
      </w:r>
      <w:proofErr w:type="spellStart"/>
      <w:r w:rsidRPr="00A5413B">
        <w:rPr>
          <w:rStyle w:val="fontstyle21"/>
          <w:rFonts w:asciiTheme="majorBidi" w:hAnsiTheme="majorBidi" w:cstheme="majorBidi"/>
          <w:color w:val="000080"/>
          <w:sz w:val="28"/>
          <w:szCs w:val="28"/>
        </w:rPr>
        <w:t>Gulcehre</w:t>
      </w:r>
      <w:proofErr w:type="spellEnd"/>
      <w:r w:rsidRPr="00A5413B">
        <w:rPr>
          <w:rStyle w:val="fontstyle21"/>
          <w:rFonts w:asciiTheme="majorBidi" w:hAnsiTheme="majorBidi" w:cstheme="majorBidi"/>
          <w:color w:val="000080"/>
          <w:sz w:val="28"/>
          <w:szCs w:val="28"/>
        </w:rPr>
        <w:t xml:space="preserve"> et al. </w:t>
      </w:r>
      <w:r w:rsidRPr="00A5413B">
        <w:rPr>
          <w:rStyle w:val="fontstyle21"/>
          <w:rFonts w:asciiTheme="majorBidi" w:hAnsiTheme="majorBidi" w:cstheme="majorBidi"/>
          <w:sz w:val="28"/>
          <w:szCs w:val="28"/>
        </w:rPr>
        <w:t>(</w:t>
      </w:r>
      <w:r w:rsidRPr="00A5413B">
        <w:rPr>
          <w:rStyle w:val="fontstyle21"/>
          <w:rFonts w:asciiTheme="majorBidi" w:hAnsiTheme="majorBidi" w:cstheme="majorBidi"/>
          <w:color w:val="000080"/>
          <w:sz w:val="28"/>
          <w:szCs w:val="28"/>
        </w:rPr>
        <w:t>2016</w:t>
      </w:r>
      <w:r w:rsidRPr="00A5413B">
        <w:rPr>
          <w:rStyle w:val="fontstyle21"/>
          <w:rFonts w:asciiTheme="majorBidi" w:hAnsiTheme="majorBidi" w:cstheme="majorBidi"/>
          <w:sz w:val="28"/>
          <w:szCs w:val="28"/>
        </w:rPr>
        <w:t>) propose using pointing</w:t>
      </w:r>
      <w:r w:rsidRPr="00A5413B">
        <w:rPr>
          <w:rFonts w:asciiTheme="majorBidi" w:hAnsiTheme="majorBidi" w:cstheme="majorBidi"/>
          <w:color w:val="000000"/>
          <w:sz w:val="28"/>
          <w:szCs w:val="28"/>
        </w:rPr>
        <w:t xml:space="preserve"> </w:t>
      </w:r>
      <w:r w:rsidRPr="00A5413B">
        <w:rPr>
          <w:rStyle w:val="fontstyle21"/>
          <w:rFonts w:asciiTheme="majorBidi" w:hAnsiTheme="majorBidi" w:cstheme="majorBidi"/>
          <w:sz w:val="28"/>
          <w:szCs w:val="28"/>
        </w:rPr>
        <w:t>mechanism to copy rare words from source sentence. We apply this pointing method in our NQG</w:t>
      </w:r>
      <w:r w:rsidRPr="00A5413B">
        <w:rPr>
          <w:rFonts w:asciiTheme="majorBidi" w:hAnsiTheme="majorBidi" w:cstheme="majorBidi"/>
          <w:color w:val="000000"/>
          <w:sz w:val="28"/>
          <w:szCs w:val="28"/>
        </w:rPr>
        <w:t xml:space="preserve"> </w:t>
      </w:r>
      <w:r w:rsidRPr="00A5413B">
        <w:rPr>
          <w:rStyle w:val="fontstyle21"/>
          <w:rFonts w:asciiTheme="majorBidi" w:hAnsiTheme="majorBidi" w:cstheme="majorBidi"/>
          <w:sz w:val="28"/>
          <w:szCs w:val="28"/>
        </w:rPr>
        <w:t xml:space="preserve">system. When decoding word </w:t>
      </w:r>
      <w:r w:rsidRPr="00A5413B">
        <w:rPr>
          <w:rStyle w:val="fontstyle31"/>
          <w:rFonts w:asciiTheme="majorBidi" w:hAnsiTheme="majorBidi" w:cstheme="majorBidi"/>
          <w:sz w:val="28"/>
          <w:szCs w:val="28"/>
        </w:rPr>
        <w:t>t</w:t>
      </w:r>
      <w:r w:rsidRPr="00A5413B">
        <w:rPr>
          <w:rStyle w:val="fontstyle21"/>
          <w:rFonts w:asciiTheme="majorBidi" w:hAnsiTheme="majorBidi" w:cstheme="majorBidi"/>
          <w:sz w:val="28"/>
          <w:szCs w:val="28"/>
        </w:rPr>
        <w:t>, the copy switch</w:t>
      </w:r>
      <w:r w:rsidRPr="00A5413B">
        <w:rPr>
          <w:rFonts w:asciiTheme="majorBidi" w:hAnsiTheme="majorBidi" w:cstheme="majorBidi"/>
          <w:color w:val="000000"/>
          <w:sz w:val="28"/>
          <w:szCs w:val="28"/>
        </w:rPr>
        <w:t xml:space="preserve"> </w:t>
      </w:r>
      <w:r w:rsidRPr="00A5413B">
        <w:rPr>
          <w:rStyle w:val="fontstyle21"/>
          <w:rFonts w:asciiTheme="majorBidi" w:hAnsiTheme="majorBidi" w:cstheme="majorBidi"/>
          <w:sz w:val="28"/>
          <w:szCs w:val="28"/>
        </w:rPr>
        <w:t xml:space="preserve">takes current decoder state </w:t>
      </w:r>
      <w:proofErr w:type="spellStart"/>
      <w:r w:rsidRPr="00A5413B">
        <w:rPr>
          <w:rStyle w:val="fontstyle31"/>
          <w:rFonts w:asciiTheme="majorBidi" w:hAnsiTheme="majorBidi" w:cstheme="majorBidi"/>
          <w:sz w:val="28"/>
          <w:szCs w:val="28"/>
        </w:rPr>
        <w:t>s</w:t>
      </w:r>
      <w:r w:rsidRPr="00A5413B">
        <w:rPr>
          <w:rStyle w:val="fontstyle41"/>
          <w:rFonts w:asciiTheme="majorBidi" w:hAnsiTheme="majorBidi" w:cstheme="majorBidi"/>
          <w:sz w:val="28"/>
          <w:szCs w:val="28"/>
        </w:rPr>
        <w:t>t</w:t>
      </w:r>
      <w:proofErr w:type="spellEnd"/>
      <w:r w:rsidRPr="00A5413B">
        <w:rPr>
          <w:rStyle w:val="fontstyle41"/>
          <w:rFonts w:asciiTheme="majorBidi" w:hAnsiTheme="majorBidi" w:cstheme="majorBidi"/>
          <w:sz w:val="28"/>
          <w:szCs w:val="28"/>
        </w:rPr>
        <w:t xml:space="preserve"> </w:t>
      </w:r>
      <w:r w:rsidRPr="00A5413B">
        <w:rPr>
          <w:rStyle w:val="fontstyle21"/>
          <w:rFonts w:asciiTheme="majorBidi" w:hAnsiTheme="majorBidi" w:cstheme="majorBidi"/>
          <w:sz w:val="28"/>
          <w:szCs w:val="28"/>
        </w:rPr>
        <w:t xml:space="preserve">and context vector </w:t>
      </w:r>
      <w:proofErr w:type="spellStart"/>
      <w:r w:rsidRPr="00A5413B">
        <w:rPr>
          <w:rStyle w:val="fontstyle31"/>
          <w:rFonts w:asciiTheme="majorBidi" w:hAnsiTheme="majorBidi" w:cstheme="majorBidi"/>
          <w:sz w:val="28"/>
          <w:szCs w:val="28"/>
        </w:rPr>
        <w:t>c</w:t>
      </w:r>
      <w:r w:rsidRPr="00A5413B">
        <w:rPr>
          <w:rStyle w:val="fontstyle41"/>
          <w:rFonts w:asciiTheme="majorBidi" w:hAnsiTheme="majorBidi" w:cstheme="majorBidi"/>
          <w:sz w:val="28"/>
          <w:szCs w:val="28"/>
        </w:rPr>
        <w:t>t</w:t>
      </w:r>
      <w:proofErr w:type="spellEnd"/>
      <w:r w:rsidRPr="00A5413B">
        <w:rPr>
          <w:rFonts w:asciiTheme="majorBidi" w:hAnsiTheme="majorBidi" w:cstheme="majorBidi"/>
          <w:i/>
          <w:iCs/>
          <w:color w:val="000000"/>
          <w:sz w:val="28"/>
          <w:szCs w:val="28"/>
        </w:rPr>
        <w:t xml:space="preserve"> </w:t>
      </w:r>
      <w:r w:rsidRPr="00A5413B">
        <w:rPr>
          <w:rStyle w:val="fontstyle21"/>
          <w:rFonts w:asciiTheme="majorBidi" w:hAnsiTheme="majorBidi" w:cstheme="majorBidi"/>
          <w:sz w:val="28"/>
          <w:szCs w:val="28"/>
        </w:rPr>
        <w:t xml:space="preserve">as input and generates the probability </w:t>
      </w:r>
      <w:r w:rsidRPr="00A5413B">
        <w:rPr>
          <w:rStyle w:val="fontstyle31"/>
          <w:rFonts w:asciiTheme="majorBidi" w:hAnsiTheme="majorBidi" w:cstheme="majorBidi"/>
          <w:sz w:val="28"/>
          <w:szCs w:val="28"/>
        </w:rPr>
        <w:t xml:space="preserve">p </w:t>
      </w:r>
      <w:r w:rsidRPr="00A5413B">
        <w:rPr>
          <w:rStyle w:val="fontstyle21"/>
          <w:rFonts w:asciiTheme="majorBidi" w:hAnsiTheme="majorBidi" w:cstheme="majorBidi"/>
          <w:sz w:val="28"/>
          <w:szCs w:val="28"/>
        </w:rPr>
        <w:t>of copying</w:t>
      </w:r>
      <w:r w:rsidRPr="00A5413B">
        <w:rPr>
          <w:rFonts w:asciiTheme="majorBidi" w:hAnsiTheme="majorBidi" w:cstheme="majorBidi"/>
          <w:color w:val="000000"/>
          <w:sz w:val="28"/>
          <w:szCs w:val="28"/>
        </w:rPr>
        <w:t xml:space="preserve"> </w:t>
      </w:r>
      <w:r w:rsidRPr="00A5413B">
        <w:rPr>
          <w:rStyle w:val="fontstyle21"/>
          <w:rFonts w:asciiTheme="majorBidi" w:hAnsiTheme="majorBidi" w:cstheme="majorBidi"/>
          <w:sz w:val="28"/>
          <w:szCs w:val="28"/>
        </w:rPr>
        <w:t>a word from source sentence:</w:t>
      </w:r>
      <w:r w:rsidRPr="00A5413B">
        <w:rPr>
          <w:rFonts w:asciiTheme="majorBidi" w:hAnsiTheme="majorBidi" w:cstheme="majorBidi"/>
          <w:color w:val="000000"/>
          <w:sz w:val="28"/>
          <w:szCs w:val="28"/>
        </w:rPr>
        <w:br/>
      </w:r>
      <w:r w:rsidRPr="00A5413B">
        <w:rPr>
          <w:rStyle w:val="fontstyle31"/>
          <w:rFonts w:asciiTheme="majorBidi" w:hAnsiTheme="majorBidi" w:cstheme="majorBidi"/>
          <w:sz w:val="28"/>
          <w:szCs w:val="28"/>
        </w:rPr>
        <w:lastRenderedPageBreak/>
        <w:t xml:space="preserve">p </w:t>
      </w:r>
      <w:r w:rsidRPr="00A5413B">
        <w:rPr>
          <w:rStyle w:val="fontstyle51"/>
          <w:sz w:val="28"/>
          <w:szCs w:val="28"/>
        </w:rPr>
        <w:t xml:space="preserve">= </w:t>
      </w:r>
      <w:r w:rsidRPr="00A5413B">
        <w:rPr>
          <w:rStyle w:val="fontstyle31"/>
          <w:rFonts w:asciiTheme="majorBidi" w:hAnsiTheme="majorBidi" w:cstheme="majorBidi"/>
          <w:sz w:val="28"/>
          <w:szCs w:val="28"/>
        </w:rPr>
        <w:t>σ</w:t>
      </w:r>
      <w:r w:rsidRPr="00A5413B">
        <w:rPr>
          <w:rStyle w:val="fontstyle51"/>
          <w:sz w:val="28"/>
          <w:szCs w:val="28"/>
        </w:rPr>
        <w:t>(</w:t>
      </w:r>
      <w:proofErr w:type="spellStart"/>
      <w:r w:rsidRPr="00A5413B">
        <w:rPr>
          <w:rStyle w:val="fontstyle61"/>
          <w:rFonts w:asciiTheme="majorBidi" w:hAnsiTheme="majorBidi" w:cstheme="majorBidi"/>
          <w:sz w:val="28"/>
          <w:szCs w:val="28"/>
        </w:rPr>
        <w:t>W</w:t>
      </w:r>
      <w:r w:rsidRPr="00A5413B">
        <w:rPr>
          <w:rStyle w:val="fontstyle31"/>
          <w:rFonts w:asciiTheme="majorBidi" w:hAnsiTheme="majorBidi" w:cstheme="majorBidi"/>
          <w:sz w:val="28"/>
          <w:szCs w:val="28"/>
        </w:rPr>
        <w:t>s</w:t>
      </w:r>
      <w:r w:rsidRPr="00A5413B">
        <w:rPr>
          <w:rStyle w:val="fontstyle41"/>
          <w:rFonts w:asciiTheme="majorBidi" w:hAnsiTheme="majorBidi" w:cstheme="majorBidi"/>
          <w:sz w:val="28"/>
          <w:szCs w:val="28"/>
        </w:rPr>
        <w:t>t</w:t>
      </w:r>
      <w:proofErr w:type="spellEnd"/>
      <w:r w:rsidRPr="00A5413B">
        <w:rPr>
          <w:rStyle w:val="fontstyle41"/>
          <w:rFonts w:asciiTheme="majorBidi" w:hAnsiTheme="majorBidi" w:cstheme="majorBidi"/>
          <w:sz w:val="28"/>
          <w:szCs w:val="28"/>
        </w:rPr>
        <w:t xml:space="preserve"> </w:t>
      </w:r>
      <w:r w:rsidRPr="00A5413B">
        <w:rPr>
          <w:rStyle w:val="fontstyle51"/>
          <w:sz w:val="28"/>
          <w:szCs w:val="28"/>
        </w:rPr>
        <w:t xml:space="preserve">+ </w:t>
      </w:r>
      <w:proofErr w:type="spellStart"/>
      <w:r w:rsidRPr="00A5413B">
        <w:rPr>
          <w:rStyle w:val="fontstyle61"/>
          <w:rFonts w:asciiTheme="majorBidi" w:hAnsiTheme="majorBidi" w:cstheme="majorBidi"/>
          <w:sz w:val="28"/>
          <w:szCs w:val="28"/>
        </w:rPr>
        <w:t>U</w:t>
      </w:r>
      <w:r w:rsidRPr="00A5413B">
        <w:rPr>
          <w:rStyle w:val="fontstyle31"/>
          <w:rFonts w:asciiTheme="majorBidi" w:hAnsiTheme="majorBidi" w:cstheme="majorBidi"/>
          <w:sz w:val="28"/>
          <w:szCs w:val="28"/>
        </w:rPr>
        <w:t>c</w:t>
      </w:r>
      <w:r w:rsidRPr="00A5413B">
        <w:rPr>
          <w:rStyle w:val="fontstyle41"/>
          <w:rFonts w:asciiTheme="majorBidi" w:hAnsiTheme="majorBidi" w:cstheme="majorBidi"/>
          <w:sz w:val="28"/>
          <w:szCs w:val="28"/>
        </w:rPr>
        <w:t>t</w:t>
      </w:r>
      <w:proofErr w:type="spellEnd"/>
      <w:r w:rsidRPr="00A5413B">
        <w:rPr>
          <w:rStyle w:val="fontstyle41"/>
          <w:rFonts w:asciiTheme="majorBidi" w:hAnsiTheme="majorBidi" w:cstheme="majorBidi"/>
          <w:sz w:val="28"/>
          <w:szCs w:val="28"/>
        </w:rPr>
        <w:t xml:space="preserve"> </w:t>
      </w:r>
      <w:r w:rsidRPr="00A5413B">
        <w:rPr>
          <w:rStyle w:val="fontstyle51"/>
          <w:sz w:val="28"/>
          <w:szCs w:val="28"/>
        </w:rPr>
        <w:t xml:space="preserve">+ </w:t>
      </w:r>
      <w:r w:rsidRPr="00A5413B">
        <w:rPr>
          <w:rStyle w:val="fontstyle31"/>
          <w:rFonts w:asciiTheme="majorBidi" w:hAnsiTheme="majorBidi" w:cstheme="majorBidi"/>
          <w:sz w:val="28"/>
          <w:szCs w:val="28"/>
        </w:rPr>
        <w:t>b</w:t>
      </w:r>
      <w:r w:rsidRPr="00A5413B">
        <w:rPr>
          <w:rStyle w:val="fontstyle51"/>
          <w:sz w:val="28"/>
          <w:szCs w:val="28"/>
        </w:rPr>
        <w:t xml:space="preserve">) </w:t>
      </w:r>
      <w:r w:rsidRPr="00A5413B">
        <w:rPr>
          <w:rStyle w:val="fontstyle21"/>
          <w:rFonts w:asciiTheme="majorBidi" w:hAnsiTheme="majorBidi" w:cstheme="majorBidi"/>
          <w:sz w:val="28"/>
          <w:szCs w:val="28"/>
        </w:rPr>
        <w:t>(9)</w:t>
      </w:r>
      <w:r w:rsidRPr="00A5413B">
        <w:rPr>
          <w:rFonts w:asciiTheme="majorBidi" w:hAnsiTheme="majorBidi" w:cstheme="majorBidi"/>
          <w:color w:val="000000"/>
          <w:sz w:val="28"/>
          <w:szCs w:val="28"/>
        </w:rPr>
        <w:br/>
      </w:r>
      <w:r w:rsidRPr="00A5413B">
        <w:rPr>
          <w:rStyle w:val="fontstyle21"/>
          <w:rFonts w:asciiTheme="majorBidi" w:hAnsiTheme="majorBidi" w:cstheme="majorBidi"/>
          <w:sz w:val="28"/>
          <w:szCs w:val="28"/>
        </w:rPr>
        <w:t xml:space="preserve">where </w:t>
      </w:r>
      <w:r w:rsidRPr="00A5413B">
        <w:rPr>
          <w:rStyle w:val="fontstyle31"/>
          <w:rFonts w:asciiTheme="majorBidi" w:hAnsiTheme="majorBidi" w:cstheme="majorBidi"/>
          <w:sz w:val="28"/>
          <w:szCs w:val="28"/>
        </w:rPr>
        <w:t xml:space="preserve">σ </w:t>
      </w:r>
      <w:r w:rsidRPr="00A5413B">
        <w:rPr>
          <w:rStyle w:val="fontstyle21"/>
          <w:rFonts w:asciiTheme="majorBidi" w:hAnsiTheme="majorBidi" w:cstheme="majorBidi"/>
          <w:sz w:val="28"/>
          <w:szCs w:val="28"/>
        </w:rPr>
        <w:t xml:space="preserve">is sigmoid function. We reuse the attention probability in equation </w:t>
      </w:r>
      <w:r w:rsidRPr="00A5413B">
        <w:rPr>
          <w:rStyle w:val="fontstyle21"/>
          <w:rFonts w:asciiTheme="majorBidi" w:hAnsiTheme="majorBidi" w:cstheme="majorBidi"/>
          <w:color w:val="000080"/>
          <w:sz w:val="28"/>
          <w:szCs w:val="28"/>
        </w:rPr>
        <w:t xml:space="preserve">4 </w:t>
      </w:r>
      <w:r w:rsidRPr="00A5413B">
        <w:rPr>
          <w:rStyle w:val="fontstyle21"/>
          <w:rFonts w:asciiTheme="majorBidi" w:hAnsiTheme="majorBidi" w:cstheme="majorBidi"/>
          <w:sz w:val="28"/>
          <w:szCs w:val="28"/>
        </w:rPr>
        <w:t>to decide which</w:t>
      </w:r>
      <w:r w:rsidRPr="00A5413B">
        <w:rPr>
          <w:rFonts w:asciiTheme="majorBidi" w:hAnsiTheme="majorBidi" w:cstheme="majorBidi"/>
          <w:color w:val="000000"/>
          <w:sz w:val="28"/>
          <w:szCs w:val="28"/>
        </w:rPr>
        <w:t xml:space="preserve"> </w:t>
      </w:r>
      <w:r w:rsidRPr="00A5413B">
        <w:rPr>
          <w:rStyle w:val="fontstyle21"/>
          <w:rFonts w:asciiTheme="majorBidi" w:hAnsiTheme="majorBidi" w:cstheme="majorBidi"/>
          <w:sz w:val="28"/>
          <w:szCs w:val="28"/>
        </w:rPr>
        <w:t>word to copy</w:t>
      </w:r>
    </w:p>
    <w:p w:rsidR="001C3EA6" w:rsidRPr="00A5413B" w:rsidRDefault="001C3EA6" w:rsidP="001C3EA6">
      <w:pPr>
        <w:pStyle w:val="ListParagraph"/>
        <w:rPr>
          <w:rFonts w:asciiTheme="majorBidi" w:hAnsiTheme="majorBidi" w:cstheme="majorBidi"/>
          <w:sz w:val="28"/>
          <w:szCs w:val="28"/>
        </w:rPr>
      </w:pPr>
    </w:p>
    <w:p w:rsidR="001C3EA6" w:rsidRPr="00A5413B" w:rsidRDefault="001C3EA6" w:rsidP="001C3EA6">
      <w:pPr>
        <w:pStyle w:val="ListParagraph"/>
        <w:rPr>
          <w:rFonts w:asciiTheme="majorBidi" w:hAnsiTheme="majorBidi" w:cstheme="majorBidi"/>
          <w:sz w:val="28"/>
          <w:szCs w:val="28"/>
        </w:rPr>
      </w:pPr>
    </w:p>
    <w:p w:rsidR="001C3EA6" w:rsidRPr="00A5413B" w:rsidRDefault="001C3EA6" w:rsidP="001C3EA6">
      <w:pPr>
        <w:pStyle w:val="Heading2"/>
        <w:rPr>
          <w:rStyle w:val="fontstyle01"/>
          <w:color w:val="2E74B5" w:themeColor="accent1" w:themeShade="BF"/>
          <w:sz w:val="56"/>
          <w:szCs w:val="56"/>
        </w:rPr>
      </w:pPr>
      <w:r w:rsidRPr="00A5413B">
        <w:rPr>
          <w:rStyle w:val="fontstyle01"/>
          <w:color w:val="2E74B5" w:themeColor="accent1" w:themeShade="BF"/>
          <w:sz w:val="56"/>
          <w:szCs w:val="56"/>
        </w:rPr>
        <w:t>Attention Is All You Need</w:t>
      </w:r>
    </w:p>
    <w:p w:rsidR="001C3EA6" w:rsidRPr="00A5413B" w:rsidRDefault="001C3EA6" w:rsidP="001C3EA6">
      <w:pPr>
        <w:rPr>
          <w:rFonts w:asciiTheme="majorBidi" w:hAnsiTheme="majorBidi" w:cstheme="majorBidi"/>
        </w:rPr>
      </w:pPr>
    </w:p>
    <w:p w:rsidR="001C3EA6" w:rsidRPr="00A5413B" w:rsidRDefault="001C3EA6" w:rsidP="001C3EA6">
      <w:pPr>
        <w:pStyle w:val="NormalWeb"/>
        <w:shd w:val="clear" w:color="auto" w:fill="FFFFFF"/>
        <w:spacing w:before="0" w:beforeAutospacing="0" w:after="0" w:afterAutospacing="0"/>
        <w:textAlignment w:val="baseline"/>
        <w:rPr>
          <w:rFonts w:asciiTheme="majorBidi" w:hAnsiTheme="majorBidi" w:cstheme="majorBidi"/>
          <w:color w:val="222222"/>
          <w:sz w:val="28"/>
          <w:szCs w:val="28"/>
        </w:rPr>
      </w:pPr>
      <w:r w:rsidRPr="00A5413B">
        <w:rPr>
          <w:rFonts w:asciiTheme="majorBidi" w:hAnsiTheme="majorBidi" w:cstheme="majorBidi"/>
          <w:color w:val="222222"/>
          <w:sz w:val="28"/>
          <w:szCs w:val="28"/>
        </w:rPr>
        <w:t>in the previous </w:t>
      </w:r>
      <w:r>
        <w:rPr>
          <w:rFonts w:asciiTheme="majorBidi" w:hAnsiTheme="majorBidi" w:cstheme="majorBidi"/>
          <w:color w:val="222222"/>
          <w:sz w:val="28"/>
          <w:szCs w:val="28"/>
        </w:rPr>
        <w:t xml:space="preserve"> </w:t>
      </w:r>
      <w:hyperlink r:id="rId58" w:history="1">
        <w:r w:rsidRPr="00A5413B">
          <w:rPr>
            <w:rStyle w:val="Hyperlink"/>
            <w:rFonts w:asciiTheme="majorBidi" w:eastAsiaTheme="majorEastAsia" w:hAnsiTheme="majorBidi"/>
            <w:color w:val="4183C4"/>
            <w:sz w:val="28"/>
            <w:szCs w:val="28"/>
            <w:bdr w:val="none" w:sz="0" w:space="0" w:color="auto" w:frame="1"/>
          </w:rPr>
          <w:t xml:space="preserve"> </w:t>
        </w:r>
        <w:r w:rsidRPr="00A5413B">
          <w:rPr>
            <w:rStyle w:val="Hyperlink"/>
            <w:rFonts w:asciiTheme="majorBidi" w:eastAsiaTheme="majorEastAsia" w:hAnsiTheme="majorBidi"/>
            <w:color w:val="000000" w:themeColor="text1"/>
            <w:sz w:val="28"/>
            <w:szCs w:val="28"/>
            <w:bdr w:val="none" w:sz="0" w:space="0" w:color="auto" w:frame="1"/>
          </w:rPr>
          <w:t>we looked at Attention</w:t>
        </w:r>
      </w:hyperlink>
      <w:r w:rsidRPr="00A5413B">
        <w:rPr>
          <w:rFonts w:asciiTheme="majorBidi" w:hAnsiTheme="majorBidi" w:cstheme="majorBidi"/>
          <w:color w:val="222222"/>
          <w:sz w:val="28"/>
          <w:szCs w:val="28"/>
        </w:rPr>
        <w:t> – a ubiquitous method in modern deep learning models. Attention is a concept that helped improve the performance of neural machine translation applications. Now, we will look at </w:t>
      </w:r>
      <w:r w:rsidRPr="00A5413B">
        <w:rPr>
          <w:rStyle w:val="Strong"/>
          <w:rFonts w:eastAsiaTheme="majorEastAsia"/>
          <w:color w:val="222222"/>
          <w:sz w:val="28"/>
          <w:szCs w:val="28"/>
          <w:bdr w:val="none" w:sz="0" w:space="0" w:color="auto" w:frame="1"/>
        </w:rPr>
        <w:t>The Transformer</w:t>
      </w:r>
      <w:r w:rsidRPr="00A5413B">
        <w:rPr>
          <w:rFonts w:asciiTheme="majorBidi" w:hAnsiTheme="majorBidi" w:cstheme="majorBidi"/>
          <w:color w:val="222222"/>
          <w:sz w:val="28"/>
          <w:szCs w:val="28"/>
        </w:rPr>
        <w:t> – a model that uses attention to boost the speed with which these models can be trained. The Transformers outperforms the Google Neural Machine Translation model in specific tasks. The biggest benefit, however, comes from how The Transformer lends itself to parallelization. It is in fact Google Cloud’s recommendation to use The Transformer as a reference model to use their </w:t>
      </w:r>
      <w:hyperlink r:id="rId59" w:history="1">
        <w:r w:rsidRPr="00A5413B">
          <w:rPr>
            <w:rFonts w:asciiTheme="majorBidi" w:hAnsiTheme="majorBidi" w:cstheme="majorBidi"/>
            <w:sz w:val="28"/>
            <w:szCs w:val="28"/>
          </w:rPr>
          <w:t>Cloud TPU</w:t>
        </w:r>
      </w:hyperlink>
      <w:r w:rsidRPr="00A5413B">
        <w:rPr>
          <w:rFonts w:asciiTheme="majorBidi" w:hAnsiTheme="majorBidi" w:cstheme="majorBidi"/>
          <w:color w:val="222222"/>
          <w:sz w:val="28"/>
          <w:szCs w:val="28"/>
        </w:rPr>
        <w:t> offering. So let’s try to break the model apart and look at how it functions.</w:t>
      </w:r>
    </w:p>
    <w:p w:rsidR="001C3EA6" w:rsidRPr="00A5413B" w:rsidRDefault="001C3EA6" w:rsidP="001C3EA6">
      <w:pPr>
        <w:pStyle w:val="NormalWeb"/>
        <w:shd w:val="clear" w:color="auto" w:fill="FFFFFF"/>
        <w:spacing w:before="0" w:beforeAutospacing="0" w:after="0" w:afterAutospacing="0"/>
        <w:textAlignment w:val="baseline"/>
        <w:rPr>
          <w:rFonts w:asciiTheme="majorBidi" w:hAnsiTheme="majorBidi" w:cstheme="majorBidi"/>
          <w:color w:val="222222"/>
          <w:sz w:val="28"/>
          <w:szCs w:val="28"/>
        </w:rPr>
      </w:pPr>
      <w:r w:rsidRPr="00A5413B">
        <w:rPr>
          <w:rFonts w:asciiTheme="majorBidi" w:hAnsiTheme="majorBidi" w:cstheme="majorBidi"/>
          <w:color w:val="222222"/>
          <w:sz w:val="28"/>
          <w:szCs w:val="28"/>
        </w:rPr>
        <w:t>The Transformer was proposed in the paper (</w:t>
      </w:r>
      <w:hyperlink r:id="rId60" w:history="1">
        <w:r w:rsidRPr="00A5413B">
          <w:rPr>
            <w:rStyle w:val="Hyperlink"/>
            <w:rFonts w:asciiTheme="majorBidi" w:eastAsiaTheme="majorEastAsia" w:hAnsiTheme="majorBidi"/>
            <w:color w:val="4183C4"/>
            <w:sz w:val="28"/>
            <w:szCs w:val="28"/>
            <w:bdr w:val="none" w:sz="0" w:space="0" w:color="auto" w:frame="1"/>
          </w:rPr>
          <w:t>Attention is All You Need</w:t>
        </w:r>
      </w:hyperlink>
      <w:r w:rsidRPr="00A5413B">
        <w:rPr>
          <w:rFonts w:asciiTheme="majorBidi" w:hAnsiTheme="majorBidi" w:cstheme="majorBidi"/>
          <w:color w:val="222222"/>
          <w:sz w:val="28"/>
          <w:szCs w:val="28"/>
        </w:rPr>
        <w:t>).</w:t>
      </w:r>
    </w:p>
    <w:p w:rsidR="001C3EA6" w:rsidRPr="00A5413B" w:rsidRDefault="001C3EA6" w:rsidP="001C3EA6">
      <w:pPr>
        <w:pStyle w:val="NormalWeb"/>
        <w:shd w:val="clear" w:color="auto" w:fill="FFFFFF"/>
        <w:spacing w:before="0" w:beforeAutospacing="0" w:after="0" w:afterAutospacing="0"/>
        <w:textAlignment w:val="baseline"/>
        <w:rPr>
          <w:rFonts w:asciiTheme="majorBidi" w:hAnsiTheme="majorBidi" w:cstheme="majorBidi"/>
          <w:color w:val="222222"/>
          <w:sz w:val="27"/>
          <w:szCs w:val="27"/>
          <w:shd w:val="clear" w:color="auto" w:fill="FFFFFF"/>
        </w:rPr>
      </w:pPr>
      <w:r w:rsidRPr="00A5413B">
        <w:rPr>
          <w:rFonts w:asciiTheme="majorBidi" w:hAnsiTheme="majorBidi" w:cstheme="majorBidi"/>
          <w:color w:val="222222"/>
          <w:sz w:val="27"/>
          <w:szCs w:val="27"/>
          <w:shd w:val="clear" w:color="auto" w:fill="FFFFFF"/>
        </w:rPr>
        <w:t>Let’s begin by looking at the model as a single black box.</w:t>
      </w:r>
    </w:p>
    <w:p w:rsidR="001C3EA6" w:rsidRPr="00A5413B" w:rsidRDefault="001C3EA6" w:rsidP="001C3EA6">
      <w:pPr>
        <w:pStyle w:val="NormalWeb"/>
        <w:shd w:val="clear" w:color="auto" w:fill="FFFFFF"/>
        <w:spacing w:before="0" w:beforeAutospacing="0" w:after="0" w:afterAutospacing="0"/>
        <w:jc w:val="center"/>
        <w:textAlignment w:val="baseline"/>
        <w:rPr>
          <w:rFonts w:asciiTheme="majorBidi" w:hAnsiTheme="majorBidi" w:cstheme="majorBidi"/>
          <w:color w:val="222222"/>
          <w:sz w:val="28"/>
          <w:szCs w:val="28"/>
        </w:rPr>
      </w:pPr>
      <w:r w:rsidRPr="00A5413B">
        <w:rPr>
          <w:rFonts w:asciiTheme="majorBidi" w:hAnsiTheme="majorBidi" w:cstheme="majorBidi"/>
          <w:noProof/>
          <w:color w:val="222222"/>
          <w:sz w:val="28"/>
          <w:szCs w:val="28"/>
        </w:rPr>
        <w:drawing>
          <wp:inline distT="0" distB="0" distL="0" distR="0" wp14:anchorId="3AE7DC97" wp14:editId="6C066318">
            <wp:extent cx="5749195" cy="246697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former.PNG"/>
                    <pic:cNvPicPr/>
                  </pic:nvPicPr>
                  <pic:blipFill>
                    <a:blip r:embed="rId61">
                      <a:extLst>
                        <a:ext uri="{28A0092B-C50C-407E-A947-70E740481C1C}">
                          <a14:useLocalDpi xmlns:a14="http://schemas.microsoft.com/office/drawing/2010/main" val="0"/>
                        </a:ext>
                      </a:extLst>
                    </a:blip>
                    <a:stretch>
                      <a:fillRect/>
                    </a:stretch>
                  </pic:blipFill>
                  <pic:spPr>
                    <a:xfrm>
                      <a:off x="0" y="0"/>
                      <a:ext cx="5766004" cy="2474188"/>
                    </a:xfrm>
                    <a:prstGeom prst="rect">
                      <a:avLst/>
                    </a:prstGeom>
                  </pic:spPr>
                </pic:pic>
              </a:graphicData>
            </a:graphic>
          </wp:inline>
        </w:drawing>
      </w:r>
    </w:p>
    <w:p w:rsidR="001C3EA6" w:rsidRPr="00A5413B" w:rsidRDefault="001C3EA6" w:rsidP="001C3EA6">
      <w:pPr>
        <w:pStyle w:val="NormalWeb"/>
        <w:shd w:val="clear" w:color="auto" w:fill="FFFFFF"/>
        <w:spacing w:before="0" w:beforeAutospacing="0" w:after="0" w:afterAutospacing="0"/>
        <w:textAlignment w:val="baseline"/>
        <w:rPr>
          <w:rFonts w:asciiTheme="majorBidi" w:hAnsiTheme="majorBidi" w:cstheme="majorBidi"/>
          <w:color w:val="222222"/>
          <w:sz w:val="27"/>
          <w:szCs w:val="27"/>
          <w:shd w:val="clear" w:color="auto" w:fill="FFFFFF"/>
        </w:rPr>
      </w:pPr>
    </w:p>
    <w:p w:rsidR="001C3EA6" w:rsidRPr="00A5413B" w:rsidRDefault="001C3EA6" w:rsidP="001C3EA6">
      <w:pPr>
        <w:pStyle w:val="NormalWeb"/>
        <w:shd w:val="clear" w:color="auto" w:fill="FFFFFF"/>
        <w:spacing w:before="0" w:beforeAutospacing="0" w:after="0" w:afterAutospacing="0"/>
        <w:textAlignment w:val="baseline"/>
        <w:rPr>
          <w:rFonts w:asciiTheme="majorBidi" w:hAnsiTheme="majorBidi" w:cstheme="majorBidi"/>
          <w:color w:val="222222"/>
          <w:sz w:val="27"/>
          <w:szCs w:val="27"/>
          <w:shd w:val="clear" w:color="auto" w:fill="FFFFFF"/>
        </w:rPr>
      </w:pPr>
    </w:p>
    <w:p w:rsidR="001C3EA6" w:rsidRPr="00A5413B" w:rsidRDefault="001C3EA6" w:rsidP="001C3EA6">
      <w:pPr>
        <w:pStyle w:val="NormalWeb"/>
        <w:shd w:val="clear" w:color="auto" w:fill="FFFFFF"/>
        <w:spacing w:before="0" w:beforeAutospacing="0" w:after="0" w:afterAutospacing="0"/>
        <w:textAlignment w:val="baseline"/>
        <w:rPr>
          <w:rFonts w:asciiTheme="majorBidi" w:hAnsiTheme="majorBidi" w:cstheme="majorBidi"/>
          <w:color w:val="222222"/>
          <w:sz w:val="27"/>
          <w:szCs w:val="27"/>
          <w:shd w:val="clear" w:color="auto" w:fill="FFFFFF"/>
        </w:rPr>
      </w:pPr>
      <w:r w:rsidRPr="00A5413B">
        <w:rPr>
          <w:rFonts w:asciiTheme="majorBidi" w:hAnsiTheme="majorBidi" w:cstheme="majorBidi"/>
          <w:color w:val="222222"/>
          <w:sz w:val="27"/>
          <w:szCs w:val="27"/>
          <w:shd w:val="clear" w:color="auto" w:fill="FFFFFF"/>
        </w:rPr>
        <w:t>Popping open that Optimus Prime goodness, we see an encoding component, a decoding component, and connections between them.</w:t>
      </w:r>
    </w:p>
    <w:p w:rsidR="001C3EA6" w:rsidRPr="00A5413B" w:rsidRDefault="001C3EA6" w:rsidP="001C3EA6">
      <w:pPr>
        <w:pStyle w:val="NormalWeb"/>
        <w:shd w:val="clear" w:color="auto" w:fill="FFFFFF"/>
        <w:spacing w:before="0" w:beforeAutospacing="0" w:after="0" w:afterAutospacing="0"/>
        <w:textAlignment w:val="baseline"/>
        <w:rPr>
          <w:rFonts w:asciiTheme="majorBidi" w:hAnsiTheme="majorBidi" w:cstheme="majorBidi"/>
          <w:color w:val="222222"/>
          <w:sz w:val="28"/>
          <w:szCs w:val="28"/>
        </w:rPr>
      </w:pPr>
      <w:r w:rsidRPr="00A5413B">
        <w:rPr>
          <w:rFonts w:asciiTheme="majorBidi" w:hAnsiTheme="majorBidi" w:cstheme="majorBidi"/>
          <w:noProof/>
          <w:color w:val="222222"/>
          <w:sz w:val="28"/>
          <w:szCs w:val="28"/>
        </w:rPr>
        <w:lastRenderedPageBreak/>
        <w:drawing>
          <wp:inline distT="0" distB="0" distL="0" distR="0" wp14:anchorId="4C14928B" wp14:editId="4C46BE07">
            <wp:extent cx="5630061" cy="27054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c-dec.PNG"/>
                    <pic:cNvPicPr/>
                  </pic:nvPicPr>
                  <pic:blipFill>
                    <a:blip r:embed="rId62">
                      <a:extLst>
                        <a:ext uri="{28A0092B-C50C-407E-A947-70E740481C1C}">
                          <a14:useLocalDpi xmlns:a14="http://schemas.microsoft.com/office/drawing/2010/main" val="0"/>
                        </a:ext>
                      </a:extLst>
                    </a:blip>
                    <a:stretch>
                      <a:fillRect/>
                    </a:stretch>
                  </pic:blipFill>
                  <pic:spPr>
                    <a:xfrm>
                      <a:off x="0" y="0"/>
                      <a:ext cx="5630061" cy="2705478"/>
                    </a:xfrm>
                    <a:prstGeom prst="rect">
                      <a:avLst/>
                    </a:prstGeom>
                  </pic:spPr>
                </pic:pic>
              </a:graphicData>
            </a:graphic>
          </wp:inline>
        </w:drawing>
      </w:r>
    </w:p>
    <w:p w:rsidR="001C3EA6" w:rsidRPr="00A5413B" w:rsidRDefault="001C3EA6" w:rsidP="001C3EA6">
      <w:pPr>
        <w:pStyle w:val="NormalWeb"/>
        <w:shd w:val="clear" w:color="auto" w:fill="FFFFFF"/>
        <w:spacing w:before="0" w:beforeAutospacing="0" w:after="0" w:afterAutospacing="0"/>
        <w:textAlignment w:val="baseline"/>
        <w:rPr>
          <w:rFonts w:asciiTheme="majorBidi" w:hAnsiTheme="majorBidi" w:cstheme="majorBidi"/>
          <w:color w:val="222222"/>
          <w:sz w:val="28"/>
          <w:szCs w:val="28"/>
        </w:rPr>
      </w:pPr>
    </w:p>
    <w:p w:rsidR="001C3EA6" w:rsidRPr="00A5413B" w:rsidRDefault="001C3EA6" w:rsidP="001C3EA6">
      <w:pPr>
        <w:pStyle w:val="NormalWeb"/>
        <w:shd w:val="clear" w:color="auto" w:fill="FFFFFF"/>
        <w:spacing w:before="0" w:beforeAutospacing="0" w:after="0" w:afterAutospacing="0"/>
        <w:textAlignment w:val="baseline"/>
        <w:rPr>
          <w:rFonts w:asciiTheme="majorBidi" w:hAnsiTheme="majorBidi" w:cstheme="majorBidi"/>
          <w:color w:val="222222"/>
          <w:sz w:val="28"/>
          <w:szCs w:val="28"/>
        </w:rPr>
      </w:pPr>
    </w:p>
    <w:p w:rsidR="001C3EA6" w:rsidRPr="00A5413B" w:rsidRDefault="001C3EA6" w:rsidP="001C3EA6">
      <w:pPr>
        <w:rPr>
          <w:rFonts w:asciiTheme="majorBidi" w:hAnsiTheme="majorBidi" w:cstheme="majorBidi"/>
          <w:color w:val="222222"/>
          <w:sz w:val="27"/>
          <w:szCs w:val="27"/>
          <w:shd w:val="clear" w:color="auto" w:fill="FFFFFF"/>
        </w:rPr>
      </w:pPr>
      <w:r w:rsidRPr="00A5413B">
        <w:rPr>
          <w:rFonts w:asciiTheme="majorBidi" w:hAnsiTheme="majorBidi" w:cstheme="majorBidi"/>
          <w:color w:val="222222"/>
          <w:sz w:val="27"/>
          <w:szCs w:val="27"/>
          <w:shd w:val="clear" w:color="auto" w:fill="FFFFFF"/>
        </w:rPr>
        <w:t>The encoding component is a stack of encoders (the paper stacks six of them on top of each other – there’s nothing magical about the number six, one can definitely experiment with other arrangements). The decoding component is a stack of decoders of the same number.</w:t>
      </w:r>
    </w:p>
    <w:p w:rsidR="001C3EA6" w:rsidRPr="00A5413B" w:rsidRDefault="001C3EA6" w:rsidP="001C3EA6">
      <w:pPr>
        <w:rPr>
          <w:rFonts w:asciiTheme="majorBidi" w:hAnsiTheme="majorBidi" w:cstheme="majorBidi"/>
          <w:sz w:val="28"/>
          <w:szCs w:val="28"/>
        </w:rPr>
      </w:pPr>
      <w:r w:rsidRPr="00A5413B">
        <w:rPr>
          <w:rFonts w:asciiTheme="majorBidi" w:hAnsiTheme="majorBidi" w:cstheme="majorBidi"/>
          <w:noProof/>
          <w:sz w:val="28"/>
          <w:szCs w:val="28"/>
        </w:rPr>
        <w:drawing>
          <wp:inline distT="0" distB="0" distL="0" distR="0" wp14:anchorId="50F50316" wp14:editId="62843616">
            <wp:extent cx="6456885" cy="351472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ck enc -dec.PNG"/>
                    <pic:cNvPicPr/>
                  </pic:nvPicPr>
                  <pic:blipFill>
                    <a:blip r:embed="rId63">
                      <a:extLst>
                        <a:ext uri="{28A0092B-C50C-407E-A947-70E740481C1C}">
                          <a14:useLocalDpi xmlns:a14="http://schemas.microsoft.com/office/drawing/2010/main" val="0"/>
                        </a:ext>
                      </a:extLst>
                    </a:blip>
                    <a:stretch>
                      <a:fillRect/>
                    </a:stretch>
                  </pic:blipFill>
                  <pic:spPr>
                    <a:xfrm>
                      <a:off x="0" y="0"/>
                      <a:ext cx="6466567" cy="3519995"/>
                    </a:xfrm>
                    <a:prstGeom prst="rect">
                      <a:avLst/>
                    </a:prstGeom>
                  </pic:spPr>
                </pic:pic>
              </a:graphicData>
            </a:graphic>
          </wp:inline>
        </w:drawing>
      </w:r>
    </w:p>
    <w:p w:rsidR="001C3EA6" w:rsidRPr="00A5413B" w:rsidRDefault="001C3EA6" w:rsidP="001C3EA6">
      <w:pPr>
        <w:rPr>
          <w:rFonts w:asciiTheme="majorBidi" w:hAnsiTheme="majorBidi" w:cstheme="majorBidi"/>
          <w:color w:val="222222"/>
          <w:sz w:val="27"/>
          <w:szCs w:val="27"/>
          <w:shd w:val="clear" w:color="auto" w:fill="FFFFFF"/>
        </w:rPr>
      </w:pPr>
      <w:r w:rsidRPr="00A5413B">
        <w:rPr>
          <w:rFonts w:asciiTheme="majorBidi" w:hAnsiTheme="majorBidi" w:cstheme="majorBidi"/>
          <w:color w:val="222222"/>
          <w:sz w:val="27"/>
          <w:szCs w:val="27"/>
          <w:shd w:val="clear" w:color="auto" w:fill="FFFFFF"/>
        </w:rPr>
        <w:t>The encoders are all identical in structure (yet they do not share weights). Each one is broken down into two sub-layers:</w:t>
      </w:r>
    </w:p>
    <w:p w:rsidR="001C3EA6" w:rsidRPr="00A5413B" w:rsidRDefault="001C3EA6" w:rsidP="001C3EA6">
      <w:pPr>
        <w:rPr>
          <w:rFonts w:asciiTheme="majorBidi" w:hAnsiTheme="majorBidi" w:cstheme="majorBidi"/>
          <w:sz w:val="28"/>
          <w:szCs w:val="28"/>
        </w:rPr>
      </w:pPr>
      <w:r w:rsidRPr="00A5413B">
        <w:rPr>
          <w:rFonts w:asciiTheme="majorBidi" w:hAnsiTheme="majorBidi" w:cstheme="majorBidi"/>
          <w:noProof/>
          <w:sz w:val="28"/>
          <w:szCs w:val="28"/>
        </w:rPr>
        <w:lastRenderedPageBreak/>
        <w:drawing>
          <wp:inline distT="0" distB="0" distL="0" distR="0" wp14:anchorId="051BD4B2" wp14:editId="17BB56F5">
            <wp:extent cx="5943600" cy="30841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ormer_encoder.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084195"/>
                    </a:xfrm>
                    <a:prstGeom prst="rect">
                      <a:avLst/>
                    </a:prstGeom>
                  </pic:spPr>
                </pic:pic>
              </a:graphicData>
            </a:graphic>
          </wp:inline>
        </w:drawing>
      </w:r>
    </w:p>
    <w:p w:rsidR="001C3EA6" w:rsidRPr="00A5413B" w:rsidRDefault="001C3EA6" w:rsidP="001C3EA6">
      <w:pPr>
        <w:pStyle w:val="NormalWeb"/>
        <w:shd w:val="clear" w:color="auto" w:fill="FFFFFF"/>
        <w:spacing w:before="225" w:beforeAutospacing="0" w:after="225" w:afterAutospacing="0"/>
        <w:textAlignment w:val="baseline"/>
        <w:rPr>
          <w:rFonts w:asciiTheme="majorBidi" w:hAnsiTheme="majorBidi" w:cstheme="majorBidi"/>
          <w:color w:val="222222"/>
          <w:sz w:val="27"/>
          <w:szCs w:val="27"/>
        </w:rPr>
      </w:pPr>
      <w:r w:rsidRPr="00A5413B">
        <w:rPr>
          <w:rFonts w:asciiTheme="majorBidi" w:hAnsiTheme="majorBidi" w:cstheme="majorBidi"/>
          <w:color w:val="222222"/>
          <w:sz w:val="27"/>
          <w:szCs w:val="27"/>
        </w:rPr>
        <w:t xml:space="preserve">The encoder’s inputs first flow through a self-attention layer – a layer that helps the encoder look at other words in the input sentence as it encodes a specific </w:t>
      </w:r>
      <w:proofErr w:type="gramStart"/>
      <w:r w:rsidRPr="00A5413B">
        <w:rPr>
          <w:rFonts w:asciiTheme="majorBidi" w:hAnsiTheme="majorBidi" w:cstheme="majorBidi"/>
          <w:color w:val="222222"/>
          <w:sz w:val="27"/>
          <w:szCs w:val="27"/>
        </w:rPr>
        <w:t>word  .</w:t>
      </w:r>
      <w:proofErr w:type="gramEnd"/>
    </w:p>
    <w:p w:rsidR="001C3EA6" w:rsidRPr="00A5413B" w:rsidRDefault="001C3EA6" w:rsidP="001C3EA6">
      <w:pPr>
        <w:pStyle w:val="NormalWeb"/>
        <w:shd w:val="clear" w:color="auto" w:fill="FFFFFF"/>
        <w:spacing w:before="225" w:beforeAutospacing="0" w:after="225" w:afterAutospacing="0"/>
        <w:textAlignment w:val="baseline"/>
        <w:rPr>
          <w:rFonts w:asciiTheme="majorBidi" w:hAnsiTheme="majorBidi" w:cstheme="majorBidi"/>
          <w:color w:val="222222"/>
          <w:sz w:val="27"/>
          <w:szCs w:val="27"/>
        </w:rPr>
      </w:pPr>
      <w:r w:rsidRPr="00A5413B">
        <w:rPr>
          <w:rFonts w:asciiTheme="majorBidi" w:hAnsiTheme="majorBidi" w:cstheme="majorBidi"/>
          <w:color w:val="222222"/>
          <w:sz w:val="27"/>
          <w:szCs w:val="27"/>
        </w:rPr>
        <w:t>The outputs of the self-attention layer are fed to a feed-forward neural network. The exact same feed-forward network is independently applied to each position.</w:t>
      </w:r>
    </w:p>
    <w:p w:rsidR="001C3EA6" w:rsidRPr="00A5413B" w:rsidRDefault="001C3EA6" w:rsidP="001C3EA6">
      <w:pPr>
        <w:pStyle w:val="NormalWeb"/>
        <w:shd w:val="clear" w:color="auto" w:fill="FFFFFF"/>
        <w:spacing w:before="0" w:beforeAutospacing="0" w:after="0" w:afterAutospacing="0"/>
        <w:textAlignment w:val="baseline"/>
        <w:rPr>
          <w:rFonts w:asciiTheme="majorBidi" w:hAnsiTheme="majorBidi" w:cstheme="majorBidi"/>
          <w:color w:val="222222"/>
          <w:sz w:val="27"/>
          <w:szCs w:val="27"/>
        </w:rPr>
      </w:pPr>
      <w:r w:rsidRPr="00A5413B">
        <w:rPr>
          <w:rFonts w:asciiTheme="majorBidi" w:hAnsiTheme="majorBidi" w:cstheme="majorBidi"/>
          <w:color w:val="222222"/>
          <w:sz w:val="27"/>
          <w:szCs w:val="27"/>
        </w:rPr>
        <w:t>The decoder has both those layers, but between them is an attention layer that helps the decoder focus on relevant parts of the input sentence (similar what attention does in </w:t>
      </w:r>
      <w:hyperlink r:id="rId65" w:history="1">
        <w:r w:rsidRPr="00A5413B">
          <w:rPr>
            <w:rStyle w:val="Hyperlink"/>
            <w:rFonts w:asciiTheme="majorBidi" w:eastAsiaTheme="majorEastAsia" w:hAnsiTheme="majorBidi"/>
            <w:color w:val="000000" w:themeColor="text1"/>
            <w:sz w:val="27"/>
            <w:szCs w:val="27"/>
            <w:bdr w:val="none" w:sz="0" w:space="0" w:color="auto" w:frame="1"/>
          </w:rPr>
          <w:t>seq2seq models</w:t>
        </w:r>
      </w:hyperlink>
      <w:r w:rsidRPr="00A5413B">
        <w:rPr>
          <w:rFonts w:asciiTheme="majorBidi" w:hAnsiTheme="majorBidi" w:cstheme="majorBidi"/>
          <w:color w:val="222222"/>
          <w:sz w:val="27"/>
          <w:szCs w:val="27"/>
        </w:rPr>
        <w:t>).</w:t>
      </w:r>
    </w:p>
    <w:p w:rsidR="001C3EA6" w:rsidRPr="00A5413B" w:rsidRDefault="001C3EA6" w:rsidP="001C3EA6">
      <w:pPr>
        <w:pStyle w:val="NormalWeb"/>
        <w:shd w:val="clear" w:color="auto" w:fill="FFFFFF"/>
        <w:spacing w:before="0" w:beforeAutospacing="0" w:after="0" w:afterAutospacing="0"/>
        <w:textAlignment w:val="baseline"/>
        <w:rPr>
          <w:rFonts w:asciiTheme="majorBidi" w:hAnsiTheme="majorBidi" w:cstheme="majorBidi"/>
          <w:color w:val="222222"/>
          <w:sz w:val="27"/>
          <w:szCs w:val="27"/>
        </w:rPr>
      </w:pPr>
      <w:r w:rsidRPr="00A5413B">
        <w:rPr>
          <w:rFonts w:asciiTheme="majorBidi" w:hAnsiTheme="majorBidi" w:cstheme="majorBidi"/>
          <w:noProof/>
          <w:color w:val="222222"/>
          <w:sz w:val="27"/>
          <w:szCs w:val="27"/>
        </w:rPr>
        <w:drawing>
          <wp:inline distT="0" distB="0" distL="0" distR="0" wp14:anchorId="0903A184" wp14:editId="6B57F461">
            <wp:extent cx="6331585" cy="2876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sformer_decoder.png"/>
                    <pic:cNvPicPr/>
                  </pic:nvPicPr>
                  <pic:blipFill>
                    <a:blip r:embed="rId66">
                      <a:extLst>
                        <a:ext uri="{28A0092B-C50C-407E-A947-70E740481C1C}">
                          <a14:useLocalDpi xmlns:a14="http://schemas.microsoft.com/office/drawing/2010/main" val="0"/>
                        </a:ext>
                      </a:extLst>
                    </a:blip>
                    <a:stretch>
                      <a:fillRect/>
                    </a:stretch>
                  </pic:blipFill>
                  <pic:spPr>
                    <a:xfrm>
                      <a:off x="0" y="0"/>
                      <a:ext cx="6331585" cy="2876550"/>
                    </a:xfrm>
                    <a:prstGeom prst="rect">
                      <a:avLst/>
                    </a:prstGeom>
                  </pic:spPr>
                </pic:pic>
              </a:graphicData>
            </a:graphic>
          </wp:inline>
        </w:drawing>
      </w:r>
    </w:p>
    <w:p w:rsidR="001C3EA6" w:rsidRPr="00A5413B" w:rsidRDefault="001C3EA6" w:rsidP="001C3EA6">
      <w:pPr>
        <w:pStyle w:val="NormalWeb"/>
        <w:spacing w:before="225" w:beforeAutospacing="0" w:after="225" w:afterAutospacing="0"/>
        <w:textAlignment w:val="baseline"/>
        <w:rPr>
          <w:rFonts w:asciiTheme="majorBidi" w:hAnsiTheme="majorBidi" w:cstheme="majorBidi"/>
          <w:sz w:val="28"/>
          <w:szCs w:val="28"/>
        </w:rPr>
      </w:pPr>
      <w:r w:rsidRPr="00A5413B">
        <w:rPr>
          <w:rFonts w:asciiTheme="majorBidi" w:hAnsiTheme="majorBidi" w:cstheme="majorBidi"/>
          <w:sz w:val="28"/>
          <w:szCs w:val="28"/>
        </w:rPr>
        <w:lastRenderedPageBreak/>
        <w:t>Now that we’ve seen the major components of the model, let’s start to look at the various vectors/tensors and how they flow between these components to turn the input of a trained model into an output.</w:t>
      </w:r>
    </w:p>
    <w:p w:rsidR="001C3EA6" w:rsidRPr="00A5413B" w:rsidRDefault="001C3EA6" w:rsidP="001C3EA6">
      <w:pPr>
        <w:pStyle w:val="NormalWeb"/>
        <w:spacing w:before="0" w:beforeAutospacing="0" w:after="0" w:afterAutospacing="0"/>
        <w:textAlignment w:val="baseline"/>
        <w:rPr>
          <w:rFonts w:asciiTheme="majorBidi" w:hAnsiTheme="majorBidi" w:cstheme="majorBidi"/>
          <w:sz w:val="28"/>
          <w:szCs w:val="28"/>
        </w:rPr>
      </w:pPr>
      <w:r w:rsidRPr="00A5413B">
        <w:rPr>
          <w:rFonts w:asciiTheme="majorBidi" w:hAnsiTheme="majorBidi" w:cstheme="majorBidi"/>
          <w:sz w:val="28"/>
          <w:szCs w:val="28"/>
        </w:rPr>
        <w:t>As is the case in NLP applications in general, we begin by turning each input word into a vector using an </w:t>
      </w:r>
      <w:hyperlink r:id="rId67" w:history="1">
        <w:r w:rsidRPr="00A5413B">
          <w:rPr>
            <w:rStyle w:val="Hyperlink"/>
            <w:rFonts w:asciiTheme="majorBidi" w:eastAsiaTheme="majorEastAsia" w:hAnsiTheme="majorBidi"/>
            <w:color w:val="000000" w:themeColor="text1"/>
            <w:sz w:val="28"/>
            <w:szCs w:val="28"/>
            <w:bdr w:val="none" w:sz="0" w:space="0" w:color="auto" w:frame="1"/>
          </w:rPr>
          <w:t>embedding algorithm</w:t>
        </w:r>
      </w:hyperlink>
      <w:r w:rsidRPr="00A5413B">
        <w:rPr>
          <w:rFonts w:asciiTheme="majorBidi" w:hAnsiTheme="majorBidi" w:cstheme="majorBidi"/>
          <w:sz w:val="28"/>
          <w:szCs w:val="28"/>
        </w:rPr>
        <w:t>.</w:t>
      </w:r>
    </w:p>
    <w:p w:rsidR="001C3EA6" w:rsidRPr="00A5413B" w:rsidRDefault="001C3EA6" w:rsidP="001C3EA6">
      <w:pPr>
        <w:pStyle w:val="NormalWeb"/>
        <w:shd w:val="clear" w:color="auto" w:fill="FFFFFF"/>
        <w:spacing w:before="225" w:beforeAutospacing="0" w:after="225" w:afterAutospacing="0"/>
        <w:textAlignment w:val="baseline"/>
        <w:rPr>
          <w:rFonts w:asciiTheme="majorBidi" w:hAnsiTheme="majorBidi" w:cstheme="majorBidi"/>
          <w:color w:val="222222"/>
          <w:sz w:val="28"/>
          <w:szCs w:val="28"/>
        </w:rPr>
      </w:pPr>
      <w:r w:rsidRPr="00A5413B">
        <w:rPr>
          <w:rFonts w:asciiTheme="majorBidi" w:hAnsiTheme="majorBidi" w:cstheme="majorBidi"/>
          <w:color w:val="222222"/>
          <w:sz w:val="28"/>
          <w:szCs w:val="28"/>
        </w:rPr>
        <w:t>The embedding only happens in the bottom-most encoder. The abstraction that is common to all the encoders is that they receive a list of vectors each of the size 512 – In the bottom encoder that would be the word embedding, but in other encoders, it would be the output of the encoder that’s directly below. The size of this list is hyper parameter we can set – basically it would be the length of the longest sentence in our training dataset.</w:t>
      </w:r>
    </w:p>
    <w:p w:rsidR="001C3EA6" w:rsidRPr="00A5413B" w:rsidRDefault="001C3EA6" w:rsidP="001C3EA6">
      <w:pPr>
        <w:pStyle w:val="NormalWeb"/>
        <w:shd w:val="clear" w:color="auto" w:fill="FFFFFF"/>
        <w:spacing w:before="225" w:beforeAutospacing="0" w:after="225" w:afterAutospacing="0"/>
        <w:textAlignment w:val="baseline"/>
        <w:rPr>
          <w:rFonts w:asciiTheme="majorBidi" w:hAnsiTheme="majorBidi" w:cstheme="majorBidi"/>
          <w:color w:val="222222"/>
          <w:sz w:val="28"/>
          <w:szCs w:val="28"/>
        </w:rPr>
      </w:pPr>
      <w:r w:rsidRPr="00A5413B">
        <w:rPr>
          <w:rFonts w:asciiTheme="majorBidi" w:hAnsiTheme="majorBidi" w:cstheme="majorBidi"/>
          <w:color w:val="222222"/>
          <w:sz w:val="28"/>
          <w:szCs w:val="28"/>
        </w:rPr>
        <w:t>After embedding the words in our input sequence, each of them flows through each of the two layers of the encoder.</w:t>
      </w:r>
    </w:p>
    <w:p w:rsidR="001C3EA6" w:rsidRPr="00A5413B" w:rsidRDefault="001C3EA6" w:rsidP="001C3EA6">
      <w:pPr>
        <w:pStyle w:val="NormalWeb"/>
        <w:spacing w:before="0" w:beforeAutospacing="0" w:after="0" w:afterAutospacing="0"/>
        <w:textAlignment w:val="baseline"/>
        <w:rPr>
          <w:rFonts w:asciiTheme="majorBidi" w:hAnsiTheme="majorBidi" w:cstheme="majorBidi"/>
          <w:sz w:val="28"/>
          <w:szCs w:val="28"/>
        </w:rPr>
      </w:pPr>
      <w:r w:rsidRPr="00A5413B">
        <w:rPr>
          <w:rFonts w:asciiTheme="majorBidi" w:hAnsiTheme="majorBidi" w:cstheme="majorBidi"/>
          <w:noProof/>
          <w:sz w:val="28"/>
          <w:szCs w:val="28"/>
        </w:rPr>
        <w:drawing>
          <wp:inline distT="0" distB="0" distL="0" distR="0" wp14:anchorId="28472C9E" wp14:editId="4D877B25">
            <wp:extent cx="6310751" cy="3590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coder.PNG"/>
                    <pic:cNvPicPr/>
                  </pic:nvPicPr>
                  <pic:blipFill>
                    <a:blip r:embed="rId68">
                      <a:extLst>
                        <a:ext uri="{28A0092B-C50C-407E-A947-70E740481C1C}">
                          <a14:useLocalDpi xmlns:a14="http://schemas.microsoft.com/office/drawing/2010/main" val="0"/>
                        </a:ext>
                      </a:extLst>
                    </a:blip>
                    <a:stretch>
                      <a:fillRect/>
                    </a:stretch>
                  </pic:blipFill>
                  <pic:spPr>
                    <a:xfrm>
                      <a:off x="0" y="0"/>
                      <a:ext cx="6314358" cy="3592977"/>
                    </a:xfrm>
                    <a:prstGeom prst="rect">
                      <a:avLst/>
                    </a:prstGeom>
                  </pic:spPr>
                </pic:pic>
              </a:graphicData>
            </a:graphic>
          </wp:inline>
        </w:drawing>
      </w:r>
    </w:p>
    <w:p w:rsidR="001C3EA6" w:rsidRPr="00A5413B" w:rsidRDefault="001C3EA6" w:rsidP="001C3EA6">
      <w:pPr>
        <w:pStyle w:val="NormalWeb"/>
        <w:spacing w:before="0" w:beforeAutospacing="0" w:after="0" w:afterAutospacing="0"/>
        <w:textAlignment w:val="baseline"/>
        <w:rPr>
          <w:rFonts w:asciiTheme="majorBidi" w:hAnsiTheme="majorBidi" w:cstheme="majorBidi"/>
          <w:sz w:val="28"/>
          <w:szCs w:val="28"/>
        </w:rPr>
      </w:pPr>
    </w:p>
    <w:p w:rsidR="001C3EA6" w:rsidRPr="00A5413B" w:rsidRDefault="001C3EA6" w:rsidP="001C3EA6">
      <w:pPr>
        <w:pStyle w:val="NormalWeb"/>
        <w:shd w:val="clear" w:color="auto" w:fill="FFFFFF"/>
        <w:spacing w:before="0" w:beforeAutospacing="0" w:after="0" w:afterAutospacing="0"/>
        <w:textAlignment w:val="baseline"/>
        <w:rPr>
          <w:rFonts w:asciiTheme="majorBidi" w:hAnsiTheme="majorBidi" w:cstheme="majorBidi"/>
          <w:color w:val="222222"/>
          <w:sz w:val="27"/>
          <w:szCs w:val="27"/>
        </w:rPr>
      </w:pPr>
    </w:p>
    <w:p w:rsidR="001C3EA6" w:rsidRPr="00A5413B" w:rsidRDefault="001C3EA6" w:rsidP="001C3EA6">
      <w:pPr>
        <w:pStyle w:val="ListParagraph"/>
        <w:rPr>
          <w:rFonts w:asciiTheme="majorBidi" w:hAnsiTheme="majorBidi" w:cstheme="majorBidi"/>
          <w:sz w:val="28"/>
          <w:szCs w:val="28"/>
        </w:rPr>
      </w:pPr>
    </w:p>
    <w:p w:rsidR="001C3EA6" w:rsidRPr="00A5413B" w:rsidRDefault="001C3EA6" w:rsidP="001C3EA6">
      <w:pPr>
        <w:pStyle w:val="ListParagraph"/>
        <w:rPr>
          <w:rFonts w:asciiTheme="majorBidi" w:hAnsiTheme="majorBidi" w:cstheme="majorBidi"/>
          <w:color w:val="222222"/>
          <w:sz w:val="27"/>
          <w:szCs w:val="27"/>
          <w:shd w:val="clear" w:color="auto" w:fill="FFFFFF"/>
        </w:rPr>
      </w:pPr>
      <w:r w:rsidRPr="00A5413B">
        <w:rPr>
          <w:rFonts w:asciiTheme="majorBidi" w:hAnsiTheme="majorBidi" w:cstheme="majorBidi"/>
          <w:color w:val="222222"/>
          <w:sz w:val="27"/>
          <w:szCs w:val="27"/>
          <w:shd w:val="clear" w:color="auto" w:fill="FFFFFF"/>
        </w:rPr>
        <w:t xml:space="preserve">Here we begin to see one key property of the Transformer, which is that the word in each position flows through its own path in the encoder. There are dependencies between these paths in the self-attention layer. The feed-forward </w:t>
      </w:r>
      <w:r w:rsidRPr="00A5413B">
        <w:rPr>
          <w:rFonts w:asciiTheme="majorBidi" w:hAnsiTheme="majorBidi" w:cstheme="majorBidi"/>
          <w:color w:val="222222"/>
          <w:sz w:val="27"/>
          <w:szCs w:val="27"/>
          <w:shd w:val="clear" w:color="auto" w:fill="FFFFFF"/>
        </w:rPr>
        <w:lastRenderedPageBreak/>
        <w:t>layer does not have those dependencies, however, and thus the various paths can be executed in parallel while flowing through the feed-forward layer.</w:t>
      </w:r>
    </w:p>
    <w:p w:rsidR="001C3EA6" w:rsidRPr="00A5413B" w:rsidRDefault="001C3EA6" w:rsidP="001C3EA6">
      <w:pPr>
        <w:pStyle w:val="Heading2"/>
        <w:spacing w:before="240" w:after="225"/>
        <w:textAlignment w:val="baseline"/>
        <w:rPr>
          <w:b w:val="0"/>
          <w:bCs/>
          <w:color w:val="222222"/>
          <w:sz w:val="36"/>
          <w:szCs w:val="36"/>
        </w:rPr>
      </w:pPr>
      <w:r w:rsidRPr="00A5413B">
        <w:rPr>
          <w:bCs/>
          <w:color w:val="222222"/>
          <w:sz w:val="36"/>
          <w:szCs w:val="36"/>
        </w:rPr>
        <w:t>Matrix Calculation of Self-Attention</w:t>
      </w:r>
    </w:p>
    <w:p w:rsidR="001C3EA6" w:rsidRPr="00A5413B" w:rsidRDefault="001C3EA6" w:rsidP="001C3EA6">
      <w:pPr>
        <w:pStyle w:val="NormalWeb"/>
        <w:spacing w:before="0" w:beforeAutospacing="0" w:after="0" w:afterAutospacing="0"/>
        <w:textAlignment w:val="baseline"/>
        <w:rPr>
          <w:rFonts w:asciiTheme="majorBidi" w:hAnsiTheme="majorBidi" w:cstheme="majorBidi"/>
          <w:color w:val="000000" w:themeColor="text1"/>
          <w:sz w:val="28"/>
          <w:szCs w:val="28"/>
        </w:rPr>
      </w:pPr>
      <w:r w:rsidRPr="00A5413B">
        <w:rPr>
          <w:rStyle w:val="Strong"/>
          <w:rFonts w:eastAsiaTheme="majorEastAsia"/>
          <w:b w:val="0"/>
          <w:color w:val="000000" w:themeColor="text1"/>
          <w:sz w:val="28"/>
          <w:szCs w:val="28"/>
          <w:bdr w:val="none" w:sz="0" w:space="0" w:color="auto" w:frame="1"/>
        </w:rPr>
        <w:t>The first step</w:t>
      </w:r>
      <w:r w:rsidRPr="00A5413B">
        <w:rPr>
          <w:rFonts w:asciiTheme="majorBidi" w:hAnsiTheme="majorBidi" w:cstheme="majorBidi"/>
          <w:color w:val="000000" w:themeColor="text1"/>
          <w:sz w:val="28"/>
          <w:szCs w:val="28"/>
        </w:rPr>
        <w:t> is to calculate the Query, Key, and Value matrices. We do that by packing our embedding into a matrix </w:t>
      </w:r>
      <w:r w:rsidRPr="00A5413B">
        <w:rPr>
          <w:rStyle w:val="encoder"/>
          <w:rFonts w:asciiTheme="majorBidi" w:hAnsiTheme="majorBidi" w:cstheme="majorBidi"/>
          <w:color w:val="000000" w:themeColor="text1"/>
          <w:sz w:val="28"/>
          <w:szCs w:val="28"/>
          <w:bdr w:val="none" w:sz="0" w:space="0" w:color="auto" w:frame="1"/>
        </w:rPr>
        <w:t>X</w:t>
      </w:r>
      <w:r w:rsidRPr="00A5413B">
        <w:rPr>
          <w:rFonts w:asciiTheme="majorBidi" w:hAnsiTheme="majorBidi" w:cstheme="majorBidi"/>
          <w:color w:val="000000" w:themeColor="text1"/>
          <w:sz w:val="28"/>
          <w:szCs w:val="28"/>
        </w:rPr>
        <w:t>, and multiplying it by the weight matrices we’ve trained (</w:t>
      </w:r>
      <w:r w:rsidRPr="00A5413B">
        <w:rPr>
          <w:rStyle w:val="decoder"/>
          <w:rFonts w:asciiTheme="majorBidi" w:eastAsiaTheme="majorEastAsia" w:hAnsiTheme="majorBidi"/>
          <w:color w:val="000000" w:themeColor="text1"/>
          <w:sz w:val="28"/>
          <w:szCs w:val="28"/>
          <w:bdr w:val="none" w:sz="0" w:space="0" w:color="auto" w:frame="1"/>
        </w:rPr>
        <w:t>WQ</w:t>
      </w:r>
      <w:r w:rsidRPr="00A5413B">
        <w:rPr>
          <w:rFonts w:asciiTheme="majorBidi" w:hAnsiTheme="majorBidi" w:cstheme="majorBidi"/>
          <w:color w:val="000000" w:themeColor="text1"/>
          <w:sz w:val="28"/>
          <w:szCs w:val="28"/>
        </w:rPr>
        <w:t>, </w:t>
      </w:r>
      <w:r w:rsidRPr="00A5413B">
        <w:rPr>
          <w:rStyle w:val="context"/>
          <w:rFonts w:asciiTheme="majorBidi" w:hAnsiTheme="majorBidi" w:cstheme="majorBidi"/>
          <w:color w:val="000000" w:themeColor="text1"/>
          <w:sz w:val="28"/>
          <w:szCs w:val="28"/>
          <w:bdr w:val="none" w:sz="0" w:space="0" w:color="auto" w:frame="1"/>
        </w:rPr>
        <w:t>WK</w:t>
      </w:r>
      <w:r w:rsidRPr="00A5413B">
        <w:rPr>
          <w:rFonts w:asciiTheme="majorBidi" w:hAnsiTheme="majorBidi" w:cstheme="majorBidi"/>
          <w:color w:val="000000" w:themeColor="text1"/>
          <w:sz w:val="28"/>
          <w:szCs w:val="28"/>
        </w:rPr>
        <w:t>, </w:t>
      </w:r>
      <w:r w:rsidRPr="00A5413B">
        <w:rPr>
          <w:rStyle w:val="stepno"/>
          <w:rFonts w:asciiTheme="majorBidi" w:eastAsiaTheme="majorEastAsia" w:hAnsiTheme="majorBidi"/>
          <w:color w:val="000000" w:themeColor="text1"/>
          <w:sz w:val="28"/>
          <w:szCs w:val="28"/>
          <w:bdr w:val="none" w:sz="0" w:space="0" w:color="auto" w:frame="1"/>
        </w:rPr>
        <w:t>WV</w:t>
      </w:r>
      <w:r w:rsidRPr="00A5413B">
        <w:rPr>
          <w:rFonts w:asciiTheme="majorBidi" w:hAnsiTheme="majorBidi" w:cstheme="majorBidi"/>
          <w:color w:val="000000" w:themeColor="text1"/>
          <w:sz w:val="28"/>
          <w:szCs w:val="28"/>
        </w:rPr>
        <w:t>).</w:t>
      </w:r>
    </w:p>
    <w:p w:rsidR="001C3EA6" w:rsidRPr="00A5413B" w:rsidRDefault="001C3EA6" w:rsidP="001C3EA6">
      <w:pPr>
        <w:pStyle w:val="NormalWeb"/>
        <w:spacing w:before="0" w:beforeAutospacing="0" w:after="0" w:afterAutospacing="0"/>
        <w:textAlignment w:val="baseline"/>
        <w:rPr>
          <w:rFonts w:asciiTheme="majorBidi" w:hAnsiTheme="majorBidi" w:cstheme="majorBidi"/>
        </w:rPr>
      </w:pPr>
      <w:r w:rsidRPr="00A5413B">
        <w:rPr>
          <w:rStyle w:val="Strong"/>
          <w:rFonts w:eastAsiaTheme="majorEastAsia"/>
          <w:b w:val="0"/>
          <w:sz w:val="28"/>
          <w:szCs w:val="28"/>
          <w:bdr w:val="none" w:sz="0" w:space="0" w:color="auto" w:frame="1"/>
        </w:rPr>
        <w:t>Finally</w:t>
      </w:r>
      <w:r w:rsidRPr="00A5413B">
        <w:rPr>
          <w:rFonts w:asciiTheme="majorBidi" w:hAnsiTheme="majorBidi" w:cstheme="majorBidi"/>
          <w:sz w:val="28"/>
          <w:szCs w:val="28"/>
        </w:rPr>
        <w:t>, since we’re dealing with matrices, we can condense steps two through six in one formula to calculate the outputs of the self-attention layer</w:t>
      </w:r>
      <w:r w:rsidRPr="00A5413B">
        <w:rPr>
          <w:rFonts w:asciiTheme="majorBidi" w:hAnsiTheme="majorBidi" w:cstheme="majorBidi"/>
        </w:rPr>
        <w:t>.</w:t>
      </w:r>
    </w:p>
    <w:p w:rsidR="001C3EA6" w:rsidRPr="00A5413B" w:rsidRDefault="001C3EA6" w:rsidP="001C3EA6">
      <w:pPr>
        <w:pStyle w:val="NormalWeb"/>
        <w:spacing w:before="0" w:beforeAutospacing="0" w:after="0" w:afterAutospacing="0"/>
        <w:textAlignment w:val="baseline"/>
        <w:rPr>
          <w:rFonts w:asciiTheme="majorBidi" w:hAnsiTheme="majorBidi" w:cstheme="majorBidi"/>
        </w:rPr>
      </w:pPr>
    </w:p>
    <w:p w:rsidR="001C3EA6" w:rsidRPr="00A5413B" w:rsidRDefault="001C3EA6" w:rsidP="001C3EA6">
      <w:pPr>
        <w:pStyle w:val="NormalWeb"/>
        <w:spacing w:before="0" w:beforeAutospacing="0" w:after="0" w:afterAutospacing="0"/>
        <w:textAlignment w:val="baseline"/>
        <w:rPr>
          <w:rFonts w:asciiTheme="majorBidi" w:hAnsiTheme="majorBidi" w:cstheme="majorBidi"/>
        </w:rPr>
      </w:pPr>
    </w:p>
    <w:p w:rsidR="001C3EA6" w:rsidRPr="00A5413B" w:rsidRDefault="001C3EA6" w:rsidP="001C3EA6">
      <w:pPr>
        <w:pStyle w:val="NormalWeb"/>
        <w:spacing w:before="0" w:beforeAutospacing="0" w:after="0" w:afterAutospacing="0"/>
        <w:textAlignment w:val="baseline"/>
        <w:rPr>
          <w:rFonts w:asciiTheme="majorBidi" w:hAnsiTheme="majorBidi" w:cstheme="majorBidi"/>
        </w:rPr>
      </w:pPr>
    </w:p>
    <w:p w:rsidR="001C3EA6" w:rsidRPr="00A5413B" w:rsidRDefault="001C3EA6" w:rsidP="001C3EA6">
      <w:pPr>
        <w:pStyle w:val="NormalWeb"/>
        <w:keepNext/>
        <w:spacing w:before="0" w:beforeAutospacing="0" w:after="0" w:afterAutospacing="0"/>
        <w:textAlignment w:val="baseline"/>
        <w:rPr>
          <w:rFonts w:asciiTheme="majorBidi" w:hAnsiTheme="majorBidi" w:cstheme="majorBidi"/>
        </w:rPr>
      </w:pPr>
      <w:r w:rsidRPr="00A5413B">
        <w:rPr>
          <w:rFonts w:asciiTheme="majorBidi" w:hAnsiTheme="majorBidi" w:cstheme="majorBidi"/>
          <w:noProof/>
          <w:color w:val="666666"/>
          <w:sz w:val="23"/>
          <w:szCs w:val="23"/>
        </w:rPr>
        <w:drawing>
          <wp:inline distT="0" distB="0" distL="0" distR="0" wp14:anchorId="618C1ACC" wp14:editId="56ECF493">
            <wp:extent cx="5943600" cy="3225998"/>
            <wp:effectExtent l="0" t="0" r="0" b="0"/>
            <wp:docPr id="29" name="Picture 29" descr="http://jalammar.github.io/images/t/self-attention-matrix-calcul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jalammar.github.io/images/t/self-attention-matrix-calculation-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25998"/>
                    </a:xfrm>
                    <a:prstGeom prst="rect">
                      <a:avLst/>
                    </a:prstGeom>
                    <a:noFill/>
                    <a:ln>
                      <a:noFill/>
                    </a:ln>
                  </pic:spPr>
                </pic:pic>
              </a:graphicData>
            </a:graphic>
          </wp:inline>
        </w:drawing>
      </w:r>
    </w:p>
    <w:p w:rsidR="001C3EA6" w:rsidRPr="00A5413B" w:rsidRDefault="001C3EA6" w:rsidP="001C3EA6">
      <w:pPr>
        <w:pStyle w:val="Caption"/>
        <w:jc w:val="center"/>
        <w:rPr>
          <w:rFonts w:asciiTheme="majorBidi" w:hAnsiTheme="majorBidi" w:cstheme="majorBidi"/>
        </w:rPr>
      </w:pPr>
      <w:r w:rsidRPr="00A5413B">
        <w:rPr>
          <w:rFonts w:asciiTheme="majorBidi" w:hAnsiTheme="majorBidi" w:cstheme="majorBidi"/>
        </w:rPr>
        <w:t>self-attention calculation in matrix form</w:t>
      </w:r>
    </w:p>
    <w:p w:rsidR="001C3EA6" w:rsidRPr="00A5413B" w:rsidRDefault="001C3EA6" w:rsidP="001C3EA6">
      <w:pPr>
        <w:rPr>
          <w:rFonts w:asciiTheme="majorBidi" w:hAnsiTheme="majorBidi" w:cstheme="majorBidi"/>
        </w:rPr>
      </w:pPr>
    </w:p>
    <w:p w:rsidR="001C3EA6" w:rsidRPr="00A5413B" w:rsidRDefault="001C3EA6" w:rsidP="001C3EA6">
      <w:pPr>
        <w:jc w:val="center"/>
        <w:textAlignment w:val="baseline"/>
        <w:rPr>
          <w:rFonts w:asciiTheme="majorBidi" w:hAnsiTheme="majorBidi" w:cstheme="majorBidi"/>
          <w:color w:val="666666"/>
          <w:sz w:val="23"/>
          <w:szCs w:val="23"/>
        </w:rPr>
      </w:pPr>
      <w:r w:rsidRPr="00A5413B">
        <w:rPr>
          <w:rFonts w:asciiTheme="majorBidi" w:hAnsiTheme="majorBidi" w:cstheme="majorBidi"/>
          <w:noProof/>
          <w:color w:val="666666"/>
          <w:sz w:val="23"/>
          <w:szCs w:val="23"/>
        </w:rPr>
        <w:lastRenderedPageBreak/>
        <w:drawing>
          <wp:inline distT="0" distB="0" distL="0" distR="0" wp14:anchorId="5B6F9DE4" wp14:editId="640922A5">
            <wp:extent cx="5534025" cy="6267450"/>
            <wp:effectExtent l="0" t="0" r="9525" b="0"/>
            <wp:docPr id="30" name="Picture 30" descr="http://jalammar.github.io/images/t/self-attention-matrix-calc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lammar.github.io/images/t/self-attention-matrix-calculatio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34025" cy="6267450"/>
                    </a:xfrm>
                    <a:prstGeom prst="rect">
                      <a:avLst/>
                    </a:prstGeom>
                    <a:noFill/>
                    <a:ln>
                      <a:noFill/>
                    </a:ln>
                  </pic:spPr>
                </pic:pic>
              </a:graphicData>
            </a:graphic>
          </wp:inline>
        </w:drawing>
      </w:r>
      <w:r w:rsidRPr="00A5413B">
        <w:rPr>
          <w:rFonts w:asciiTheme="majorBidi" w:hAnsiTheme="majorBidi" w:cstheme="majorBidi"/>
          <w:color w:val="666666"/>
          <w:sz w:val="23"/>
          <w:szCs w:val="23"/>
        </w:rPr>
        <w:br/>
        <w:t>Every row in the </w:t>
      </w:r>
      <w:r w:rsidRPr="00A5413B">
        <w:rPr>
          <w:rStyle w:val="encoder"/>
          <w:rFonts w:asciiTheme="majorBidi" w:hAnsiTheme="majorBidi" w:cstheme="majorBidi"/>
          <w:color w:val="70BF41"/>
          <w:sz w:val="23"/>
          <w:szCs w:val="23"/>
          <w:bdr w:val="none" w:sz="0" w:space="0" w:color="auto" w:frame="1"/>
        </w:rPr>
        <w:t>X</w:t>
      </w:r>
      <w:r w:rsidRPr="00A5413B">
        <w:rPr>
          <w:rFonts w:asciiTheme="majorBidi" w:hAnsiTheme="majorBidi" w:cstheme="majorBidi"/>
          <w:color w:val="666666"/>
          <w:sz w:val="23"/>
          <w:szCs w:val="23"/>
        </w:rPr>
        <w:t> matrix corresponds to a word in the input sentence. We again see the difference in size of the embedding vector (512, or 4 boxes in the figure), and the q/k/v vectors (64, or 3 boxes in the figure)</w:t>
      </w:r>
    </w:p>
    <w:p w:rsidR="001C3EA6" w:rsidRPr="00A5413B" w:rsidRDefault="001C3EA6" w:rsidP="001C3EA6">
      <w:pPr>
        <w:jc w:val="center"/>
        <w:textAlignment w:val="baseline"/>
        <w:rPr>
          <w:rFonts w:asciiTheme="majorBidi" w:hAnsiTheme="majorBidi" w:cstheme="majorBidi"/>
          <w:color w:val="666666"/>
          <w:sz w:val="23"/>
          <w:szCs w:val="23"/>
        </w:rPr>
      </w:pPr>
      <w:r w:rsidRPr="00A5413B">
        <w:rPr>
          <w:rFonts w:asciiTheme="majorBidi" w:hAnsiTheme="majorBidi" w:cstheme="majorBidi"/>
          <w:color w:val="666666"/>
          <w:sz w:val="23"/>
          <w:szCs w:val="23"/>
        </w:rPr>
        <w:br/>
      </w:r>
    </w:p>
    <w:p w:rsidR="001C3EA6" w:rsidRPr="00A5413B" w:rsidRDefault="001C3EA6" w:rsidP="001C3EA6">
      <w:pPr>
        <w:spacing w:before="225" w:after="225" w:line="240" w:lineRule="auto"/>
        <w:textAlignment w:val="baseline"/>
        <w:rPr>
          <w:rFonts w:asciiTheme="majorBidi" w:eastAsia="Times New Roman" w:hAnsiTheme="majorBidi" w:cstheme="majorBidi"/>
          <w:sz w:val="28"/>
          <w:szCs w:val="28"/>
        </w:rPr>
      </w:pPr>
      <w:r w:rsidRPr="00A5413B">
        <w:rPr>
          <w:rFonts w:asciiTheme="majorBidi" w:eastAsia="Times New Roman" w:hAnsiTheme="majorBidi" w:cstheme="majorBidi"/>
          <w:sz w:val="28"/>
          <w:szCs w:val="28"/>
        </w:rPr>
        <w:t>The paper further refined the self-attention layer by adding a mechanism called “multi-headed” attention. This improves the performance of the attention layer in two ways:</w:t>
      </w:r>
    </w:p>
    <w:p w:rsidR="001C3EA6" w:rsidRPr="00A5413B" w:rsidRDefault="001C3EA6" w:rsidP="001C3EA6">
      <w:pPr>
        <w:numPr>
          <w:ilvl w:val="0"/>
          <w:numId w:val="24"/>
        </w:numPr>
        <w:spacing w:before="225" w:after="225" w:line="240" w:lineRule="auto"/>
        <w:ind w:left="0"/>
        <w:textAlignment w:val="baseline"/>
        <w:rPr>
          <w:rFonts w:asciiTheme="majorBidi" w:eastAsia="Times New Roman" w:hAnsiTheme="majorBidi" w:cstheme="majorBidi"/>
          <w:sz w:val="24"/>
          <w:szCs w:val="24"/>
        </w:rPr>
      </w:pPr>
      <w:r w:rsidRPr="00A5413B">
        <w:rPr>
          <w:rFonts w:asciiTheme="majorBidi" w:eastAsia="Times New Roman" w:hAnsiTheme="majorBidi" w:cstheme="majorBidi"/>
          <w:sz w:val="28"/>
          <w:szCs w:val="28"/>
        </w:rPr>
        <w:lastRenderedPageBreak/>
        <w:t>It expands the model’s ability to focus on different positions. Yes, in the example above, z1 contains a little bit of every other encoding, but it could be dominated by the actual word itself</w:t>
      </w:r>
      <w:r w:rsidRPr="00A5413B">
        <w:rPr>
          <w:rFonts w:asciiTheme="majorBidi" w:eastAsia="Times New Roman" w:hAnsiTheme="majorBidi" w:cstheme="majorBidi"/>
          <w:sz w:val="24"/>
          <w:szCs w:val="24"/>
        </w:rPr>
        <w:t>.</w:t>
      </w:r>
    </w:p>
    <w:p w:rsidR="001C3EA6" w:rsidRPr="00A5413B" w:rsidRDefault="001C3EA6" w:rsidP="001C3EA6">
      <w:pPr>
        <w:numPr>
          <w:ilvl w:val="0"/>
          <w:numId w:val="24"/>
        </w:numPr>
        <w:spacing w:before="225" w:after="225" w:line="240" w:lineRule="auto"/>
        <w:ind w:left="0"/>
        <w:textAlignment w:val="baseline"/>
        <w:rPr>
          <w:rFonts w:asciiTheme="majorBidi" w:eastAsia="Times New Roman" w:hAnsiTheme="majorBidi" w:cstheme="majorBidi"/>
          <w:sz w:val="28"/>
          <w:szCs w:val="28"/>
        </w:rPr>
      </w:pPr>
      <w:r w:rsidRPr="00A5413B">
        <w:rPr>
          <w:rFonts w:asciiTheme="majorBidi" w:eastAsia="Times New Roman" w:hAnsiTheme="majorBidi" w:cstheme="majorBidi"/>
          <w:sz w:val="28"/>
          <w:szCs w:val="28"/>
        </w:rPr>
        <w:t>It gives the attention layer multiple “representation subspaces”. As we’ll see next, with multi-headed attention we have not only one, but multiple sets of Query/Key/Value weight matrices (the Transformer uses eight attention heads, so we end up with eight sets for each encoder/decoder). Each of these sets is randomly initialized. Then, after training, each set is used to project the input embedding (or vectors from lower encoders/decoders) into a different representation subspace.</w:t>
      </w:r>
    </w:p>
    <w:p w:rsidR="001C3EA6" w:rsidRPr="00A5413B" w:rsidRDefault="001C3EA6" w:rsidP="001C3EA6">
      <w:pPr>
        <w:spacing w:after="0" w:line="240" w:lineRule="auto"/>
        <w:jc w:val="center"/>
        <w:textAlignment w:val="baseline"/>
        <w:rPr>
          <w:rFonts w:asciiTheme="majorBidi" w:eastAsia="Times New Roman" w:hAnsiTheme="majorBidi" w:cstheme="majorBidi"/>
          <w:color w:val="666666"/>
          <w:sz w:val="23"/>
          <w:szCs w:val="23"/>
        </w:rPr>
      </w:pPr>
      <w:r w:rsidRPr="00A5413B">
        <w:rPr>
          <w:rFonts w:asciiTheme="majorBidi" w:eastAsia="Times New Roman" w:hAnsiTheme="majorBidi" w:cstheme="majorBidi"/>
          <w:noProof/>
          <w:color w:val="666666"/>
          <w:sz w:val="23"/>
          <w:szCs w:val="23"/>
        </w:rPr>
        <w:drawing>
          <wp:inline distT="0" distB="0" distL="0" distR="0" wp14:anchorId="4D830695" wp14:editId="36A05886">
            <wp:extent cx="6308734" cy="3727450"/>
            <wp:effectExtent l="0" t="0" r="0" b="6350"/>
            <wp:docPr id="31" name="Picture 31" descr="http://jalammar.github.io/images/t/transformer_attention_heads_qk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jalammar.github.io/images/t/transformer_attention_heads_qkv.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22337" cy="3735487"/>
                    </a:xfrm>
                    <a:prstGeom prst="rect">
                      <a:avLst/>
                    </a:prstGeom>
                    <a:noFill/>
                    <a:ln>
                      <a:noFill/>
                    </a:ln>
                  </pic:spPr>
                </pic:pic>
              </a:graphicData>
            </a:graphic>
          </wp:inline>
        </w:drawing>
      </w:r>
      <w:r w:rsidRPr="00A5413B">
        <w:rPr>
          <w:rFonts w:asciiTheme="majorBidi" w:eastAsia="Times New Roman" w:hAnsiTheme="majorBidi" w:cstheme="majorBidi"/>
          <w:color w:val="666666"/>
          <w:sz w:val="23"/>
          <w:szCs w:val="23"/>
        </w:rPr>
        <w:br/>
        <w:t>With multi-headed attention, we maintain separate Q/K/V weight matrices for each head resulting in different Q/K/V matrices. As we did before, we multiply X by the WQ/WK/WV matrices to produce Q/K/V matrices.</w:t>
      </w:r>
    </w:p>
    <w:p w:rsidR="001C3EA6" w:rsidRPr="00A5413B" w:rsidRDefault="001C3EA6" w:rsidP="001C3EA6">
      <w:pPr>
        <w:spacing w:before="225" w:after="225" w:line="240" w:lineRule="auto"/>
        <w:textAlignment w:val="baseline"/>
        <w:rPr>
          <w:rFonts w:asciiTheme="majorBidi" w:eastAsia="Times New Roman" w:hAnsiTheme="majorBidi" w:cstheme="majorBidi"/>
          <w:sz w:val="28"/>
          <w:szCs w:val="28"/>
        </w:rPr>
      </w:pPr>
      <w:r w:rsidRPr="00A5413B">
        <w:rPr>
          <w:rFonts w:asciiTheme="majorBidi" w:eastAsia="Times New Roman" w:hAnsiTheme="majorBidi" w:cstheme="majorBidi"/>
          <w:sz w:val="24"/>
          <w:szCs w:val="24"/>
        </w:rPr>
        <w:br/>
      </w:r>
      <w:r w:rsidRPr="00A5413B">
        <w:rPr>
          <w:rFonts w:asciiTheme="majorBidi" w:eastAsia="Times New Roman" w:hAnsiTheme="majorBidi" w:cstheme="majorBidi"/>
          <w:sz w:val="28"/>
          <w:szCs w:val="28"/>
        </w:rPr>
        <w:t>If we do the same self-attention calculation we outlined above, just eight different times with different weight matrices, we end up with eight different Z matrices</w:t>
      </w:r>
    </w:p>
    <w:p w:rsidR="001C3EA6" w:rsidRPr="00A5413B" w:rsidRDefault="001C3EA6" w:rsidP="001C3EA6">
      <w:pPr>
        <w:spacing w:after="0" w:line="240" w:lineRule="auto"/>
        <w:jc w:val="center"/>
        <w:textAlignment w:val="baseline"/>
        <w:rPr>
          <w:rFonts w:asciiTheme="majorBidi" w:eastAsia="Times New Roman" w:hAnsiTheme="majorBidi" w:cstheme="majorBidi"/>
          <w:color w:val="666666"/>
          <w:sz w:val="23"/>
          <w:szCs w:val="23"/>
        </w:rPr>
      </w:pPr>
      <w:r w:rsidRPr="00A5413B">
        <w:rPr>
          <w:rFonts w:asciiTheme="majorBidi" w:eastAsia="Times New Roman" w:hAnsiTheme="majorBidi" w:cstheme="majorBidi"/>
          <w:noProof/>
          <w:color w:val="666666"/>
          <w:sz w:val="23"/>
          <w:szCs w:val="23"/>
        </w:rPr>
        <w:lastRenderedPageBreak/>
        <w:drawing>
          <wp:inline distT="0" distB="0" distL="0" distR="0" wp14:anchorId="4070D0B7" wp14:editId="4303D39F">
            <wp:extent cx="6193951" cy="2938780"/>
            <wp:effectExtent l="0" t="0" r="0" b="0"/>
            <wp:docPr id="32" name="Picture 32" descr="http://jalammar.github.io/images/t/transformer_attention_heads_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jalammar.github.io/images/t/transformer_attention_heads_z.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00707" cy="2941986"/>
                    </a:xfrm>
                    <a:prstGeom prst="rect">
                      <a:avLst/>
                    </a:prstGeom>
                    <a:noFill/>
                    <a:ln>
                      <a:noFill/>
                    </a:ln>
                  </pic:spPr>
                </pic:pic>
              </a:graphicData>
            </a:graphic>
          </wp:inline>
        </w:drawing>
      </w:r>
    </w:p>
    <w:p w:rsidR="001C3EA6" w:rsidRPr="00A5413B" w:rsidRDefault="001C3EA6" w:rsidP="001C3EA6">
      <w:pPr>
        <w:spacing w:before="225" w:after="225" w:line="240" w:lineRule="auto"/>
        <w:textAlignment w:val="baseline"/>
        <w:rPr>
          <w:rFonts w:asciiTheme="majorBidi" w:eastAsia="Times New Roman" w:hAnsiTheme="majorBidi" w:cstheme="majorBidi"/>
          <w:sz w:val="24"/>
          <w:szCs w:val="24"/>
        </w:rPr>
      </w:pPr>
    </w:p>
    <w:p w:rsidR="001C3EA6" w:rsidRPr="00A5413B" w:rsidRDefault="001C3EA6" w:rsidP="001C3EA6">
      <w:pPr>
        <w:spacing w:before="225" w:after="225" w:line="240" w:lineRule="auto"/>
        <w:textAlignment w:val="baseline"/>
        <w:rPr>
          <w:rFonts w:asciiTheme="majorBidi" w:eastAsia="Times New Roman" w:hAnsiTheme="majorBidi" w:cstheme="majorBidi"/>
          <w:sz w:val="28"/>
          <w:szCs w:val="28"/>
        </w:rPr>
      </w:pPr>
      <w:r w:rsidRPr="00A5413B">
        <w:rPr>
          <w:rFonts w:asciiTheme="majorBidi" w:eastAsia="Times New Roman" w:hAnsiTheme="majorBidi" w:cstheme="majorBidi"/>
          <w:sz w:val="28"/>
          <w:szCs w:val="28"/>
        </w:rPr>
        <w:t>This leaves us with a bit of a challenge. The feed-forward layer is not expecting eight matrices – it’s expecting a single matrix (a vector for each word). So we need a way to condense these eight down into a single matrix.</w:t>
      </w:r>
    </w:p>
    <w:p w:rsidR="001C3EA6" w:rsidRPr="00A5413B" w:rsidRDefault="001C3EA6" w:rsidP="001C3EA6">
      <w:pPr>
        <w:spacing w:before="225" w:after="225" w:line="240" w:lineRule="auto"/>
        <w:textAlignment w:val="baseline"/>
        <w:rPr>
          <w:rFonts w:asciiTheme="majorBidi" w:eastAsia="Times New Roman" w:hAnsiTheme="majorBidi" w:cstheme="majorBidi"/>
          <w:sz w:val="28"/>
          <w:szCs w:val="28"/>
        </w:rPr>
      </w:pPr>
      <w:r w:rsidRPr="00A5413B">
        <w:rPr>
          <w:rFonts w:asciiTheme="majorBidi" w:eastAsia="Times New Roman" w:hAnsiTheme="majorBidi" w:cstheme="majorBidi"/>
          <w:sz w:val="28"/>
          <w:szCs w:val="28"/>
        </w:rPr>
        <w:t xml:space="preserve">SO, </w:t>
      </w:r>
      <w:proofErr w:type="gramStart"/>
      <w:r w:rsidRPr="00A5413B">
        <w:rPr>
          <w:rFonts w:asciiTheme="majorBidi" w:eastAsia="Times New Roman" w:hAnsiTheme="majorBidi" w:cstheme="majorBidi"/>
          <w:sz w:val="28"/>
          <w:szCs w:val="28"/>
        </w:rPr>
        <w:t>We</w:t>
      </w:r>
      <w:proofErr w:type="gramEnd"/>
      <w:r w:rsidRPr="00A5413B">
        <w:rPr>
          <w:rFonts w:asciiTheme="majorBidi" w:eastAsia="Times New Roman" w:hAnsiTheme="majorBidi" w:cstheme="majorBidi"/>
          <w:sz w:val="28"/>
          <w:szCs w:val="28"/>
        </w:rPr>
        <w:t xml:space="preserve"> concat</w:t>
      </w:r>
      <w:r>
        <w:rPr>
          <w:rFonts w:asciiTheme="majorBidi" w:eastAsia="Times New Roman" w:hAnsiTheme="majorBidi" w:cstheme="majorBidi"/>
          <w:sz w:val="28"/>
          <w:szCs w:val="28"/>
        </w:rPr>
        <w:t>enate</w:t>
      </w:r>
      <w:r w:rsidRPr="00A5413B">
        <w:rPr>
          <w:rFonts w:asciiTheme="majorBidi" w:eastAsia="Times New Roman" w:hAnsiTheme="majorBidi" w:cstheme="majorBidi"/>
          <w:sz w:val="28"/>
          <w:szCs w:val="28"/>
        </w:rPr>
        <w:t xml:space="preserve"> the matrices then multiple them by an additional weights matrix WO.</w:t>
      </w:r>
    </w:p>
    <w:p w:rsidR="001C3EA6" w:rsidRPr="00A5413B" w:rsidRDefault="001C3EA6" w:rsidP="001C3EA6">
      <w:pPr>
        <w:spacing w:after="0" w:line="240" w:lineRule="auto"/>
        <w:jc w:val="center"/>
        <w:textAlignment w:val="baseline"/>
        <w:rPr>
          <w:rFonts w:asciiTheme="majorBidi" w:eastAsia="Times New Roman" w:hAnsiTheme="majorBidi" w:cstheme="majorBidi"/>
          <w:color w:val="666666"/>
          <w:sz w:val="23"/>
          <w:szCs w:val="23"/>
        </w:rPr>
      </w:pPr>
      <w:r w:rsidRPr="00A5413B">
        <w:rPr>
          <w:rFonts w:asciiTheme="majorBidi" w:eastAsia="Times New Roman" w:hAnsiTheme="majorBidi" w:cstheme="majorBidi"/>
          <w:noProof/>
          <w:color w:val="666666"/>
          <w:sz w:val="23"/>
          <w:szCs w:val="23"/>
        </w:rPr>
        <w:drawing>
          <wp:inline distT="0" distB="0" distL="0" distR="0" wp14:anchorId="04DA5E1F" wp14:editId="48597931">
            <wp:extent cx="6302772" cy="3486738"/>
            <wp:effectExtent l="0" t="0" r="3175" b="0"/>
            <wp:docPr id="33" name="Picture 33" descr="http://jalammar.github.io/images/t/transformer_attention_heads_weight_matrix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jalammar.github.io/images/t/transformer_attention_heads_weight_matrix_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15097" cy="3493556"/>
                    </a:xfrm>
                    <a:prstGeom prst="rect">
                      <a:avLst/>
                    </a:prstGeom>
                    <a:noFill/>
                    <a:ln>
                      <a:noFill/>
                    </a:ln>
                  </pic:spPr>
                </pic:pic>
              </a:graphicData>
            </a:graphic>
          </wp:inline>
        </w:drawing>
      </w:r>
    </w:p>
    <w:p w:rsidR="001C3EA6" w:rsidRPr="00A5413B" w:rsidRDefault="001C3EA6" w:rsidP="001C3EA6">
      <w:pPr>
        <w:spacing w:before="225" w:after="225" w:line="240" w:lineRule="auto"/>
        <w:textAlignment w:val="baseline"/>
        <w:rPr>
          <w:rFonts w:asciiTheme="majorBidi" w:eastAsia="Times New Roman" w:hAnsiTheme="majorBidi" w:cstheme="majorBidi"/>
          <w:sz w:val="28"/>
          <w:szCs w:val="28"/>
        </w:rPr>
      </w:pPr>
      <w:r w:rsidRPr="00A5413B">
        <w:rPr>
          <w:rFonts w:asciiTheme="majorBidi" w:eastAsia="Times New Roman" w:hAnsiTheme="majorBidi" w:cstheme="majorBidi"/>
          <w:sz w:val="28"/>
          <w:szCs w:val="28"/>
        </w:rPr>
        <w:lastRenderedPageBreak/>
        <w:t>That’s pretty much all there is to multi-headed self-attention. It’s quite a handful of matrices, put them all in one visual so we can look at them in one place</w:t>
      </w:r>
    </w:p>
    <w:p w:rsidR="001C3EA6" w:rsidRPr="00A5413B" w:rsidRDefault="001C3EA6" w:rsidP="001C3EA6">
      <w:pPr>
        <w:spacing w:after="0" w:line="240" w:lineRule="auto"/>
        <w:jc w:val="center"/>
        <w:textAlignment w:val="baseline"/>
        <w:rPr>
          <w:rFonts w:asciiTheme="majorBidi" w:eastAsia="Times New Roman" w:hAnsiTheme="majorBidi" w:cstheme="majorBidi"/>
          <w:color w:val="666666"/>
          <w:sz w:val="23"/>
          <w:szCs w:val="23"/>
        </w:rPr>
      </w:pPr>
      <w:r w:rsidRPr="00A5413B">
        <w:rPr>
          <w:rFonts w:asciiTheme="majorBidi" w:eastAsia="Times New Roman" w:hAnsiTheme="majorBidi" w:cstheme="majorBidi"/>
          <w:noProof/>
          <w:color w:val="666666"/>
          <w:sz w:val="23"/>
          <w:szCs w:val="23"/>
        </w:rPr>
        <w:drawing>
          <wp:inline distT="0" distB="0" distL="0" distR="0" wp14:anchorId="2B8B33E7" wp14:editId="1652FC5D">
            <wp:extent cx="6210185" cy="3477012"/>
            <wp:effectExtent l="0" t="0" r="635" b="9525"/>
            <wp:docPr id="34" name="Picture 34" descr="http://jalammar.github.io/images/t/transformer_multi-headed_self-attention-re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jalammar.github.io/images/t/transformer_multi-headed_self-attention-reca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20522" cy="3482800"/>
                    </a:xfrm>
                    <a:prstGeom prst="rect">
                      <a:avLst/>
                    </a:prstGeom>
                    <a:noFill/>
                    <a:ln>
                      <a:noFill/>
                    </a:ln>
                  </pic:spPr>
                </pic:pic>
              </a:graphicData>
            </a:graphic>
          </wp:inline>
        </w:drawing>
      </w:r>
    </w:p>
    <w:p w:rsidR="001C3EA6" w:rsidRDefault="001C3EA6" w:rsidP="001C3EA6">
      <w:pPr>
        <w:rPr>
          <w:rStyle w:val="fontstyle01"/>
        </w:rPr>
      </w:pPr>
    </w:p>
    <w:p w:rsidR="001C3EA6" w:rsidRDefault="001C3EA6" w:rsidP="001C3EA6">
      <w:pPr>
        <w:rPr>
          <w:rStyle w:val="fontstyle21"/>
          <w:sz w:val="28"/>
          <w:szCs w:val="28"/>
        </w:rPr>
      </w:pPr>
      <w:r w:rsidRPr="000137E7">
        <w:rPr>
          <w:rStyle w:val="fontstyle01"/>
          <w:b/>
          <w:bCs/>
          <w:sz w:val="36"/>
          <w:szCs w:val="36"/>
        </w:rPr>
        <w:t>Why Self-Attention</w:t>
      </w:r>
      <w:r>
        <w:rPr>
          <w:rFonts w:ascii="NimbusRomNo9L-Medi" w:hAnsi="NimbusRomNo9L-Medi"/>
          <w:b/>
          <w:bCs/>
          <w:color w:val="000000"/>
        </w:rPr>
        <w:br/>
      </w:r>
      <w:r w:rsidRPr="000137E7">
        <w:rPr>
          <w:rStyle w:val="fontstyle21"/>
          <w:sz w:val="28"/>
          <w:szCs w:val="28"/>
        </w:rPr>
        <w:t>In this section we compare various aspects of self-attention layers to the recurrent and convolutional layers commonly used for mapping one variable-length sequence of symbol representations</w:t>
      </w:r>
      <w:r>
        <w:rPr>
          <w:rFonts w:ascii="NimbusRomNo9L-Regu" w:hAnsi="NimbusRomNo9L-Regu"/>
          <w:color w:val="000000"/>
          <w:sz w:val="28"/>
          <w:szCs w:val="28"/>
        </w:rPr>
        <w:t xml:space="preserve"> </w:t>
      </w:r>
      <w:r w:rsidRPr="000137E7">
        <w:rPr>
          <w:rStyle w:val="fontstyle31"/>
          <w:sz w:val="28"/>
          <w:szCs w:val="28"/>
        </w:rPr>
        <w:t>(</w:t>
      </w:r>
      <w:r w:rsidRPr="000137E7">
        <w:rPr>
          <w:rStyle w:val="fontstyle41"/>
          <w:sz w:val="28"/>
          <w:szCs w:val="28"/>
        </w:rPr>
        <w:t>x</w:t>
      </w:r>
      <w:r w:rsidRPr="000137E7">
        <w:rPr>
          <w:rStyle w:val="fontstyle51"/>
          <w:sz w:val="28"/>
          <w:szCs w:val="28"/>
        </w:rPr>
        <w:t>1</w:t>
      </w:r>
      <w:r w:rsidRPr="000137E7">
        <w:rPr>
          <w:rStyle w:val="fontstyle41"/>
          <w:sz w:val="28"/>
          <w:szCs w:val="28"/>
        </w:rPr>
        <w:t xml:space="preserve">; :::; </w:t>
      </w:r>
      <w:proofErr w:type="spellStart"/>
      <w:r w:rsidRPr="000137E7">
        <w:rPr>
          <w:rStyle w:val="fontstyle41"/>
          <w:sz w:val="28"/>
          <w:szCs w:val="28"/>
        </w:rPr>
        <w:t>x</w:t>
      </w:r>
      <w:r w:rsidRPr="000137E7">
        <w:rPr>
          <w:rStyle w:val="fontstyle61"/>
          <w:sz w:val="28"/>
          <w:szCs w:val="28"/>
        </w:rPr>
        <w:t>n</w:t>
      </w:r>
      <w:proofErr w:type="spellEnd"/>
      <w:r w:rsidRPr="000137E7">
        <w:rPr>
          <w:rStyle w:val="fontstyle31"/>
          <w:sz w:val="28"/>
          <w:szCs w:val="28"/>
        </w:rPr>
        <w:t xml:space="preserve">) </w:t>
      </w:r>
      <w:r w:rsidRPr="000137E7">
        <w:rPr>
          <w:rStyle w:val="fontstyle21"/>
          <w:sz w:val="28"/>
          <w:szCs w:val="28"/>
        </w:rPr>
        <w:t xml:space="preserve">to another sequence of equal length </w:t>
      </w:r>
      <w:r w:rsidRPr="000137E7">
        <w:rPr>
          <w:rStyle w:val="fontstyle31"/>
          <w:sz w:val="28"/>
          <w:szCs w:val="28"/>
        </w:rPr>
        <w:t>(</w:t>
      </w:r>
      <w:r w:rsidRPr="000137E7">
        <w:rPr>
          <w:rStyle w:val="fontstyle41"/>
          <w:sz w:val="28"/>
          <w:szCs w:val="28"/>
        </w:rPr>
        <w:t>z</w:t>
      </w:r>
      <w:r w:rsidRPr="000137E7">
        <w:rPr>
          <w:rStyle w:val="fontstyle51"/>
          <w:sz w:val="28"/>
          <w:szCs w:val="28"/>
        </w:rPr>
        <w:t>1</w:t>
      </w:r>
      <w:r w:rsidRPr="000137E7">
        <w:rPr>
          <w:rStyle w:val="fontstyle41"/>
          <w:sz w:val="28"/>
          <w:szCs w:val="28"/>
        </w:rPr>
        <w:t xml:space="preserve">; :::; </w:t>
      </w:r>
      <w:proofErr w:type="spellStart"/>
      <w:r w:rsidRPr="000137E7">
        <w:rPr>
          <w:rStyle w:val="fontstyle41"/>
          <w:sz w:val="28"/>
          <w:szCs w:val="28"/>
        </w:rPr>
        <w:t>z</w:t>
      </w:r>
      <w:r w:rsidRPr="000137E7">
        <w:rPr>
          <w:rStyle w:val="fontstyle61"/>
          <w:sz w:val="28"/>
          <w:szCs w:val="28"/>
        </w:rPr>
        <w:t>n</w:t>
      </w:r>
      <w:proofErr w:type="spellEnd"/>
      <w:r w:rsidRPr="000137E7">
        <w:rPr>
          <w:rStyle w:val="fontstyle31"/>
          <w:sz w:val="28"/>
          <w:szCs w:val="28"/>
        </w:rPr>
        <w:t>)</w:t>
      </w:r>
      <w:r w:rsidRPr="000137E7">
        <w:rPr>
          <w:rStyle w:val="fontstyle21"/>
          <w:sz w:val="28"/>
          <w:szCs w:val="28"/>
        </w:rPr>
        <w:t xml:space="preserve">, with </w:t>
      </w:r>
      <w:r w:rsidRPr="000137E7">
        <w:rPr>
          <w:rStyle w:val="fontstyle41"/>
          <w:sz w:val="28"/>
          <w:szCs w:val="28"/>
        </w:rPr>
        <w:t>x</w:t>
      </w:r>
      <w:r w:rsidRPr="000137E7">
        <w:rPr>
          <w:rStyle w:val="fontstyle61"/>
          <w:sz w:val="28"/>
          <w:szCs w:val="28"/>
        </w:rPr>
        <w:t>i</w:t>
      </w:r>
      <w:r w:rsidRPr="000137E7">
        <w:rPr>
          <w:rStyle w:val="fontstyle41"/>
          <w:sz w:val="28"/>
          <w:szCs w:val="28"/>
        </w:rPr>
        <w:t xml:space="preserve">; </w:t>
      </w:r>
      <w:proofErr w:type="spellStart"/>
      <w:r w:rsidRPr="000137E7">
        <w:rPr>
          <w:rStyle w:val="fontstyle41"/>
          <w:sz w:val="28"/>
          <w:szCs w:val="28"/>
        </w:rPr>
        <w:t>z</w:t>
      </w:r>
      <w:r w:rsidRPr="000137E7">
        <w:rPr>
          <w:rStyle w:val="fontstyle61"/>
          <w:sz w:val="28"/>
          <w:szCs w:val="28"/>
        </w:rPr>
        <w:t>i</w:t>
      </w:r>
      <w:proofErr w:type="spellEnd"/>
      <w:r w:rsidRPr="000137E7">
        <w:rPr>
          <w:rStyle w:val="fontstyle61"/>
          <w:sz w:val="28"/>
          <w:szCs w:val="28"/>
        </w:rPr>
        <w:t xml:space="preserve"> </w:t>
      </w:r>
      <w:r w:rsidRPr="000137E7">
        <w:rPr>
          <w:rStyle w:val="fontstyle71"/>
          <w:sz w:val="28"/>
          <w:szCs w:val="28"/>
        </w:rPr>
        <w:t xml:space="preserve">2 </w:t>
      </w:r>
      <w:r w:rsidRPr="000137E7">
        <w:rPr>
          <w:rStyle w:val="fontstyle81"/>
          <w:sz w:val="28"/>
          <w:szCs w:val="28"/>
        </w:rPr>
        <w:t>R</w:t>
      </w:r>
      <w:r w:rsidRPr="000137E7">
        <w:rPr>
          <w:rStyle w:val="fontstyle61"/>
          <w:sz w:val="28"/>
          <w:szCs w:val="28"/>
        </w:rPr>
        <w:t>d</w:t>
      </w:r>
      <w:r w:rsidRPr="000137E7">
        <w:rPr>
          <w:rStyle w:val="fontstyle21"/>
          <w:sz w:val="28"/>
          <w:szCs w:val="28"/>
        </w:rPr>
        <w:t>, such as a hidden</w:t>
      </w:r>
      <w:r>
        <w:rPr>
          <w:rFonts w:ascii="NimbusRomNo9L-Regu" w:hAnsi="NimbusRomNo9L-Regu"/>
          <w:color w:val="000000"/>
          <w:sz w:val="28"/>
          <w:szCs w:val="28"/>
        </w:rPr>
        <w:t xml:space="preserve"> </w:t>
      </w:r>
      <w:r w:rsidRPr="000137E7">
        <w:rPr>
          <w:rStyle w:val="fontstyle21"/>
          <w:sz w:val="28"/>
          <w:szCs w:val="28"/>
        </w:rPr>
        <w:t>layer in a typical sequence transduction encoder or decoder. Motivating our use of self-</w:t>
      </w:r>
      <w:proofErr w:type="gramStart"/>
      <w:r w:rsidRPr="000137E7">
        <w:rPr>
          <w:rStyle w:val="fontstyle21"/>
          <w:sz w:val="28"/>
          <w:szCs w:val="28"/>
        </w:rPr>
        <w:t>attention</w:t>
      </w:r>
      <w:proofErr w:type="gramEnd"/>
      <w:r w:rsidRPr="000137E7">
        <w:rPr>
          <w:rStyle w:val="fontstyle21"/>
          <w:sz w:val="28"/>
          <w:szCs w:val="28"/>
        </w:rPr>
        <w:t xml:space="preserve"> we</w:t>
      </w:r>
      <w:r>
        <w:rPr>
          <w:rFonts w:ascii="NimbusRomNo9L-Regu" w:hAnsi="NimbusRomNo9L-Regu"/>
          <w:color w:val="000000"/>
          <w:sz w:val="28"/>
          <w:szCs w:val="28"/>
        </w:rPr>
        <w:t xml:space="preserve"> </w:t>
      </w:r>
      <w:r w:rsidRPr="000137E7">
        <w:rPr>
          <w:rStyle w:val="fontstyle21"/>
          <w:sz w:val="28"/>
          <w:szCs w:val="28"/>
        </w:rPr>
        <w:t>consider three desiderata.</w:t>
      </w:r>
      <w:r>
        <w:rPr>
          <w:rFonts w:ascii="NimbusRomNo9L-Regu" w:hAnsi="NimbusRomNo9L-Regu"/>
          <w:color w:val="000000"/>
          <w:sz w:val="28"/>
          <w:szCs w:val="28"/>
        </w:rPr>
        <w:t xml:space="preserve"> </w:t>
      </w:r>
      <w:r w:rsidRPr="000137E7">
        <w:rPr>
          <w:rStyle w:val="fontstyle21"/>
          <w:sz w:val="28"/>
          <w:szCs w:val="28"/>
        </w:rPr>
        <w:t>One is the total computational complexity per layer. Another is the amount of computation that can</w:t>
      </w:r>
      <w:r>
        <w:rPr>
          <w:rFonts w:ascii="NimbusRomNo9L-Regu" w:hAnsi="NimbusRomNo9L-Regu"/>
          <w:color w:val="000000"/>
          <w:sz w:val="28"/>
          <w:szCs w:val="28"/>
        </w:rPr>
        <w:t xml:space="preserve"> </w:t>
      </w:r>
      <w:r w:rsidRPr="000137E7">
        <w:rPr>
          <w:rStyle w:val="fontstyle21"/>
          <w:sz w:val="28"/>
          <w:szCs w:val="28"/>
        </w:rPr>
        <w:t>be parallelized, as measured by the minimum number of sequential operations required.</w:t>
      </w:r>
      <w:r>
        <w:rPr>
          <w:rFonts w:ascii="NimbusRomNo9L-Regu" w:hAnsi="NimbusRomNo9L-Regu"/>
          <w:color w:val="000000"/>
          <w:sz w:val="28"/>
          <w:szCs w:val="28"/>
        </w:rPr>
        <w:t xml:space="preserve"> </w:t>
      </w:r>
      <w:r w:rsidRPr="000137E7">
        <w:rPr>
          <w:rStyle w:val="fontstyle21"/>
          <w:sz w:val="28"/>
          <w:szCs w:val="28"/>
        </w:rPr>
        <w:t>The third is the path length between long-range dependencies in the network. Learning long-range</w:t>
      </w:r>
      <w:r>
        <w:rPr>
          <w:rFonts w:ascii="NimbusRomNo9L-Regu" w:hAnsi="NimbusRomNo9L-Regu"/>
          <w:color w:val="000000"/>
          <w:sz w:val="28"/>
          <w:szCs w:val="28"/>
        </w:rPr>
        <w:t xml:space="preserve"> </w:t>
      </w:r>
      <w:r w:rsidRPr="000137E7">
        <w:rPr>
          <w:rStyle w:val="fontstyle21"/>
          <w:sz w:val="28"/>
          <w:szCs w:val="28"/>
        </w:rPr>
        <w:t>dependencies is a key challenge in many sequence transduction tasks. One key factor affecting the</w:t>
      </w:r>
      <w:r>
        <w:rPr>
          <w:rFonts w:ascii="NimbusRomNo9L-Regu" w:hAnsi="NimbusRomNo9L-Regu"/>
          <w:color w:val="000000"/>
          <w:sz w:val="28"/>
          <w:szCs w:val="28"/>
        </w:rPr>
        <w:t xml:space="preserve"> </w:t>
      </w:r>
      <w:r w:rsidRPr="000137E7">
        <w:rPr>
          <w:rStyle w:val="fontstyle21"/>
          <w:sz w:val="28"/>
          <w:szCs w:val="28"/>
        </w:rPr>
        <w:t>ability to learn such dependencies is the length of the paths forward and backward signals have to</w:t>
      </w:r>
      <w:r>
        <w:rPr>
          <w:rFonts w:ascii="NimbusRomNo9L-Regu" w:hAnsi="NimbusRomNo9L-Regu"/>
          <w:color w:val="000000"/>
          <w:sz w:val="28"/>
          <w:szCs w:val="28"/>
        </w:rPr>
        <w:t xml:space="preserve"> </w:t>
      </w:r>
      <w:r w:rsidRPr="000137E7">
        <w:rPr>
          <w:rStyle w:val="fontstyle21"/>
          <w:sz w:val="28"/>
          <w:szCs w:val="28"/>
        </w:rPr>
        <w:t>traverse in the network. The shorter these p</w:t>
      </w:r>
      <w:r>
        <w:rPr>
          <w:rStyle w:val="fontstyle21"/>
          <w:sz w:val="28"/>
          <w:szCs w:val="28"/>
        </w:rPr>
        <w:t xml:space="preserve">aths between any combination of </w:t>
      </w:r>
      <w:r w:rsidRPr="000137E7">
        <w:rPr>
          <w:rStyle w:val="fontstyle21"/>
          <w:sz w:val="28"/>
          <w:szCs w:val="28"/>
        </w:rPr>
        <w:t>positions in the input</w:t>
      </w:r>
      <w:r>
        <w:rPr>
          <w:rFonts w:ascii="NimbusRomNo9L-Regu" w:hAnsi="NimbusRomNo9L-Regu"/>
          <w:color w:val="000000"/>
          <w:sz w:val="28"/>
          <w:szCs w:val="28"/>
        </w:rPr>
        <w:t xml:space="preserve"> </w:t>
      </w:r>
      <w:r w:rsidRPr="000137E7">
        <w:rPr>
          <w:rStyle w:val="fontstyle21"/>
          <w:sz w:val="28"/>
          <w:szCs w:val="28"/>
        </w:rPr>
        <w:t>and output sequences, the easier it is to l</w:t>
      </w:r>
      <w:r>
        <w:rPr>
          <w:rStyle w:val="fontstyle21"/>
          <w:sz w:val="28"/>
          <w:szCs w:val="28"/>
        </w:rPr>
        <w:t xml:space="preserve">earn long-range </w:t>
      </w:r>
      <w:proofErr w:type="gramStart"/>
      <w:r>
        <w:rPr>
          <w:rStyle w:val="fontstyle21"/>
          <w:sz w:val="28"/>
          <w:szCs w:val="28"/>
        </w:rPr>
        <w:t xml:space="preserve">dependencies </w:t>
      </w:r>
      <w:r w:rsidRPr="000137E7">
        <w:rPr>
          <w:rStyle w:val="fontstyle21"/>
          <w:sz w:val="28"/>
          <w:szCs w:val="28"/>
        </w:rPr>
        <w:t>.</w:t>
      </w:r>
      <w:proofErr w:type="gramEnd"/>
      <w:r w:rsidRPr="000137E7">
        <w:rPr>
          <w:rStyle w:val="fontstyle21"/>
          <w:sz w:val="28"/>
          <w:szCs w:val="28"/>
        </w:rPr>
        <w:t xml:space="preserve"> Hence we also compare</w:t>
      </w:r>
      <w:r>
        <w:rPr>
          <w:rFonts w:ascii="NimbusRomNo9L-Regu" w:hAnsi="NimbusRomNo9L-Regu"/>
          <w:color w:val="000000"/>
          <w:sz w:val="28"/>
          <w:szCs w:val="28"/>
        </w:rPr>
        <w:t xml:space="preserve"> </w:t>
      </w:r>
      <w:r w:rsidRPr="000137E7">
        <w:rPr>
          <w:rStyle w:val="fontstyle21"/>
          <w:sz w:val="28"/>
          <w:szCs w:val="28"/>
        </w:rPr>
        <w:t>the maximum path length between any two input and output positions in networks composed of the</w:t>
      </w:r>
      <w:r w:rsidRPr="000137E7">
        <w:rPr>
          <w:rFonts w:ascii="NimbusRomNo9L-Regu" w:hAnsi="NimbusRomNo9L-Regu"/>
          <w:color w:val="000000"/>
          <w:sz w:val="28"/>
          <w:szCs w:val="28"/>
        </w:rPr>
        <w:br/>
      </w:r>
      <w:r w:rsidRPr="000137E7">
        <w:rPr>
          <w:rStyle w:val="fontstyle21"/>
          <w:sz w:val="28"/>
          <w:szCs w:val="28"/>
        </w:rPr>
        <w:t>different layer types.</w:t>
      </w:r>
      <w:r w:rsidRPr="000137E7">
        <w:rPr>
          <w:rFonts w:ascii="NimbusRomNo9L-Regu" w:hAnsi="NimbusRomNo9L-Regu"/>
          <w:color w:val="000000"/>
          <w:sz w:val="28"/>
          <w:szCs w:val="28"/>
        </w:rPr>
        <w:br/>
      </w:r>
      <w:r w:rsidRPr="000137E7">
        <w:rPr>
          <w:rStyle w:val="fontstyle21"/>
          <w:sz w:val="28"/>
          <w:szCs w:val="28"/>
        </w:rPr>
        <w:lastRenderedPageBreak/>
        <w:t>As noted in Table 1, a self-attention layer connects all positions with a constant number of sequentially</w:t>
      </w:r>
      <w:r>
        <w:rPr>
          <w:rFonts w:ascii="NimbusRomNo9L-Regu" w:hAnsi="NimbusRomNo9L-Regu"/>
          <w:color w:val="000000"/>
          <w:sz w:val="28"/>
          <w:szCs w:val="28"/>
        </w:rPr>
        <w:t xml:space="preserve"> </w:t>
      </w:r>
      <w:r w:rsidRPr="000137E7">
        <w:rPr>
          <w:rStyle w:val="fontstyle21"/>
          <w:sz w:val="28"/>
          <w:szCs w:val="28"/>
        </w:rPr>
        <w:t xml:space="preserve">executed operations, whereas a recurrent layer requires </w:t>
      </w:r>
      <w:r w:rsidRPr="000137E7">
        <w:rPr>
          <w:rStyle w:val="fontstyle41"/>
          <w:sz w:val="28"/>
          <w:szCs w:val="28"/>
        </w:rPr>
        <w:t>O</w:t>
      </w:r>
      <w:r w:rsidRPr="000137E7">
        <w:rPr>
          <w:rStyle w:val="fontstyle31"/>
          <w:sz w:val="28"/>
          <w:szCs w:val="28"/>
        </w:rPr>
        <w:t>(</w:t>
      </w:r>
      <w:r w:rsidRPr="000137E7">
        <w:rPr>
          <w:rStyle w:val="fontstyle41"/>
          <w:sz w:val="28"/>
          <w:szCs w:val="28"/>
        </w:rPr>
        <w:t>n</w:t>
      </w:r>
      <w:r w:rsidRPr="000137E7">
        <w:rPr>
          <w:rStyle w:val="fontstyle31"/>
          <w:sz w:val="28"/>
          <w:szCs w:val="28"/>
        </w:rPr>
        <w:t xml:space="preserve">) </w:t>
      </w:r>
      <w:r w:rsidRPr="000137E7">
        <w:rPr>
          <w:rStyle w:val="fontstyle21"/>
          <w:sz w:val="28"/>
          <w:szCs w:val="28"/>
        </w:rPr>
        <w:t>sequential operations. In terms of</w:t>
      </w:r>
      <w:r>
        <w:rPr>
          <w:rFonts w:ascii="NimbusRomNo9L-Regu" w:hAnsi="NimbusRomNo9L-Regu"/>
          <w:color w:val="000000"/>
          <w:sz w:val="28"/>
          <w:szCs w:val="28"/>
        </w:rPr>
        <w:t xml:space="preserve"> </w:t>
      </w:r>
      <w:r w:rsidRPr="000137E7">
        <w:rPr>
          <w:rStyle w:val="fontstyle21"/>
          <w:sz w:val="28"/>
          <w:szCs w:val="28"/>
        </w:rPr>
        <w:t>computational complexity, self-attention layers are faster than recurrent layers when the sequence</w:t>
      </w:r>
      <w:r w:rsidRPr="000137E7">
        <w:rPr>
          <w:rFonts w:ascii="NimbusRomNo9L-Regu" w:hAnsi="NimbusRomNo9L-Regu"/>
          <w:color w:val="000000"/>
          <w:sz w:val="28"/>
          <w:szCs w:val="28"/>
        </w:rPr>
        <w:br/>
      </w:r>
      <w:r w:rsidRPr="000137E7">
        <w:rPr>
          <w:rStyle w:val="fontstyle21"/>
          <w:sz w:val="28"/>
          <w:szCs w:val="28"/>
        </w:rPr>
        <w:t xml:space="preserve">length </w:t>
      </w:r>
      <w:r w:rsidRPr="000137E7">
        <w:rPr>
          <w:rStyle w:val="fontstyle41"/>
          <w:sz w:val="28"/>
          <w:szCs w:val="28"/>
        </w:rPr>
        <w:t xml:space="preserve">n </w:t>
      </w:r>
      <w:r w:rsidRPr="000137E7">
        <w:rPr>
          <w:rStyle w:val="fontstyle21"/>
          <w:sz w:val="28"/>
          <w:szCs w:val="28"/>
        </w:rPr>
        <w:t xml:space="preserve">is smaller than the representation dimensionality </w:t>
      </w:r>
      <w:r w:rsidRPr="000137E7">
        <w:rPr>
          <w:rStyle w:val="fontstyle41"/>
          <w:sz w:val="28"/>
          <w:szCs w:val="28"/>
        </w:rPr>
        <w:t>d</w:t>
      </w:r>
      <w:r w:rsidRPr="000137E7">
        <w:rPr>
          <w:rStyle w:val="fontstyle21"/>
          <w:sz w:val="28"/>
          <w:szCs w:val="28"/>
        </w:rPr>
        <w:t>, which is most often the case with</w:t>
      </w:r>
      <w:r>
        <w:rPr>
          <w:rFonts w:ascii="NimbusRomNo9L-Regu" w:hAnsi="NimbusRomNo9L-Regu"/>
          <w:color w:val="000000"/>
          <w:sz w:val="28"/>
          <w:szCs w:val="28"/>
        </w:rPr>
        <w:t xml:space="preserve"> </w:t>
      </w:r>
      <w:r w:rsidRPr="000137E7">
        <w:rPr>
          <w:rStyle w:val="fontstyle21"/>
          <w:sz w:val="28"/>
          <w:szCs w:val="28"/>
        </w:rPr>
        <w:t>sentence representations used by state-of-the-art models in machine translations, such as word-piece</w:t>
      </w:r>
      <w:r>
        <w:rPr>
          <w:rFonts w:ascii="NimbusRomNo9L-Regu" w:hAnsi="NimbusRomNo9L-Regu"/>
          <w:color w:val="000000"/>
          <w:sz w:val="28"/>
          <w:szCs w:val="28"/>
        </w:rPr>
        <w:t xml:space="preserve"> </w:t>
      </w:r>
      <w:r>
        <w:rPr>
          <w:rStyle w:val="fontstyle21"/>
          <w:sz w:val="28"/>
          <w:szCs w:val="28"/>
        </w:rPr>
        <w:t xml:space="preserve"> and byte-pair </w:t>
      </w:r>
      <w:r w:rsidRPr="000137E7">
        <w:rPr>
          <w:rStyle w:val="fontstyle21"/>
          <w:sz w:val="28"/>
          <w:szCs w:val="28"/>
        </w:rPr>
        <w:t xml:space="preserve"> representations. To improve computational performance for tasks involving</w:t>
      </w:r>
      <w:r w:rsidRPr="000137E7">
        <w:rPr>
          <w:rFonts w:ascii="NimbusRomNo9L-Regu" w:hAnsi="NimbusRomNo9L-Regu"/>
          <w:color w:val="000000"/>
          <w:sz w:val="28"/>
          <w:szCs w:val="28"/>
        </w:rPr>
        <w:br/>
      </w:r>
      <w:r w:rsidRPr="000137E7">
        <w:rPr>
          <w:rStyle w:val="fontstyle21"/>
          <w:sz w:val="28"/>
          <w:szCs w:val="28"/>
        </w:rPr>
        <w:t xml:space="preserve">very long sequences, self-attention could be restricted to considering only a neighborhood of size </w:t>
      </w:r>
      <w:r w:rsidRPr="000137E7">
        <w:rPr>
          <w:rStyle w:val="fontstyle41"/>
          <w:sz w:val="28"/>
          <w:szCs w:val="28"/>
        </w:rPr>
        <w:t xml:space="preserve">r </w:t>
      </w:r>
      <w:r w:rsidRPr="000137E7">
        <w:rPr>
          <w:rStyle w:val="fontstyle21"/>
          <w:sz w:val="28"/>
          <w:szCs w:val="28"/>
        </w:rPr>
        <w:t>in</w:t>
      </w:r>
      <w:r>
        <w:rPr>
          <w:rFonts w:ascii="NimbusRomNo9L-Regu" w:hAnsi="NimbusRomNo9L-Regu"/>
          <w:color w:val="000000"/>
          <w:sz w:val="28"/>
          <w:szCs w:val="28"/>
        </w:rPr>
        <w:t xml:space="preserve"> </w:t>
      </w:r>
      <w:r w:rsidRPr="000137E7">
        <w:rPr>
          <w:rStyle w:val="fontstyle21"/>
          <w:sz w:val="28"/>
          <w:szCs w:val="28"/>
        </w:rPr>
        <w:t>6</w:t>
      </w:r>
      <w:r>
        <w:rPr>
          <w:sz w:val="28"/>
          <w:szCs w:val="28"/>
        </w:rPr>
        <w:t xml:space="preserve"> </w:t>
      </w:r>
      <w:r w:rsidRPr="000137E7">
        <w:rPr>
          <w:rStyle w:val="fontstyle21"/>
          <w:sz w:val="28"/>
          <w:szCs w:val="28"/>
        </w:rPr>
        <w:t>the input sequence centered around the respective output position. This would increase the maximum</w:t>
      </w:r>
      <w:r w:rsidRPr="000137E7">
        <w:rPr>
          <w:rFonts w:ascii="NimbusRomNo9L-Regu" w:hAnsi="NimbusRomNo9L-Regu"/>
          <w:color w:val="000000"/>
          <w:sz w:val="28"/>
          <w:szCs w:val="28"/>
        </w:rPr>
        <w:br/>
      </w:r>
      <w:r w:rsidRPr="000137E7">
        <w:rPr>
          <w:rStyle w:val="fontstyle21"/>
          <w:sz w:val="28"/>
          <w:szCs w:val="28"/>
        </w:rPr>
        <w:t xml:space="preserve">path length to </w:t>
      </w:r>
      <w:r w:rsidRPr="000137E7">
        <w:rPr>
          <w:rStyle w:val="fontstyle41"/>
          <w:sz w:val="28"/>
          <w:szCs w:val="28"/>
        </w:rPr>
        <w:t>O</w:t>
      </w:r>
      <w:r w:rsidRPr="000137E7">
        <w:rPr>
          <w:rStyle w:val="fontstyle31"/>
          <w:sz w:val="28"/>
          <w:szCs w:val="28"/>
        </w:rPr>
        <w:t>(</w:t>
      </w:r>
      <w:r w:rsidRPr="000137E7">
        <w:rPr>
          <w:rStyle w:val="fontstyle41"/>
          <w:sz w:val="28"/>
          <w:szCs w:val="28"/>
        </w:rPr>
        <w:t>n=r</w:t>
      </w:r>
      <w:r w:rsidRPr="000137E7">
        <w:rPr>
          <w:rStyle w:val="fontstyle31"/>
          <w:sz w:val="28"/>
          <w:szCs w:val="28"/>
        </w:rPr>
        <w:t>)</w:t>
      </w:r>
      <w:r w:rsidRPr="000137E7">
        <w:rPr>
          <w:rStyle w:val="fontstyle21"/>
          <w:sz w:val="28"/>
          <w:szCs w:val="28"/>
        </w:rPr>
        <w:t>. We plan to investigate this approach further in future work.</w:t>
      </w:r>
      <w:r w:rsidRPr="000137E7">
        <w:rPr>
          <w:rFonts w:ascii="NimbusRomNo9L-Regu" w:hAnsi="NimbusRomNo9L-Regu"/>
          <w:color w:val="000000"/>
          <w:sz w:val="28"/>
          <w:szCs w:val="28"/>
        </w:rPr>
        <w:br/>
      </w:r>
      <w:r w:rsidRPr="000137E7">
        <w:rPr>
          <w:rStyle w:val="fontstyle21"/>
          <w:sz w:val="28"/>
          <w:szCs w:val="28"/>
        </w:rPr>
        <w:t xml:space="preserve">A single convolutional layer with kernel width </w:t>
      </w:r>
      <w:r w:rsidRPr="000137E7">
        <w:rPr>
          <w:rStyle w:val="fontstyle41"/>
          <w:sz w:val="28"/>
          <w:szCs w:val="28"/>
        </w:rPr>
        <w:t xml:space="preserve">k &lt; n </w:t>
      </w:r>
      <w:r>
        <w:rPr>
          <w:rStyle w:val="fontstyle21"/>
          <w:sz w:val="28"/>
          <w:szCs w:val="28"/>
        </w:rPr>
        <w:t xml:space="preserve">does not connect all pairs of </w:t>
      </w:r>
      <w:r w:rsidRPr="000137E7">
        <w:rPr>
          <w:rStyle w:val="fontstyle21"/>
          <w:sz w:val="28"/>
          <w:szCs w:val="28"/>
        </w:rPr>
        <w:t>input and output</w:t>
      </w:r>
      <w:r>
        <w:rPr>
          <w:rFonts w:ascii="NimbusRomNo9L-Regu" w:hAnsi="NimbusRomNo9L-Regu"/>
          <w:color w:val="000000"/>
          <w:sz w:val="28"/>
          <w:szCs w:val="28"/>
        </w:rPr>
        <w:t xml:space="preserve"> </w:t>
      </w:r>
      <w:r w:rsidRPr="000137E7">
        <w:rPr>
          <w:rStyle w:val="fontstyle21"/>
          <w:sz w:val="28"/>
          <w:szCs w:val="28"/>
        </w:rPr>
        <w:t xml:space="preserve">positions. Doing so requires a stack of </w:t>
      </w:r>
      <w:r w:rsidRPr="000137E7">
        <w:rPr>
          <w:rStyle w:val="fontstyle41"/>
          <w:sz w:val="28"/>
          <w:szCs w:val="28"/>
        </w:rPr>
        <w:t>O</w:t>
      </w:r>
      <w:r w:rsidRPr="000137E7">
        <w:rPr>
          <w:rStyle w:val="fontstyle31"/>
          <w:sz w:val="28"/>
          <w:szCs w:val="28"/>
        </w:rPr>
        <w:t>(</w:t>
      </w:r>
      <w:r w:rsidRPr="000137E7">
        <w:rPr>
          <w:rStyle w:val="fontstyle41"/>
          <w:sz w:val="28"/>
          <w:szCs w:val="28"/>
        </w:rPr>
        <w:t>n=k</w:t>
      </w:r>
      <w:r w:rsidRPr="000137E7">
        <w:rPr>
          <w:rStyle w:val="fontstyle31"/>
          <w:sz w:val="28"/>
          <w:szCs w:val="28"/>
        </w:rPr>
        <w:t xml:space="preserve">) </w:t>
      </w:r>
      <w:r w:rsidRPr="000137E7">
        <w:rPr>
          <w:rStyle w:val="fontstyle21"/>
          <w:sz w:val="28"/>
          <w:szCs w:val="28"/>
        </w:rPr>
        <w:t>convolutional layers in the case of contiguous kernels,</w:t>
      </w:r>
      <w:r>
        <w:rPr>
          <w:rFonts w:ascii="NimbusRomNo9L-Regu" w:hAnsi="NimbusRomNo9L-Regu"/>
          <w:color w:val="000000"/>
          <w:sz w:val="28"/>
          <w:szCs w:val="28"/>
        </w:rPr>
        <w:t xml:space="preserve"> </w:t>
      </w:r>
      <w:r w:rsidRPr="000137E7">
        <w:rPr>
          <w:rStyle w:val="fontstyle21"/>
          <w:sz w:val="28"/>
          <w:szCs w:val="28"/>
        </w:rPr>
        <w:t xml:space="preserve">or </w:t>
      </w:r>
      <w:r w:rsidRPr="000137E7">
        <w:rPr>
          <w:rStyle w:val="fontstyle41"/>
          <w:sz w:val="28"/>
          <w:szCs w:val="28"/>
        </w:rPr>
        <w:t>O</w:t>
      </w:r>
      <w:r w:rsidRPr="000137E7">
        <w:rPr>
          <w:rStyle w:val="fontstyle31"/>
          <w:sz w:val="28"/>
          <w:szCs w:val="28"/>
        </w:rPr>
        <w:t>(</w:t>
      </w:r>
      <w:proofErr w:type="spellStart"/>
      <w:r w:rsidRPr="000137E7">
        <w:rPr>
          <w:rStyle w:val="fontstyle41"/>
          <w:sz w:val="28"/>
          <w:szCs w:val="28"/>
        </w:rPr>
        <w:t>log</w:t>
      </w:r>
      <w:r w:rsidRPr="000137E7">
        <w:rPr>
          <w:rStyle w:val="fontstyle61"/>
          <w:sz w:val="28"/>
          <w:szCs w:val="28"/>
        </w:rPr>
        <w:t>k</w:t>
      </w:r>
      <w:proofErr w:type="spellEnd"/>
      <w:r w:rsidRPr="000137E7">
        <w:rPr>
          <w:rStyle w:val="fontstyle31"/>
          <w:sz w:val="28"/>
          <w:szCs w:val="28"/>
        </w:rPr>
        <w:t>(</w:t>
      </w:r>
      <w:r w:rsidRPr="000137E7">
        <w:rPr>
          <w:rStyle w:val="fontstyle41"/>
          <w:sz w:val="28"/>
          <w:szCs w:val="28"/>
        </w:rPr>
        <w:t>n</w:t>
      </w:r>
      <w:r w:rsidRPr="000137E7">
        <w:rPr>
          <w:rStyle w:val="fontstyle31"/>
          <w:sz w:val="28"/>
          <w:szCs w:val="28"/>
        </w:rPr>
        <w:t xml:space="preserve">)) </w:t>
      </w:r>
      <w:r w:rsidRPr="000137E7">
        <w:rPr>
          <w:rStyle w:val="fontstyle21"/>
          <w:sz w:val="28"/>
          <w:szCs w:val="28"/>
        </w:rPr>
        <w:t>in the case of dilated convolutions [18], increasing the length of the longest paths</w:t>
      </w:r>
      <w:r w:rsidRPr="000137E7">
        <w:rPr>
          <w:rFonts w:ascii="NimbusRomNo9L-Regu" w:hAnsi="NimbusRomNo9L-Regu"/>
          <w:color w:val="000000"/>
          <w:sz w:val="28"/>
          <w:szCs w:val="28"/>
        </w:rPr>
        <w:br/>
      </w:r>
      <w:r w:rsidRPr="000137E7">
        <w:rPr>
          <w:rStyle w:val="fontstyle21"/>
          <w:sz w:val="28"/>
          <w:szCs w:val="28"/>
        </w:rPr>
        <w:t>between any two positions in the network. Convolutional layers are generally more expensive than</w:t>
      </w:r>
      <w:r>
        <w:rPr>
          <w:rFonts w:ascii="NimbusRomNo9L-Regu" w:hAnsi="NimbusRomNo9L-Regu"/>
          <w:color w:val="000000"/>
          <w:sz w:val="28"/>
          <w:szCs w:val="28"/>
        </w:rPr>
        <w:t xml:space="preserve"> </w:t>
      </w:r>
      <w:r w:rsidRPr="000137E7">
        <w:rPr>
          <w:rStyle w:val="fontstyle21"/>
          <w:sz w:val="28"/>
          <w:szCs w:val="28"/>
        </w:rPr>
        <w:t xml:space="preserve">recurrent layers, by a factor of </w:t>
      </w:r>
      <w:r w:rsidRPr="000137E7">
        <w:rPr>
          <w:rStyle w:val="fontstyle41"/>
          <w:sz w:val="28"/>
          <w:szCs w:val="28"/>
        </w:rPr>
        <w:t>k</w:t>
      </w:r>
      <w:r>
        <w:rPr>
          <w:rStyle w:val="fontstyle21"/>
          <w:sz w:val="28"/>
          <w:szCs w:val="28"/>
        </w:rPr>
        <w:t xml:space="preserve">. Separable convolutions, </w:t>
      </w:r>
      <w:r w:rsidRPr="000137E7">
        <w:rPr>
          <w:rStyle w:val="fontstyle21"/>
          <w:sz w:val="28"/>
          <w:szCs w:val="28"/>
        </w:rPr>
        <w:t>however, decrease the complexity</w:t>
      </w:r>
      <w:r>
        <w:rPr>
          <w:rFonts w:ascii="NimbusRomNo9L-Regu" w:hAnsi="NimbusRomNo9L-Regu"/>
          <w:color w:val="000000"/>
          <w:sz w:val="28"/>
          <w:szCs w:val="28"/>
        </w:rPr>
        <w:t xml:space="preserve"> </w:t>
      </w:r>
      <w:r w:rsidRPr="000137E7">
        <w:rPr>
          <w:rStyle w:val="fontstyle21"/>
          <w:sz w:val="28"/>
          <w:szCs w:val="28"/>
        </w:rPr>
        <w:t xml:space="preserve">considerably, to </w:t>
      </w:r>
      <w:proofErr w:type="gramStart"/>
      <w:r w:rsidRPr="000137E7">
        <w:rPr>
          <w:rStyle w:val="fontstyle41"/>
          <w:sz w:val="28"/>
          <w:szCs w:val="28"/>
        </w:rPr>
        <w:t>O</w:t>
      </w:r>
      <w:r w:rsidRPr="000137E7">
        <w:rPr>
          <w:rStyle w:val="fontstyle31"/>
          <w:sz w:val="28"/>
          <w:szCs w:val="28"/>
        </w:rPr>
        <w:t>(</w:t>
      </w:r>
      <w:proofErr w:type="gramEnd"/>
      <w:r w:rsidRPr="000137E7">
        <w:rPr>
          <w:rStyle w:val="fontstyle41"/>
          <w:sz w:val="28"/>
          <w:szCs w:val="28"/>
        </w:rPr>
        <w:t xml:space="preserve">k </w:t>
      </w:r>
      <w:r w:rsidRPr="000137E7">
        <w:rPr>
          <w:rStyle w:val="fontstyle71"/>
          <w:sz w:val="28"/>
          <w:szCs w:val="28"/>
        </w:rPr>
        <w:t xml:space="preserve">· </w:t>
      </w:r>
      <w:r w:rsidRPr="000137E7">
        <w:rPr>
          <w:rStyle w:val="fontstyle41"/>
          <w:sz w:val="28"/>
          <w:szCs w:val="28"/>
        </w:rPr>
        <w:t xml:space="preserve">n </w:t>
      </w:r>
      <w:r w:rsidRPr="000137E7">
        <w:rPr>
          <w:rStyle w:val="fontstyle71"/>
          <w:sz w:val="28"/>
          <w:szCs w:val="28"/>
        </w:rPr>
        <w:t xml:space="preserve">· </w:t>
      </w:r>
      <w:r w:rsidRPr="000137E7">
        <w:rPr>
          <w:rStyle w:val="fontstyle41"/>
          <w:sz w:val="28"/>
          <w:szCs w:val="28"/>
        </w:rPr>
        <w:t xml:space="preserve">d </w:t>
      </w:r>
      <w:r w:rsidRPr="000137E7">
        <w:rPr>
          <w:rStyle w:val="fontstyle31"/>
          <w:sz w:val="28"/>
          <w:szCs w:val="28"/>
        </w:rPr>
        <w:t xml:space="preserve">+ </w:t>
      </w:r>
      <w:r w:rsidRPr="000137E7">
        <w:rPr>
          <w:rStyle w:val="fontstyle41"/>
          <w:sz w:val="28"/>
          <w:szCs w:val="28"/>
        </w:rPr>
        <w:t xml:space="preserve">n </w:t>
      </w:r>
      <w:r w:rsidRPr="000137E7">
        <w:rPr>
          <w:rStyle w:val="fontstyle71"/>
          <w:sz w:val="28"/>
          <w:szCs w:val="28"/>
        </w:rPr>
        <w:t xml:space="preserve">· </w:t>
      </w:r>
      <w:r w:rsidRPr="000137E7">
        <w:rPr>
          <w:rStyle w:val="fontstyle41"/>
          <w:sz w:val="28"/>
          <w:szCs w:val="28"/>
        </w:rPr>
        <w:t>d</w:t>
      </w:r>
      <w:r w:rsidRPr="000137E7">
        <w:rPr>
          <w:rStyle w:val="fontstyle51"/>
          <w:sz w:val="28"/>
          <w:szCs w:val="28"/>
        </w:rPr>
        <w:t>2</w:t>
      </w:r>
      <w:r w:rsidRPr="000137E7">
        <w:rPr>
          <w:rStyle w:val="fontstyle31"/>
          <w:sz w:val="28"/>
          <w:szCs w:val="28"/>
        </w:rPr>
        <w:t>)</w:t>
      </w:r>
      <w:r w:rsidRPr="000137E7">
        <w:rPr>
          <w:rStyle w:val="fontstyle21"/>
          <w:sz w:val="28"/>
          <w:szCs w:val="28"/>
        </w:rPr>
        <w:t xml:space="preserve">. Even with </w:t>
      </w:r>
      <w:r w:rsidRPr="000137E7">
        <w:rPr>
          <w:rStyle w:val="fontstyle41"/>
          <w:sz w:val="28"/>
          <w:szCs w:val="28"/>
        </w:rPr>
        <w:t xml:space="preserve">k </w:t>
      </w:r>
      <w:r w:rsidRPr="000137E7">
        <w:rPr>
          <w:rStyle w:val="fontstyle31"/>
          <w:sz w:val="28"/>
          <w:szCs w:val="28"/>
        </w:rPr>
        <w:t xml:space="preserve">= </w:t>
      </w:r>
      <w:r w:rsidRPr="000137E7">
        <w:rPr>
          <w:rStyle w:val="fontstyle41"/>
          <w:sz w:val="28"/>
          <w:szCs w:val="28"/>
        </w:rPr>
        <w:t>n</w:t>
      </w:r>
      <w:r w:rsidRPr="000137E7">
        <w:rPr>
          <w:rStyle w:val="fontstyle21"/>
          <w:sz w:val="28"/>
          <w:szCs w:val="28"/>
        </w:rPr>
        <w:t>, however, the complexity of a separable</w:t>
      </w:r>
      <w:r>
        <w:rPr>
          <w:rFonts w:ascii="NimbusRomNo9L-Regu" w:hAnsi="NimbusRomNo9L-Regu"/>
          <w:color w:val="000000"/>
          <w:sz w:val="28"/>
          <w:szCs w:val="28"/>
        </w:rPr>
        <w:t xml:space="preserve"> </w:t>
      </w:r>
      <w:r w:rsidRPr="000137E7">
        <w:rPr>
          <w:rStyle w:val="fontstyle21"/>
          <w:sz w:val="28"/>
          <w:szCs w:val="28"/>
        </w:rPr>
        <w:t>convolution is equal to the combination of a self-a</w:t>
      </w:r>
      <w:r>
        <w:rPr>
          <w:rStyle w:val="fontstyle21"/>
          <w:sz w:val="28"/>
          <w:szCs w:val="28"/>
        </w:rPr>
        <w:t xml:space="preserve">ttention layer and a point-wise </w:t>
      </w:r>
      <w:r w:rsidRPr="000137E7">
        <w:rPr>
          <w:rStyle w:val="fontstyle21"/>
          <w:sz w:val="28"/>
          <w:szCs w:val="28"/>
        </w:rPr>
        <w:t>feed-forward layer,</w:t>
      </w:r>
      <w:r>
        <w:rPr>
          <w:rFonts w:ascii="NimbusRomNo9L-Regu" w:hAnsi="NimbusRomNo9L-Regu"/>
          <w:color w:val="000000"/>
          <w:sz w:val="28"/>
          <w:szCs w:val="28"/>
        </w:rPr>
        <w:t xml:space="preserve"> </w:t>
      </w:r>
      <w:r w:rsidRPr="000137E7">
        <w:rPr>
          <w:rStyle w:val="fontstyle21"/>
          <w:sz w:val="28"/>
          <w:szCs w:val="28"/>
        </w:rPr>
        <w:t>the approach we take in our model.</w:t>
      </w:r>
      <w:r w:rsidRPr="000137E7">
        <w:rPr>
          <w:rFonts w:ascii="NimbusRomNo9L-Regu" w:hAnsi="NimbusRomNo9L-Regu"/>
          <w:color w:val="000000"/>
          <w:sz w:val="28"/>
          <w:szCs w:val="28"/>
        </w:rPr>
        <w:br/>
      </w:r>
      <w:r w:rsidRPr="000137E7">
        <w:rPr>
          <w:rStyle w:val="fontstyle21"/>
          <w:sz w:val="28"/>
          <w:szCs w:val="28"/>
        </w:rPr>
        <w:t>As side benefit, self-attention could yield more interpretable models. We inspect attention distributions</w:t>
      </w:r>
      <w:r w:rsidRPr="000137E7">
        <w:rPr>
          <w:rFonts w:ascii="NimbusRomNo9L-Regu" w:hAnsi="NimbusRomNo9L-Regu"/>
          <w:color w:val="000000"/>
          <w:sz w:val="28"/>
          <w:szCs w:val="28"/>
        </w:rPr>
        <w:br/>
      </w:r>
      <w:r w:rsidRPr="000137E7">
        <w:rPr>
          <w:rStyle w:val="fontstyle21"/>
          <w:sz w:val="28"/>
          <w:szCs w:val="28"/>
        </w:rPr>
        <w:t>from our models and present and discuss examples in the appendix. Not only do individual attention</w:t>
      </w:r>
      <w:r>
        <w:rPr>
          <w:rFonts w:ascii="NimbusRomNo9L-Regu" w:hAnsi="NimbusRomNo9L-Regu"/>
          <w:color w:val="000000"/>
          <w:sz w:val="28"/>
          <w:szCs w:val="28"/>
        </w:rPr>
        <w:t xml:space="preserve"> </w:t>
      </w:r>
      <w:r w:rsidRPr="000137E7">
        <w:rPr>
          <w:rStyle w:val="fontstyle21"/>
          <w:sz w:val="28"/>
          <w:szCs w:val="28"/>
        </w:rPr>
        <w:t>heads clearly learn to perform different tasks, many appear to exhibit behavior related to the syntactic</w:t>
      </w:r>
      <w:r>
        <w:rPr>
          <w:rFonts w:ascii="NimbusRomNo9L-Regu" w:hAnsi="NimbusRomNo9L-Regu"/>
          <w:color w:val="000000"/>
          <w:sz w:val="28"/>
          <w:szCs w:val="28"/>
        </w:rPr>
        <w:t xml:space="preserve"> </w:t>
      </w:r>
      <w:r w:rsidRPr="000137E7">
        <w:rPr>
          <w:rStyle w:val="fontstyle21"/>
          <w:sz w:val="28"/>
          <w:szCs w:val="28"/>
        </w:rPr>
        <w:t>and semantic structure of the sentences.</w:t>
      </w:r>
    </w:p>
    <w:p w:rsidR="001C3EA6" w:rsidRPr="000137E7" w:rsidRDefault="001C3EA6" w:rsidP="001C3EA6">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08A82E4A" wp14:editId="370490B2">
            <wp:extent cx="5467350" cy="205434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1.PNG"/>
                    <pic:cNvPicPr/>
                  </pic:nvPicPr>
                  <pic:blipFill>
                    <a:blip r:embed="rId75">
                      <a:extLst>
                        <a:ext uri="{28A0092B-C50C-407E-A947-70E740481C1C}">
                          <a14:useLocalDpi xmlns:a14="http://schemas.microsoft.com/office/drawing/2010/main" val="0"/>
                        </a:ext>
                      </a:extLst>
                    </a:blip>
                    <a:stretch>
                      <a:fillRect/>
                    </a:stretch>
                  </pic:blipFill>
                  <pic:spPr>
                    <a:xfrm>
                      <a:off x="0" y="0"/>
                      <a:ext cx="5479904" cy="2059062"/>
                    </a:xfrm>
                    <a:prstGeom prst="rect">
                      <a:avLst/>
                    </a:prstGeom>
                  </pic:spPr>
                </pic:pic>
              </a:graphicData>
            </a:graphic>
          </wp:inline>
        </w:drawing>
      </w:r>
    </w:p>
    <w:p w:rsidR="001C3EA6" w:rsidRPr="00A5413B" w:rsidRDefault="001C3EA6" w:rsidP="001C3EA6">
      <w:pPr>
        <w:pStyle w:val="ListParagraph"/>
        <w:rPr>
          <w:rFonts w:asciiTheme="majorBidi" w:hAnsiTheme="majorBidi" w:cstheme="majorBidi"/>
          <w:sz w:val="28"/>
          <w:szCs w:val="28"/>
        </w:rPr>
      </w:pPr>
    </w:p>
    <w:p w:rsidR="001C3EA6" w:rsidRPr="00A5413B" w:rsidRDefault="001C3EA6" w:rsidP="001C3EA6">
      <w:pPr>
        <w:pStyle w:val="Heading2"/>
        <w:spacing w:before="240" w:after="225"/>
        <w:textAlignment w:val="baseline"/>
        <w:rPr>
          <w:b w:val="0"/>
          <w:bCs/>
          <w:color w:val="222222"/>
          <w:sz w:val="36"/>
          <w:szCs w:val="36"/>
        </w:rPr>
      </w:pPr>
      <w:r w:rsidRPr="00A5413B">
        <w:rPr>
          <w:bCs/>
          <w:color w:val="222222"/>
          <w:sz w:val="36"/>
          <w:szCs w:val="36"/>
        </w:rPr>
        <w:t xml:space="preserve">Representing The Order of </w:t>
      </w:r>
      <w:proofErr w:type="gramStart"/>
      <w:r w:rsidRPr="00A5413B">
        <w:rPr>
          <w:bCs/>
          <w:color w:val="222222"/>
          <w:sz w:val="36"/>
          <w:szCs w:val="36"/>
        </w:rPr>
        <w:t>The</w:t>
      </w:r>
      <w:proofErr w:type="gramEnd"/>
      <w:r w:rsidRPr="00A5413B">
        <w:rPr>
          <w:bCs/>
          <w:color w:val="222222"/>
          <w:sz w:val="36"/>
          <w:szCs w:val="36"/>
        </w:rPr>
        <w:t xml:space="preserve"> Sequence Using Positional Encoding</w:t>
      </w:r>
    </w:p>
    <w:p w:rsidR="001C3EA6" w:rsidRPr="00A5413B" w:rsidRDefault="001C3EA6" w:rsidP="001C3EA6">
      <w:pPr>
        <w:pStyle w:val="NormalWeb"/>
        <w:spacing w:before="225" w:beforeAutospacing="0" w:after="225" w:afterAutospacing="0"/>
        <w:textAlignment w:val="baseline"/>
        <w:rPr>
          <w:rFonts w:asciiTheme="majorBidi" w:hAnsiTheme="majorBidi" w:cstheme="majorBidi"/>
          <w:sz w:val="28"/>
          <w:szCs w:val="28"/>
        </w:rPr>
      </w:pPr>
      <w:r w:rsidRPr="00A5413B">
        <w:rPr>
          <w:rFonts w:asciiTheme="majorBidi" w:hAnsiTheme="majorBidi" w:cstheme="majorBidi"/>
          <w:sz w:val="28"/>
          <w:szCs w:val="28"/>
        </w:rPr>
        <w:t>One thing that’s missing from the model as we have described it so far is a way to account for the order of the words in the input sequence. To address this, the transformer adds a vector to each input embedding. These vectors follow a specific pattern that the model learns, which helps it determine the position of each word, or the distance between different words in the sequence. The intuition here is that adding these values to the embedding provides meaningful distances between the embedding vectors once they’re projected into Q/K/V vectors and during dot-product attention.</w:t>
      </w:r>
    </w:p>
    <w:p w:rsidR="001C3EA6" w:rsidRDefault="001C3EA6" w:rsidP="001C3EA6">
      <w:pPr>
        <w:pStyle w:val="NormalWeb"/>
        <w:spacing w:before="225" w:beforeAutospacing="0" w:after="225" w:afterAutospacing="0"/>
        <w:textAlignment w:val="baseline"/>
        <w:rPr>
          <w:rStyle w:val="fontstyle01"/>
          <w:rFonts w:asciiTheme="majorBidi" w:hAnsiTheme="majorBidi" w:cstheme="majorBidi"/>
          <w:sz w:val="28"/>
          <w:szCs w:val="28"/>
        </w:rPr>
      </w:pPr>
      <w:r w:rsidRPr="00A5413B">
        <w:rPr>
          <w:rStyle w:val="fontstyle01"/>
          <w:rFonts w:asciiTheme="majorBidi" w:hAnsiTheme="majorBidi" w:cstheme="majorBidi"/>
          <w:sz w:val="28"/>
          <w:szCs w:val="28"/>
        </w:rPr>
        <w:t>In this work, we use sine and cosine functions of different frequencies:</w:t>
      </w:r>
    </w:p>
    <w:p w:rsidR="001C3EA6" w:rsidRDefault="001C3EA6" w:rsidP="001C3EA6">
      <w:pPr>
        <w:pStyle w:val="NormalWeb"/>
        <w:spacing w:before="225" w:beforeAutospacing="0" w:after="225" w:afterAutospacing="0"/>
        <w:textAlignment w:val="baseline"/>
        <w:rPr>
          <w:rStyle w:val="fontstyle21"/>
          <w:rFonts w:asciiTheme="majorBidi" w:hAnsiTheme="majorBidi" w:cstheme="majorBidi"/>
          <w:sz w:val="28"/>
          <w:szCs w:val="28"/>
        </w:rPr>
      </w:pPr>
      <w:r>
        <w:rPr>
          <w:rFonts w:asciiTheme="majorBidi" w:hAnsiTheme="majorBidi" w:cstheme="majorBidi"/>
          <w:noProof/>
          <w:color w:val="000000"/>
          <w:sz w:val="28"/>
          <w:szCs w:val="28"/>
        </w:rPr>
        <w:drawing>
          <wp:inline distT="0" distB="0" distL="0" distR="0" wp14:anchorId="452FBEE7" wp14:editId="53BB6D46">
            <wp:extent cx="5925377" cy="9526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PNG"/>
                    <pic:cNvPicPr/>
                  </pic:nvPicPr>
                  <pic:blipFill>
                    <a:blip r:embed="rId76">
                      <a:extLst>
                        <a:ext uri="{28A0092B-C50C-407E-A947-70E740481C1C}">
                          <a14:useLocalDpi xmlns:a14="http://schemas.microsoft.com/office/drawing/2010/main" val="0"/>
                        </a:ext>
                      </a:extLst>
                    </a:blip>
                    <a:stretch>
                      <a:fillRect/>
                    </a:stretch>
                  </pic:blipFill>
                  <pic:spPr>
                    <a:xfrm>
                      <a:off x="0" y="0"/>
                      <a:ext cx="5925377" cy="952633"/>
                    </a:xfrm>
                    <a:prstGeom prst="rect">
                      <a:avLst/>
                    </a:prstGeom>
                  </pic:spPr>
                </pic:pic>
              </a:graphicData>
            </a:graphic>
          </wp:inline>
        </w:drawing>
      </w:r>
      <w:r w:rsidRPr="00A5413B">
        <w:rPr>
          <w:rFonts w:asciiTheme="majorBidi" w:hAnsiTheme="majorBidi" w:cstheme="majorBidi"/>
          <w:color w:val="000000"/>
          <w:sz w:val="28"/>
          <w:szCs w:val="28"/>
        </w:rPr>
        <w:br/>
      </w:r>
    </w:p>
    <w:p w:rsidR="001C3EA6" w:rsidRPr="00A5413B" w:rsidRDefault="001C3EA6" w:rsidP="001C3EA6">
      <w:pPr>
        <w:pStyle w:val="NormalWeb"/>
        <w:spacing w:before="225" w:beforeAutospacing="0" w:after="225" w:afterAutospacing="0"/>
        <w:textAlignment w:val="baseline"/>
        <w:rPr>
          <w:rFonts w:asciiTheme="majorBidi" w:hAnsiTheme="majorBidi" w:cstheme="majorBidi"/>
          <w:sz w:val="28"/>
          <w:szCs w:val="28"/>
        </w:rPr>
      </w:pPr>
      <w:r w:rsidRPr="00A5413B">
        <w:rPr>
          <w:rStyle w:val="fontstyle01"/>
          <w:rFonts w:asciiTheme="majorBidi" w:hAnsiTheme="majorBidi" w:cstheme="majorBidi"/>
          <w:sz w:val="28"/>
          <w:szCs w:val="28"/>
        </w:rPr>
        <w:t xml:space="preserve">where </w:t>
      </w:r>
      <w:proofErr w:type="spellStart"/>
      <w:r w:rsidRPr="00A5413B">
        <w:rPr>
          <w:rStyle w:val="fontstyle21"/>
          <w:rFonts w:asciiTheme="majorBidi" w:hAnsiTheme="majorBidi" w:cstheme="majorBidi"/>
          <w:sz w:val="28"/>
          <w:szCs w:val="28"/>
        </w:rPr>
        <w:t>pos</w:t>
      </w:r>
      <w:proofErr w:type="spellEnd"/>
      <w:r w:rsidRPr="00A5413B">
        <w:rPr>
          <w:rStyle w:val="fontstyle21"/>
          <w:rFonts w:asciiTheme="majorBidi" w:hAnsiTheme="majorBidi" w:cstheme="majorBidi"/>
          <w:sz w:val="28"/>
          <w:szCs w:val="28"/>
        </w:rPr>
        <w:t xml:space="preserve"> </w:t>
      </w:r>
      <w:r w:rsidRPr="00A5413B">
        <w:rPr>
          <w:rStyle w:val="fontstyle01"/>
          <w:rFonts w:asciiTheme="majorBidi" w:hAnsiTheme="majorBidi" w:cstheme="majorBidi"/>
          <w:sz w:val="28"/>
          <w:szCs w:val="28"/>
        </w:rPr>
        <w:t xml:space="preserve">is the position and </w:t>
      </w:r>
      <w:proofErr w:type="spellStart"/>
      <w:r w:rsidRPr="00A5413B">
        <w:rPr>
          <w:rStyle w:val="fontstyle21"/>
          <w:rFonts w:asciiTheme="majorBidi" w:hAnsiTheme="majorBidi" w:cstheme="majorBidi"/>
          <w:sz w:val="28"/>
          <w:szCs w:val="28"/>
        </w:rPr>
        <w:t>i</w:t>
      </w:r>
      <w:proofErr w:type="spellEnd"/>
      <w:r w:rsidRPr="00A5413B">
        <w:rPr>
          <w:rStyle w:val="fontstyle21"/>
          <w:rFonts w:asciiTheme="majorBidi" w:hAnsiTheme="majorBidi" w:cstheme="majorBidi"/>
          <w:sz w:val="28"/>
          <w:szCs w:val="28"/>
        </w:rPr>
        <w:t xml:space="preserve"> </w:t>
      </w:r>
      <w:r w:rsidRPr="00A5413B">
        <w:rPr>
          <w:rStyle w:val="fontstyle01"/>
          <w:rFonts w:asciiTheme="majorBidi" w:hAnsiTheme="majorBidi" w:cstheme="majorBidi"/>
          <w:sz w:val="28"/>
          <w:szCs w:val="28"/>
        </w:rPr>
        <w:t>is the dimension. That is, each dimension of the positional encoding</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 xml:space="preserve">corresponds to a sinusoid. The wavelengths form a geometric progression from </w:t>
      </w:r>
      <w:r w:rsidRPr="00A5413B">
        <w:rPr>
          <w:rStyle w:val="fontstyle51"/>
          <w:rFonts w:eastAsiaTheme="majorEastAsia"/>
          <w:sz w:val="28"/>
          <w:szCs w:val="28"/>
        </w:rPr>
        <w:t>2</w:t>
      </w:r>
      <w:r w:rsidRPr="00A5413B">
        <w:rPr>
          <w:rStyle w:val="fontstyle21"/>
          <w:rFonts w:asciiTheme="majorBidi" w:hAnsiTheme="majorBidi" w:cstheme="majorBidi"/>
          <w:sz w:val="28"/>
          <w:szCs w:val="28"/>
        </w:rPr>
        <w:t xml:space="preserve">π </w:t>
      </w:r>
      <w:r w:rsidRPr="00A5413B">
        <w:rPr>
          <w:rStyle w:val="fontstyle01"/>
          <w:rFonts w:asciiTheme="majorBidi" w:hAnsiTheme="majorBidi" w:cstheme="majorBidi"/>
          <w:sz w:val="28"/>
          <w:szCs w:val="28"/>
        </w:rPr>
        <w:t xml:space="preserve">to </w:t>
      </w:r>
      <w:r w:rsidRPr="00A5413B">
        <w:rPr>
          <w:rStyle w:val="fontstyle51"/>
          <w:rFonts w:eastAsiaTheme="majorEastAsia"/>
          <w:sz w:val="28"/>
          <w:szCs w:val="28"/>
        </w:rPr>
        <w:t xml:space="preserve">10000 </w:t>
      </w:r>
      <w:r w:rsidRPr="00A5413B">
        <w:rPr>
          <w:rStyle w:val="fontstyle61"/>
          <w:rFonts w:asciiTheme="majorBidi" w:hAnsiTheme="majorBidi" w:cstheme="majorBidi"/>
          <w:sz w:val="28"/>
          <w:szCs w:val="28"/>
        </w:rPr>
        <w:t xml:space="preserve">· </w:t>
      </w:r>
      <w:r w:rsidRPr="00A5413B">
        <w:rPr>
          <w:rStyle w:val="fontstyle51"/>
          <w:rFonts w:eastAsiaTheme="majorEastAsia"/>
          <w:sz w:val="28"/>
          <w:szCs w:val="28"/>
        </w:rPr>
        <w:t>2</w:t>
      </w:r>
      <w:r w:rsidRPr="00A5413B">
        <w:rPr>
          <w:rStyle w:val="fontstyle21"/>
          <w:rFonts w:asciiTheme="majorBidi" w:hAnsiTheme="majorBidi" w:cstheme="majorBidi"/>
          <w:sz w:val="28"/>
          <w:szCs w:val="28"/>
        </w:rPr>
        <w:t>π</w:t>
      </w:r>
      <w:r w:rsidRPr="00A5413B">
        <w:rPr>
          <w:rStyle w:val="fontstyle01"/>
          <w:rFonts w:asciiTheme="majorBidi" w:hAnsiTheme="majorBidi" w:cstheme="majorBidi"/>
          <w:sz w:val="28"/>
          <w:szCs w:val="28"/>
        </w:rPr>
        <w:t>. We</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chose this function because we hypothesized it would allow the model to easily learn to attend by</w:t>
      </w:r>
      <w:r w:rsidRPr="00A5413B">
        <w:rPr>
          <w:rFonts w:asciiTheme="majorBidi" w:hAnsiTheme="majorBidi" w:cstheme="majorBidi"/>
          <w:color w:val="000000"/>
          <w:sz w:val="28"/>
          <w:szCs w:val="28"/>
        </w:rPr>
        <w:br/>
      </w:r>
      <w:r w:rsidRPr="00A5413B">
        <w:rPr>
          <w:rStyle w:val="fontstyle01"/>
          <w:rFonts w:asciiTheme="majorBidi" w:hAnsiTheme="majorBidi" w:cstheme="majorBidi"/>
          <w:sz w:val="28"/>
          <w:szCs w:val="28"/>
        </w:rPr>
        <w:t xml:space="preserve">relative positions, since for any fixed offset </w:t>
      </w:r>
      <w:r w:rsidRPr="00A5413B">
        <w:rPr>
          <w:rStyle w:val="fontstyle21"/>
          <w:rFonts w:asciiTheme="majorBidi" w:hAnsiTheme="majorBidi" w:cstheme="majorBidi"/>
          <w:sz w:val="28"/>
          <w:szCs w:val="28"/>
        </w:rPr>
        <w:t>k</w:t>
      </w:r>
      <w:r w:rsidRPr="00A5413B">
        <w:rPr>
          <w:rStyle w:val="fontstyle01"/>
          <w:rFonts w:asciiTheme="majorBidi" w:hAnsiTheme="majorBidi" w:cstheme="majorBidi"/>
          <w:sz w:val="28"/>
          <w:szCs w:val="28"/>
        </w:rPr>
        <w:t xml:space="preserve">, </w:t>
      </w:r>
      <w:proofErr w:type="spellStart"/>
      <w:r w:rsidRPr="00A5413B">
        <w:rPr>
          <w:rStyle w:val="fontstyle21"/>
          <w:rFonts w:asciiTheme="majorBidi" w:hAnsiTheme="majorBidi" w:cstheme="majorBidi"/>
          <w:sz w:val="28"/>
          <w:szCs w:val="28"/>
        </w:rPr>
        <w:t>PE</w:t>
      </w:r>
      <w:r w:rsidRPr="00A5413B">
        <w:rPr>
          <w:rStyle w:val="fontstyle41"/>
          <w:rFonts w:asciiTheme="majorBidi" w:hAnsiTheme="majorBidi" w:cstheme="majorBidi"/>
          <w:sz w:val="28"/>
          <w:szCs w:val="28"/>
        </w:rPr>
        <w:t>pos</w:t>
      </w:r>
      <w:r w:rsidRPr="00A5413B">
        <w:rPr>
          <w:rStyle w:val="fontstyle31"/>
          <w:rFonts w:asciiTheme="majorBidi" w:hAnsiTheme="majorBidi" w:cstheme="majorBidi"/>
          <w:sz w:val="28"/>
          <w:szCs w:val="28"/>
        </w:rPr>
        <w:t>+</w:t>
      </w:r>
      <w:r w:rsidRPr="00A5413B">
        <w:rPr>
          <w:rStyle w:val="fontstyle41"/>
          <w:rFonts w:asciiTheme="majorBidi" w:hAnsiTheme="majorBidi" w:cstheme="majorBidi"/>
          <w:sz w:val="28"/>
          <w:szCs w:val="28"/>
        </w:rPr>
        <w:t>k</w:t>
      </w:r>
      <w:proofErr w:type="spellEnd"/>
      <w:r w:rsidRPr="00A5413B">
        <w:rPr>
          <w:rStyle w:val="fontstyle41"/>
          <w:rFonts w:asciiTheme="majorBidi" w:hAnsiTheme="majorBidi" w:cstheme="majorBidi"/>
          <w:sz w:val="28"/>
          <w:szCs w:val="28"/>
        </w:rPr>
        <w:t xml:space="preserve"> </w:t>
      </w:r>
      <w:r w:rsidRPr="00A5413B">
        <w:rPr>
          <w:rStyle w:val="fontstyle01"/>
          <w:rFonts w:asciiTheme="majorBidi" w:hAnsiTheme="majorBidi" w:cstheme="majorBidi"/>
          <w:sz w:val="28"/>
          <w:szCs w:val="28"/>
        </w:rPr>
        <w:t>can be represented as a linear function of</w:t>
      </w:r>
      <w:r w:rsidRPr="00A5413B">
        <w:rPr>
          <w:rFonts w:asciiTheme="majorBidi" w:hAnsiTheme="majorBidi" w:cstheme="majorBidi"/>
          <w:color w:val="000000"/>
          <w:sz w:val="28"/>
          <w:szCs w:val="28"/>
        </w:rPr>
        <w:t xml:space="preserve"> </w:t>
      </w:r>
      <w:r w:rsidRPr="00A5413B">
        <w:rPr>
          <w:rStyle w:val="fontstyle21"/>
          <w:rFonts w:asciiTheme="majorBidi" w:hAnsiTheme="majorBidi" w:cstheme="majorBidi"/>
          <w:sz w:val="28"/>
          <w:szCs w:val="28"/>
        </w:rPr>
        <w:t>PE</w:t>
      </w:r>
      <w:r w:rsidRPr="00A5413B">
        <w:rPr>
          <w:rFonts w:asciiTheme="majorBidi" w:hAnsiTheme="majorBidi" w:cstheme="majorBidi"/>
          <w:i/>
          <w:iCs/>
          <w:color w:val="000000"/>
          <w:sz w:val="28"/>
          <w:szCs w:val="28"/>
        </w:rPr>
        <w:t xml:space="preserve"> </w:t>
      </w:r>
      <w:r w:rsidRPr="00A5413B">
        <w:rPr>
          <w:rStyle w:val="fontstyle41"/>
          <w:rFonts w:asciiTheme="majorBidi" w:hAnsiTheme="majorBidi" w:cstheme="majorBidi"/>
          <w:sz w:val="28"/>
          <w:szCs w:val="28"/>
        </w:rPr>
        <w:t>pos</w:t>
      </w:r>
      <w:r w:rsidRPr="00A5413B">
        <w:rPr>
          <w:rStyle w:val="fontstyle01"/>
          <w:rFonts w:asciiTheme="majorBidi" w:hAnsiTheme="majorBidi" w:cstheme="majorBidi"/>
          <w:sz w:val="28"/>
          <w:szCs w:val="28"/>
        </w:rPr>
        <w:t>.</w:t>
      </w:r>
      <w:r w:rsidRPr="00A5413B">
        <w:rPr>
          <w:rFonts w:asciiTheme="majorBidi" w:hAnsiTheme="majorBidi" w:cstheme="majorBidi"/>
          <w:color w:val="000000"/>
          <w:sz w:val="28"/>
          <w:szCs w:val="28"/>
        </w:rPr>
        <w:br/>
      </w:r>
      <w:r w:rsidRPr="00A5413B">
        <w:rPr>
          <w:rStyle w:val="fontstyle01"/>
          <w:rFonts w:asciiTheme="majorBidi" w:hAnsiTheme="majorBidi" w:cstheme="majorBidi"/>
          <w:sz w:val="28"/>
          <w:szCs w:val="28"/>
        </w:rPr>
        <w:t>We also experimented with using le</w:t>
      </w:r>
      <w:r>
        <w:rPr>
          <w:rStyle w:val="fontstyle01"/>
          <w:rFonts w:asciiTheme="majorBidi" w:hAnsiTheme="majorBidi" w:cstheme="majorBidi"/>
          <w:sz w:val="28"/>
          <w:szCs w:val="28"/>
        </w:rPr>
        <w:t xml:space="preserve">arned positional embedding </w:t>
      </w:r>
      <w:r w:rsidRPr="00A5413B">
        <w:rPr>
          <w:rStyle w:val="fontstyle01"/>
          <w:rFonts w:asciiTheme="majorBidi" w:hAnsiTheme="majorBidi" w:cstheme="majorBidi"/>
          <w:sz w:val="28"/>
          <w:szCs w:val="28"/>
        </w:rPr>
        <w:t>instead, and found that the two</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versions produced nearly identical results (. We chose the sinusoidal version</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because it may allow the model to extrapolate to sequence lengths longer than the ones encountered</w:t>
      </w:r>
      <w:r w:rsidRPr="00A5413B">
        <w:rPr>
          <w:rFonts w:asciiTheme="majorBidi" w:hAnsiTheme="majorBidi" w:cstheme="majorBidi"/>
          <w:color w:val="000000"/>
          <w:sz w:val="28"/>
          <w:szCs w:val="28"/>
        </w:rPr>
        <w:t xml:space="preserve"> </w:t>
      </w:r>
      <w:r w:rsidRPr="00A5413B">
        <w:rPr>
          <w:rStyle w:val="fontstyle01"/>
          <w:rFonts w:asciiTheme="majorBidi" w:hAnsiTheme="majorBidi" w:cstheme="majorBidi"/>
          <w:sz w:val="28"/>
          <w:szCs w:val="28"/>
        </w:rPr>
        <w:t>during training</w:t>
      </w:r>
    </w:p>
    <w:p w:rsidR="001C3EA6" w:rsidRPr="00A5413B" w:rsidRDefault="001C3EA6" w:rsidP="001C3EA6">
      <w:pPr>
        <w:pStyle w:val="NormalWeb"/>
        <w:spacing w:before="225" w:beforeAutospacing="0" w:after="225" w:afterAutospacing="0"/>
        <w:textAlignment w:val="baseline"/>
        <w:rPr>
          <w:rFonts w:asciiTheme="majorBidi" w:hAnsiTheme="majorBidi" w:cstheme="majorBidi"/>
        </w:rPr>
      </w:pPr>
    </w:p>
    <w:p w:rsidR="001C3EA6" w:rsidRPr="00A5413B" w:rsidRDefault="001C3EA6" w:rsidP="001C3EA6">
      <w:pPr>
        <w:jc w:val="center"/>
        <w:textAlignment w:val="baseline"/>
        <w:rPr>
          <w:rFonts w:asciiTheme="majorBidi" w:hAnsiTheme="majorBidi" w:cstheme="majorBidi"/>
          <w:color w:val="666666"/>
          <w:sz w:val="23"/>
          <w:szCs w:val="23"/>
        </w:rPr>
      </w:pPr>
      <w:r w:rsidRPr="00A5413B">
        <w:rPr>
          <w:rFonts w:asciiTheme="majorBidi" w:hAnsiTheme="majorBidi" w:cstheme="majorBidi"/>
          <w:noProof/>
          <w:color w:val="666666"/>
          <w:sz w:val="23"/>
          <w:szCs w:val="23"/>
        </w:rPr>
        <w:lastRenderedPageBreak/>
        <w:drawing>
          <wp:inline distT="0" distB="0" distL="0" distR="0" wp14:anchorId="585BE999" wp14:editId="591D843F">
            <wp:extent cx="6293485" cy="3133725"/>
            <wp:effectExtent l="0" t="0" r="0" b="9525"/>
            <wp:docPr id="37" name="Picture 37" descr="http://jalammar.github.io/images/t/transformer_positional_encoding_v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jalammar.github.io/images/t/transformer_positional_encoding_vectors.png"/>
                    <pic:cNvPicPr>
                      <a:picLocks noChangeAspect="1" noChangeArrowheads="1"/>
                    </pic:cNvPicPr>
                  </pic:nvPicPr>
                  <pic:blipFill rotWithShape="1">
                    <a:blip r:embed="rId77">
                      <a:extLst>
                        <a:ext uri="{28A0092B-C50C-407E-A947-70E740481C1C}">
                          <a14:useLocalDpi xmlns:a14="http://schemas.microsoft.com/office/drawing/2010/main" val="0"/>
                        </a:ext>
                      </a:extLst>
                    </a:blip>
                    <a:srcRect b="9707"/>
                    <a:stretch/>
                  </pic:blipFill>
                  <pic:spPr bwMode="auto">
                    <a:xfrm>
                      <a:off x="0" y="0"/>
                      <a:ext cx="6299897" cy="3136918"/>
                    </a:xfrm>
                    <a:prstGeom prst="rect">
                      <a:avLst/>
                    </a:prstGeom>
                    <a:noFill/>
                    <a:ln>
                      <a:noFill/>
                    </a:ln>
                    <a:extLst>
                      <a:ext uri="{53640926-AAD7-44D8-BBD7-CCE9431645EC}">
                        <a14:shadowObscured xmlns:a14="http://schemas.microsoft.com/office/drawing/2010/main"/>
                      </a:ext>
                    </a:extLst>
                  </pic:spPr>
                </pic:pic>
              </a:graphicData>
            </a:graphic>
          </wp:inline>
        </w:drawing>
      </w:r>
      <w:r w:rsidRPr="00A5413B">
        <w:rPr>
          <w:rFonts w:asciiTheme="majorBidi" w:hAnsiTheme="majorBidi" w:cstheme="majorBidi"/>
          <w:color w:val="666666"/>
          <w:sz w:val="23"/>
          <w:szCs w:val="23"/>
        </w:rPr>
        <w:br/>
        <w:t>To give the model a sense of the order of the words, we add positional encoding vectors -- the values of which follow a specific pattern.</w:t>
      </w:r>
    </w:p>
    <w:p w:rsidR="001C3EA6" w:rsidRPr="00A5413B" w:rsidRDefault="001C3EA6" w:rsidP="001C3EA6">
      <w:pPr>
        <w:pStyle w:val="NormalWeb"/>
        <w:spacing w:before="225" w:beforeAutospacing="0" w:after="225" w:afterAutospacing="0"/>
        <w:textAlignment w:val="baseline"/>
        <w:rPr>
          <w:rFonts w:asciiTheme="majorBidi" w:hAnsiTheme="majorBidi" w:cstheme="majorBidi"/>
        </w:rPr>
      </w:pPr>
    </w:p>
    <w:p w:rsidR="001C3EA6" w:rsidRPr="00A5413B" w:rsidRDefault="001C3EA6" w:rsidP="001C3EA6">
      <w:pPr>
        <w:pStyle w:val="NormalWeb"/>
        <w:spacing w:before="225" w:beforeAutospacing="0" w:after="225" w:afterAutospacing="0"/>
        <w:textAlignment w:val="baseline"/>
        <w:rPr>
          <w:rFonts w:asciiTheme="majorBidi" w:hAnsiTheme="majorBidi" w:cstheme="majorBidi"/>
          <w:sz w:val="28"/>
          <w:szCs w:val="28"/>
        </w:rPr>
      </w:pPr>
      <w:r w:rsidRPr="00A5413B">
        <w:rPr>
          <w:rFonts w:asciiTheme="majorBidi" w:hAnsiTheme="majorBidi" w:cstheme="majorBidi"/>
          <w:sz w:val="28"/>
          <w:szCs w:val="28"/>
        </w:rPr>
        <w:t>If we assumed the embedding has a dimensionality of 4, the actual positional encodings would look like this:</w:t>
      </w:r>
    </w:p>
    <w:p w:rsidR="001C3EA6" w:rsidRPr="00A5413B" w:rsidRDefault="001C3EA6" w:rsidP="001C3EA6">
      <w:pPr>
        <w:jc w:val="center"/>
        <w:textAlignment w:val="baseline"/>
        <w:rPr>
          <w:rFonts w:asciiTheme="majorBidi" w:hAnsiTheme="majorBidi" w:cstheme="majorBidi"/>
          <w:color w:val="666666"/>
          <w:sz w:val="23"/>
          <w:szCs w:val="23"/>
        </w:rPr>
      </w:pPr>
      <w:r w:rsidRPr="00A5413B">
        <w:rPr>
          <w:rFonts w:asciiTheme="majorBidi" w:hAnsiTheme="majorBidi" w:cstheme="majorBidi"/>
          <w:noProof/>
          <w:color w:val="666666"/>
          <w:sz w:val="23"/>
          <w:szCs w:val="23"/>
        </w:rPr>
        <w:drawing>
          <wp:inline distT="0" distB="0" distL="0" distR="0" wp14:anchorId="5C6753C7" wp14:editId="0305F2E8">
            <wp:extent cx="6572252" cy="1409700"/>
            <wp:effectExtent l="0" t="0" r="0" b="0"/>
            <wp:docPr id="38" name="Picture 38" descr="http://jalammar.github.io/images/t/transformer_positional_encoding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jalammar.github.io/images/t/transformer_positional_encoding_example.png"/>
                    <pic:cNvPicPr>
                      <a:picLocks noChangeAspect="1" noChangeArrowheads="1"/>
                    </pic:cNvPicPr>
                  </pic:nvPicPr>
                  <pic:blipFill rotWithShape="1">
                    <a:blip r:embed="rId78">
                      <a:extLst>
                        <a:ext uri="{28A0092B-C50C-407E-A947-70E740481C1C}">
                          <a14:useLocalDpi xmlns:a14="http://schemas.microsoft.com/office/drawing/2010/main" val="0"/>
                        </a:ext>
                      </a:extLst>
                    </a:blip>
                    <a:srcRect b="22783"/>
                    <a:stretch/>
                  </pic:blipFill>
                  <pic:spPr bwMode="auto">
                    <a:xfrm>
                      <a:off x="0" y="0"/>
                      <a:ext cx="6590504" cy="1413615"/>
                    </a:xfrm>
                    <a:prstGeom prst="rect">
                      <a:avLst/>
                    </a:prstGeom>
                    <a:noFill/>
                    <a:ln>
                      <a:noFill/>
                    </a:ln>
                    <a:extLst>
                      <a:ext uri="{53640926-AAD7-44D8-BBD7-CCE9431645EC}">
                        <a14:shadowObscured xmlns:a14="http://schemas.microsoft.com/office/drawing/2010/main"/>
                      </a:ext>
                    </a:extLst>
                  </pic:spPr>
                </pic:pic>
              </a:graphicData>
            </a:graphic>
          </wp:inline>
        </w:drawing>
      </w:r>
      <w:r w:rsidRPr="00A5413B">
        <w:rPr>
          <w:rFonts w:asciiTheme="majorBidi" w:hAnsiTheme="majorBidi" w:cstheme="majorBidi"/>
          <w:color w:val="666666"/>
          <w:sz w:val="23"/>
          <w:szCs w:val="23"/>
        </w:rPr>
        <w:br/>
        <w:t>A real example of positional encoding with a toy embedding size of 4</w:t>
      </w:r>
    </w:p>
    <w:p w:rsidR="001C3EA6" w:rsidRPr="00A5413B" w:rsidRDefault="001C3EA6" w:rsidP="001C3EA6">
      <w:pPr>
        <w:pStyle w:val="ListParagraph"/>
        <w:rPr>
          <w:rFonts w:asciiTheme="majorBidi" w:hAnsiTheme="majorBidi" w:cstheme="majorBidi"/>
          <w:sz w:val="28"/>
          <w:szCs w:val="28"/>
        </w:rPr>
      </w:pPr>
    </w:p>
    <w:p w:rsidR="001C3EA6" w:rsidRPr="00A5413B" w:rsidRDefault="001C3EA6" w:rsidP="001C3EA6">
      <w:pPr>
        <w:pStyle w:val="ListParagraph"/>
        <w:rPr>
          <w:rFonts w:asciiTheme="majorBidi" w:hAnsiTheme="majorBidi" w:cstheme="majorBidi"/>
          <w:sz w:val="28"/>
          <w:szCs w:val="28"/>
        </w:rPr>
      </w:pPr>
    </w:p>
    <w:p w:rsidR="001C3EA6" w:rsidRPr="00566A43" w:rsidRDefault="001C3EA6" w:rsidP="001C3EA6">
      <w:pPr>
        <w:pStyle w:val="Heading2"/>
        <w:shd w:val="clear" w:color="auto" w:fill="FFFFFF"/>
        <w:spacing w:before="240" w:after="225"/>
        <w:textAlignment w:val="baseline"/>
        <w:rPr>
          <w:rFonts w:ascii="Helvetica" w:hAnsi="Helvetica"/>
          <w:b w:val="0"/>
          <w:bCs/>
          <w:color w:val="222222"/>
          <w:sz w:val="36"/>
          <w:szCs w:val="36"/>
        </w:rPr>
      </w:pPr>
      <w:r w:rsidRPr="00566A43">
        <w:rPr>
          <w:rFonts w:ascii="Helvetica" w:hAnsi="Helvetica"/>
          <w:bCs/>
          <w:color w:val="222222"/>
          <w:sz w:val="36"/>
          <w:szCs w:val="36"/>
        </w:rPr>
        <w:t>The Residuals</w:t>
      </w:r>
    </w:p>
    <w:p w:rsidR="001C3EA6" w:rsidRDefault="001C3EA6" w:rsidP="001C3EA6">
      <w:pPr>
        <w:pStyle w:val="NormalWeb"/>
        <w:shd w:val="clear" w:color="auto" w:fill="FFFFFF"/>
        <w:spacing w:before="0" w:beforeAutospacing="0" w:after="0" w:afterAutospacing="0"/>
        <w:textAlignment w:val="baseline"/>
        <w:rPr>
          <w:rFonts w:ascii="Helvetica" w:hAnsi="Helvetica"/>
          <w:color w:val="222222"/>
          <w:sz w:val="27"/>
          <w:szCs w:val="27"/>
        </w:rPr>
      </w:pPr>
      <w:r>
        <w:rPr>
          <w:rFonts w:ascii="Helvetica" w:hAnsi="Helvetica"/>
          <w:color w:val="222222"/>
          <w:sz w:val="27"/>
          <w:szCs w:val="27"/>
        </w:rPr>
        <w:t xml:space="preserve">One detail in the architecture of the encoder that we need to mention before moving on, is that each sub-layer (self-attention, </w:t>
      </w:r>
      <w:proofErr w:type="spellStart"/>
      <w:r>
        <w:rPr>
          <w:rFonts w:ascii="Helvetica" w:hAnsi="Helvetica"/>
          <w:color w:val="222222"/>
          <w:sz w:val="27"/>
          <w:szCs w:val="27"/>
        </w:rPr>
        <w:t>ffnn</w:t>
      </w:r>
      <w:proofErr w:type="spellEnd"/>
      <w:r>
        <w:rPr>
          <w:rFonts w:ascii="Helvetica" w:hAnsi="Helvetica"/>
          <w:color w:val="222222"/>
          <w:sz w:val="27"/>
          <w:szCs w:val="27"/>
        </w:rPr>
        <w:t>) in each encoder has a residual connection around it, and is followed by a </w:t>
      </w:r>
      <w:hyperlink r:id="rId79" w:history="1">
        <w:r>
          <w:rPr>
            <w:rStyle w:val="Hyperlink"/>
            <w:rFonts w:ascii="Helvetica" w:eastAsiaTheme="majorEastAsia" w:hAnsi="Helvetica"/>
            <w:color w:val="4183C4"/>
            <w:sz w:val="27"/>
            <w:szCs w:val="27"/>
            <w:bdr w:val="none" w:sz="0" w:space="0" w:color="auto" w:frame="1"/>
          </w:rPr>
          <w:t>layer-normalization</w:t>
        </w:r>
      </w:hyperlink>
      <w:r>
        <w:rPr>
          <w:rFonts w:ascii="Helvetica" w:hAnsi="Helvetica"/>
          <w:color w:val="222222"/>
          <w:sz w:val="27"/>
          <w:szCs w:val="27"/>
        </w:rPr>
        <w:t> step.</w:t>
      </w:r>
    </w:p>
    <w:p w:rsidR="001C3EA6" w:rsidRDefault="001C3EA6" w:rsidP="001C3EA6">
      <w:pPr>
        <w:shd w:val="clear" w:color="auto" w:fill="FFFFFF"/>
        <w:jc w:val="center"/>
        <w:textAlignment w:val="baseline"/>
        <w:rPr>
          <w:rFonts w:ascii="Helvetica" w:hAnsi="Helvetica"/>
          <w:color w:val="666666"/>
          <w:sz w:val="23"/>
          <w:szCs w:val="23"/>
        </w:rPr>
      </w:pPr>
      <w:r>
        <w:rPr>
          <w:rFonts w:ascii="Helvetica" w:hAnsi="Helvetica"/>
          <w:noProof/>
          <w:color w:val="666666"/>
          <w:sz w:val="23"/>
          <w:szCs w:val="23"/>
        </w:rPr>
        <w:lastRenderedPageBreak/>
        <w:drawing>
          <wp:inline distT="0" distB="0" distL="0" distR="0" wp14:anchorId="16445A31" wp14:editId="5744CE36">
            <wp:extent cx="6343650" cy="4162425"/>
            <wp:effectExtent l="0" t="0" r="0" b="9525"/>
            <wp:docPr id="39" name="Picture 39" descr="http://jalammar.github.io/images/t/transformer_resideual_layer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lammar.github.io/images/t/transformer_resideual_layer_norm.png"/>
                    <pic:cNvPicPr>
                      <a:picLocks noChangeAspect="1" noChangeArrowheads="1"/>
                    </pic:cNvPicPr>
                  </pic:nvPicPr>
                  <pic:blipFill rotWithShape="1">
                    <a:blip r:embed="rId80">
                      <a:extLst>
                        <a:ext uri="{28A0092B-C50C-407E-A947-70E740481C1C}">
                          <a14:useLocalDpi xmlns:a14="http://schemas.microsoft.com/office/drawing/2010/main" val="0"/>
                        </a:ext>
                      </a:extLst>
                    </a:blip>
                    <a:srcRect b="9524"/>
                    <a:stretch/>
                  </pic:blipFill>
                  <pic:spPr bwMode="auto">
                    <a:xfrm>
                      <a:off x="0" y="0"/>
                      <a:ext cx="6343650" cy="4162425"/>
                    </a:xfrm>
                    <a:prstGeom prst="rect">
                      <a:avLst/>
                    </a:prstGeom>
                    <a:noFill/>
                    <a:ln>
                      <a:noFill/>
                    </a:ln>
                    <a:extLst>
                      <a:ext uri="{53640926-AAD7-44D8-BBD7-CCE9431645EC}">
                        <a14:shadowObscured xmlns:a14="http://schemas.microsoft.com/office/drawing/2010/main"/>
                      </a:ext>
                    </a:extLst>
                  </pic:spPr>
                </pic:pic>
              </a:graphicData>
            </a:graphic>
          </wp:inline>
        </w:drawing>
      </w:r>
    </w:p>
    <w:p w:rsidR="001C3EA6" w:rsidRDefault="001C3EA6" w:rsidP="001C3EA6">
      <w:pPr>
        <w:pStyle w:val="NormalWeb"/>
        <w:shd w:val="clear" w:color="auto" w:fill="FFFFFF"/>
        <w:spacing w:before="225" w:beforeAutospacing="0" w:after="225" w:afterAutospacing="0"/>
        <w:textAlignment w:val="baseline"/>
        <w:rPr>
          <w:rFonts w:ascii="Helvetica" w:hAnsi="Helvetica"/>
          <w:color w:val="222222"/>
          <w:sz w:val="27"/>
          <w:szCs w:val="27"/>
        </w:rPr>
      </w:pPr>
      <w:r>
        <w:rPr>
          <w:rFonts w:ascii="Helvetica" w:hAnsi="Helvetica"/>
          <w:color w:val="222222"/>
          <w:sz w:val="27"/>
          <w:szCs w:val="27"/>
        </w:rPr>
        <w:t xml:space="preserve">If we’re to visualize the vectors and the layer-norm operation associated with </w:t>
      </w:r>
      <w:proofErr w:type="spellStart"/>
      <w:r>
        <w:rPr>
          <w:rFonts w:ascii="Helvetica" w:hAnsi="Helvetica"/>
          <w:color w:val="222222"/>
          <w:sz w:val="27"/>
          <w:szCs w:val="27"/>
        </w:rPr>
        <w:t>self attention</w:t>
      </w:r>
      <w:proofErr w:type="spellEnd"/>
      <w:r>
        <w:rPr>
          <w:rFonts w:ascii="Helvetica" w:hAnsi="Helvetica"/>
          <w:color w:val="222222"/>
          <w:sz w:val="27"/>
          <w:szCs w:val="27"/>
        </w:rPr>
        <w:t>, it would look like this:</w:t>
      </w:r>
    </w:p>
    <w:p w:rsidR="001C3EA6" w:rsidRDefault="001C3EA6" w:rsidP="001C3EA6">
      <w:pPr>
        <w:shd w:val="clear" w:color="auto" w:fill="FFFFFF"/>
        <w:jc w:val="center"/>
        <w:textAlignment w:val="baseline"/>
        <w:rPr>
          <w:rFonts w:ascii="Helvetica" w:hAnsi="Helvetica"/>
          <w:color w:val="666666"/>
          <w:sz w:val="23"/>
          <w:szCs w:val="23"/>
        </w:rPr>
      </w:pPr>
      <w:r>
        <w:rPr>
          <w:rFonts w:ascii="Helvetica" w:hAnsi="Helvetica"/>
          <w:noProof/>
          <w:color w:val="666666"/>
          <w:sz w:val="23"/>
          <w:szCs w:val="23"/>
        </w:rPr>
        <w:lastRenderedPageBreak/>
        <w:drawing>
          <wp:inline distT="0" distB="0" distL="0" distR="0" wp14:anchorId="05A7D83E" wp14:editId="131F8836">
            <wp:extent cx="6781800" cy="5924550"/>
            <wp:effectExtent l="0" t="0" r="0" b="0"/>
            <wp:docPr id="40" name="Picture 40" descr="http://jalammar.github.io/images/t/transformer_resideual_layer_nor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jalammar.github.io/images/t/transformer_resideual_layer_norm_2.png"/>
                    <pic:cNvPicPr>
                      <a:picLocks noChangeAspect="1" noChangeArrowheads="1"/>
                    </pic:cNvPicPr>
                  </pic:nvPicPr>
                  <pic:blipFill rotWithShape="1">
                    <a:blip r:embed="rId81">
                      <a:extLst>
                        <a:ext uri="{28A0092B-C50C-407E-A947-70E740481C1C}">
                          <a14:useLocalDpi xmlns:a14="http://schemas.microsoft.com/office/drawing/2010/main" val="0"/>
                        </a:ext>
                      </a:extLst>
                    </a:blip>
                    <a:srcRect b="6325"/>
                    <a:stretch/>
                  </pic:blipFill>
                  <pic:spPr bwMode="auto">
                    <a:xfrm>
                      <a:off x="0" y="0"/>
                      <a:ext cx="6781800" cy="5924550"/>
                    </a:xfrm>
                    <a:prstGeom prst="rect">
                      <a:avLst/>
                    </a:prstGeom>
                    <a:noFill/>
                    <a:ln>
                      <a:noFill/>
                    </a:ln>
                    <a:extLst>
                      <a:ext uri="{53640926-AAD7-44D8-BBD7-CCE9431645EC}">
                        <a14:shadowObscured xmlns:a14="http://schemas.microsoft.com/office/drawing/2010/main"/>
                      </a:ext>
                    </a:extLst>
                  </pic:spPr>
                </pic:pic>
              </a:graphicData>
            </a:graphic>
          </wp:inline>
        </w:drawing>
      </w:r>
    </w:p>
    <w:p w:rsidR="001C3EA6" w:rsidRDefault="001C3EA6" w:rsidP="001C3EA6">
      <w:pPr>
        <w:pStyle w:val="NormalWeb"/>
        <w:shd w:val="clear" w:color="auto" w:fill="FFFFFF"/>
        <w:spacing w:before="225" w:beforeAutospacing="0" w:after="225" w:afterAutospacing="0"/>
        <w:textAlignment w:val="baseline"/>
        <w:rPr>
          <w:rFonts w:ascii="Helvetica" w:hAnsi="Helvetica"/>
          <w:color w:val="222222"/>
          <w:sz w:val="27"/>
          <w:szCs w:val="27"/>
        </w:rPr>
      </w:pPr>
      <w:r>
        <w:rPr>
          <w:rFonts w:ascii="Helvetica" w:hAnsi="Helvetica"/>
          <w:color w:val="222222"/>
          <w:sz w:val="27"/>
          <w:szCs w:val="27"/>
        </w:rPr>
        <w:t>This goes for the sub-layers of the decoder as well. If we’re to think of a Transformer of 2 stacked encoders and decoders, it would look something like this:</w:t>
      </w:r>
    </w:p>
    <w:p w:rsidR="001C3EA6" w:rsidRDefault="001C3EA6" w:rsidP="001C3EA6">
      <w:pPr>
        <w:shd w:val="clear" w:color="auto" w:fill="FFFFFF"/>
        <w:jc w:val="center"/>
        <w:textAlignment w:val="baseline"/>
        <w:rPr>
          <w:rFonts w:ascii="Helvetica" w:hAnsi="Helvetica"/>
          <w:color w:val="666666"/>
          <w:sz w:val="23"/>
          <w:szCs w:val="23"/>
        </w:rPr>
      </w:pPr>
      <w:r>
        <w:rPr>
          <w:rFonts w:ascii="Helvetica" w:hAnsi="Helvetica"/>
          <w:noProof/>
          <w:color w:val="666666"/>
          <w:sz w:val="23"/>
          <w:szCs w:val="23"/>
        </w:rPr>
        <w:lastRenderedPageBreak/>
        <w:drawing>
          <wp:inline distT="0" distB="0" distL="0" distR="0" wp14:anchorId="3BB9303F" wp14:editId="4A7CB64E">
            <wp:extent cx="6722175" cy="3819525"/>
            <wp:effectExtent l="0" t="0" r="2540" b="0"/>
            <wp:docPr id="41" name="Picture 41" descr="http://jalammar.github.io/images/t/transformer_resideual_layer_norm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jalammar.github.io/images/t/transformer_resideual_layer_norm_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36632" cy="3827740"/>
                    </a:xfrm>
                    <a:prstGeom prst="rect">
                      <a:avLst/>
                    </a:prstGeom>
                    <a:noFill/>
                    <a:ln>
                      <a:noFill/>
                    </a:ln>
                  </pic:spPr>
                </pic:pic>
              </a:graphicData>
            </a:graphic>
          </wp:inline>
        </w:drawing>
      </w:r>
    </w:p>
    <w:p w:rsidR="001C3EA6" w:rsidRPr="00A5413B" w:rsidRDefault="001C3EA6" w:rsidP="001C3EA6">
      <w:pPr>
        <w:pStyle w:val="ListParagraph"/>
        <w:rPr>
          <w:rFonts w:asciiTheme="majorBidi" w:hAnsiTheme="majorBidi" w:cstheme="majorBidi"/>
          <w:sz w:val="28"/>
          <w:szCs w:val="28"/>
        </w:rPr>
      </w:pPr>
    </w:p>
    <w:p w:rsidR="001C3EA6" w:rsidRPr="00A5413B" w:rsidRDefault="001C3EA6" w:rsidP="001C3EA6">
      <w:pPr>
        <w:pStyle w:val="ListParagraph"/>
        <w:rPr>
          <w:rFonts w:asciiTheme="majorBidi" w:hAnsiTheme="majorBidi" w:cstheme="majorBidi"/>
          <w:sz w:val="28"/>
          <w:szCs w:val="28"/>
        </w:rPr>
      </w:pPr>
    </w:p>
    <w:p w:rsidR="001C3EA6" w:rsidRPr="00A5413B" w:rsidRDefault="001C3EA6" w:rsidP="001C3EA6">
      <w:pPr>
        <w:pStyle w:val="ListParagraph"/>
        <w:rPr>
          <w:rFonts w:asciiTheme="majorBidi" w:hAnsiTheme="majorBidi" w:cstheme="majorBidi"/>
          <w:sz w:val="28"/>
          <w:szCs w:val="28"/>
        </w:rPr>
      </w:pPr>
    </w:p>
    <w:p w:rsidR="001C3EA6" w:rsidRPr="0051320D" w:rsidRDefault="001C3EA6" w:rsidP="001C3EA6">
      <w:pPr>
        <w:pStyle w:val="Heading2"/>
        <w:shd w:val="clear" w:color="auto" w:fill="FFFFFF"/>
        <w:spacing w:before="240" w:after="225"/>
        <w:textAlignment w:val="baseline"/>
        <w:rPr>
          <w:b w:val="0"/>
          <w:bCs/>
          <w:color w:val="222222"/>
          <w:sz w:val="36"/>
          <w:szCs w:val="36"/>
        </w:rPr>
      </w:pPr>
      <w:r w:rsidRPr="0051320D">
        <w:rPr>
          <w:bCs/>
          <w:color w:val="222222"/>
          <w:sz w:val="36"/>
          <w:szCs w:val="36"/>
        </w:rPr>
        <w:t>The Decoder Side</w:t>
      </w:r>
    </w:p>
    <w:p w:rsidR="001C3EA6" w:rsidRDefault="001C3EA6" w:rsidP="001C3EA6">
      <w:pPr>
        <w:shd w:val="clear" w:color="auto" w:fill="FFFFFF"/>
        <w:spacing w:before="225" w:after="225" w:line="240" w:lineRule="auto"/>
        <w:textAlignment w:val="baseline"/>
        <w:rPr>
          <w:rFonts w:asciiTheme="majorBidi" w:eastAsia="Times New Roman" w:hAnsiTheme="majorBidi" w:cstheme="majorBidi"/>
          <w:color w:val="222222"/>
          <w:sz w:val="28"/>
          <w:szCs w:val="28"/>
        </w:rPr>
      </w:pPr>
      <w:r w:rsidRPr="00566A43">
        <w:rPr>
          <w:rFonts w:asciiTheme="majorBidi" w:eastAsia="Times New Roman" w:hAnsiTheme="majorBidi" w:cstheme="majorBidi"/>
          <w:color w:val="222222"/>
          <w:sz w:val="28"/>
          <w:szCs w:val="28"/>
        </w:rPr>
        <w:t>Now that we’ve covered most of the concepts on the encoder side, we basically know how the components of decoders work as well. But let’s take a look at how they work together.</w:t>
      </w:r>
      <w:r w:rsidRPr="0051320D">
        <w:rPr>
          <w:rFonts w:asciiTheme="majorBidi" w:eastAsia="Times New Roman" w:hAnsiTheme="majorBidi" w:cstheme="majorBidi"/>
          <w:color w:val="222222"/>
          <w:sz w:val="28"/>
          <w:szCs w:val="28"/>
        </w:rPr>
        <w:t xml:space="preserve"> </w:t>
      </w:r>
      <w:r>
        <w:rPr>
          <w:rFonts w:asciiTheme="majorBidi" w:eastAsia="Times New Roman" w:hAnsiTheme="majorBidi" w:cstheme="majorBidi"/>
          <w:color w:val="222222"/>
          <w:sz w:val="28"/>
          <w:szCs w:val="28"/>
        </w:rPr>
        <w:t xml:space="preserve"> </w:t>
      </w:r>
    </w:p>
    <w:p w:rsidR="001C3EA6" w:rsidRDefault="001C3EA6" w:rsidP="001C3EA6">
      <w:pPr>
        <w:shd w:val="clear" w:color="auto" w:fill="FFFFFF"/>
        <w:spacing w:before="225" w:after="225" w:line="240" w:lineRule="auto"/>
        <w:textAlignment w:val="baseline"/>
        <w:rPr>
          <w:rFonts w:asciiTheme="majorBidi" w:hAnsiTheme="majorBidi" w:cstheme="majorBidi"/>
          <w:sz w:val="28"/>
          <w:szCs w:val="28"/>
        </w:rPr>
      </w:pPr>
      <w:r>
        <w:rPr>
          <w:rFonts w:asciiTheme="majorBidi" w:eastAsia="Times New Roman" w:hAnsiTheme="majorBidi" w:cstheme="majorBidi"/>
          <w:color w:val="222222"/>
          <w:sz w:val="28"/>
          <w:szCs w:val="28"/>
        </w:rPr>
        <w:t xml:space="preserve"> </w:t>
      </w:r>
      <w:r w:rsidRPr="00566A43">
        <w:rPr>
          <w:rFonts w:asciiTheme="majorBidi" w:eastAsia="Times New Roman" w:hAnsiTheme="majorBidi" w:cstheme="majorBidi"/>
          <w:color w:val="222222"/>
          <w:sz w:val="28"/>
          <w:szCs w:val="28"/>
        </w:rPr>
        <w:t xml:space="preserve">The encoder </w:t>
      </w:r>
      <w:r w:rsidRPr="0051320D">
        <w:rPr>
          <w:rFonts w:asciiTheme="majorBidi" w:eastAsia="Times New Roman" w:hAnsiTheme="majorBidi" w:cstheme="majorBidi"/>
          <w:color w:val="222222"/>
          <w:sz w:val="28"/>
          <w:szCs w:val="28"/>
        </w:rPr>
        <w:t>starts</w:t>
      </w:r>
      <w:r w:rsidRPr="00566A43">
        <w:rPr>
          <w:rFonts w:asciiTheme="majorBidi" w:eastAsia="Times New Roman" w:hAnsiTheme="majorBidi" w:cstheme="majorBidi"/>
          <w:color w:val="222222"/>
          <w:sz w:val="28"/>
          <w:szCs w:val="28"/>
        </w:rPr>
        <w:t xml:space="preserve"> by processing the input sequence. The output of the top encoder is then transformed into a set of attention vectors K and V. These are to be used by each decoder in its “encoder-decoder attention” layer which helps the decoder focus on appropriate places in the input sequence</w:t>
      </w:r>
      <w:r w:rsidRPr="00566A43">
        <w:rPr>
          <w:rFonts w:asciiTheme="majorBidi" w:eastAsia="Times New Roman" w:hAnsiTheme="majorBidi" w:cstheme="majorBidi"/>
          <w:color w:val="222222"/>
          <w:sz w:val="27"/>
          <w:szCs w:val="27"/>
        </w:rPr>
        <w:t>:</w:t>
      </w:r>
      <w:r w:rsidRPr="0051320D">
        <w:rPr>
          <w:rFonts w:asciiTheme="majorBidi" w:eastAsia="Times New Roman" w:hAnsiTheme="majorBidi" w:cstheme="majorBidi"/>
          <w:color w:val="222222"/>
          <w:sz w:val="27"/>
          <w:szCs w:val="27"/>
        </w:rPr>
        <w:t xml:space="preserve"> </w:t>
      </w:r>
      <w:r w:rsidRPr="0051320D">
        <w:rPr>
          <w:rFonts w:asciiTheme="majorBidi" w:hAnsiTheme="majorBidi" w:cstheme="majorBidi"/>
          <w:color w:val="222222"/>
          <w:sz w:val="28"/>
          <w:szCs w:val="28"/>
          <w:shd w:val="clear" w:color="auto" w:fill="FFFFFF"/>
        </w:rPr>
        <w:t>The following steps repeat the process until a special </w:t>
      </w:r>
      <w:r w:rsidRPr="0051320D">
        <w:rPr>
          <w:rFonts w:asciiTheme="majorBidi" w:hAnsiTheme="majorBidi" w:cstheme="majorBidi"/>
          <w:sz w:val="28"/>
          <w:szCs w:val="28"/>
        </w:rPr>
        <w:t>symbol is reached indicating the transformer decoder has completed its output. The output of each step is fed to the bottom decoder in the next time step, and the decoders bubble up their decoding results just like the encoders did. And just like we did with the encoder inputs, we embed and add positional encoding to those decoder inputs to indicate the position of each word.</w:t>
      </w:r>
    </w:p>
    <w:p w:rsidR="001C3EA6" w:rsidRPr="0051320D" w:rsidRDefault="001C3EA6" w:rsidP="001C3EA6">
      <w:pPr>
        <w:shd w:val="clear" w:color="auto" w:fill="FFFFFF"/>
        <w:spacing w:before="225" w:after="225" w:line="240" w:lineRule="auto"/>
        <w:textAlignment w:val="baseline"/>
        <w:rPr>
          <w:rFonts w:asciiTheme="majorBidi" w:eastAsia="Times New Roman" w:hAnsiTheme="majorBidi" w:cstheme="majorBidi"/>
          <w:color w:val="222222"/>
          <w:sz w:val="28"/>
          <w:szCs w:val="28"/>
        </w:rPr>
      </w:pPr>
      <w:r w:rsidRPr="0051320D">
        <w:rPr>
          <w:rFonts w:asciiTheme="majorBidi" w:eastAsia="Times New Roman" w:hAnsiTheme="majorBidi" w:cstheme="majorBidi"/>
          <w:color w:val="222222"/>
          <w:sz w:val="28"/>
          <w:szCs w:val="28"/>
        </w:rPr>
        <w:lastRenderedPageBreak/>
        <w:t>The self-attention layers in the decoder operate in a slightly different way than the one in the encoder:</w:t>
      </w:r>
    </w:p>
    <w:p w:rsidR="001C3EA6" w:rsidRPr="0051320D" w:rsidRDefault="001C3EA6" w:rsidP="001C3EA6">
      <w:pPr>
        <w:shd w:val="clear" w:color="auto" w:fill="FFFFFF"/>
        <w:spacing w:after="0" w:line="240" w:lineRule="auto"/>
        <w:textAlignment w:val="baseline"/>
        <w:rPr>
          <w:rFonts w:asciiTheme="majorBidi" w:eastAsia="Times New Roman" w:hAnsiTheme="majorBidi" w:cstheme="majorBidi"/>
          <w:color w:val="222222"/>
          <w:sz w:val="28"/>
          <w:szCs w:val="28"/>
        </w:rPr>
      </w:pPr>
      <w:r w:rsidRPr="0051320D">
        <w:rPr>
          <w:rFonts w:asciiTheme="majorBidi" w:eastAsia="Times New Roman" w:hAnsiTheme="majorBidi" w:cstheme="majorBidi"/>
          <w:color w:val="222222"/>
          <w:sz w:val="28"/>
          <w:szCs w:val="28"/>
        </w:rPr>
        <w:t>In the decoder, the self-attention layer is only allowed to attend to earlier positions in the output sequence. This is done by masking future positions (setting them to </w:t>
      </w:r>
      <w:r w:rsidRPr="0051320D">
        <w:rPr>
          <w:rFonts w:asciiTheme="majorBidi" w:eastAsia="Times New Roman" w:hAnsiTheme="majorBidi" w:cstheme="majorBidi"/>
          <w:color w:val="C7254E"/>
          <w:sz w:val="28"/>
          <w:szCs w:val="28"/>
          <w:bdr w:val="none" w:sz="0" w:space="0" w:color="auto" w:frame="1"/>
          <w:shd w:val="clear" w:color="auto" w:fill="F9F2F4"/>
        </w:rPr>
        <w:t>-</w:t>
      </w:r>
      <w:proofErr w:type="spellStart"/>
      <w:r w:rsidRPr="0051320D">
        <w:rPr>
          <w:rFonts w:asciiTheme="majorBidi" w:eastAsia="Times New Roman" w:hAnsiTheme="majorBidi" w:cstheme="majorBidi"/>
          <w:color w:val="C7254E"/>
          <w:sz w:val="28"/>
          <w:szCs w:val="28"/>
          <w:bdr w:val="none" w:sz="0" w:space="0" w:color="auto" w:frame="1"/>
          <w:shd w:val="clear" w:color="auto" w:fill="F9F2F4"/>
        </w:rPr>
        <w:t>inf</w:t>
      </w:r>
      <w:proofErr w:type="spellEnd"/>
      <w:r w:rsidRPr="0051320D">
        <w:rPr>
          <w:rFonts w:asciiTheme="majorBidi" w:eastAsia="Times New Roman" w:hAnsiTheme="majorBidi" w:cstheme="majorBidi"/>
          <w:color w:val="222222"/>
          <w:sz w:val="28"/>
          <w:szCs w:val="28"/>
        </w:rPr>
        <w:t xml:space="preserve">) before the </w:t>
      </w:r>
      <w:proofErr w:type="spellStart"/>
      <w:r w:rsidRPr="0051320D">
        <w:rPr>
          <w:rFonts w:asciiTheme="majorBidi" w:eastAsia="Times New Roman" w:hAnsiTheme="majorBidi" w:cstheme="majorBidi"/>
          <w:color w:val="222222"/>
          <w:sz w:val="28"/>
          <w:szCs w:val="28"/>
        </w:rPr>
        <w:t>softmax</w:t>
      </w:r>
      <w:proofErr w:type="spellEnd"/>
      <w:r w:rsidRPr="0051320D">
        <w:rPr>
          <w:rFonts w:asciiTheme="majorBidi" w:eastAsia="Times New Roman" w:hAnsiTheme="majorBidi" w:cstheme="majorBidi"/>
          <w:color w:val="222222"/>
          <w:sz w:val="28"/>
          <w:szCs w:val="28"/>
        </w:rPr>
        <w:t xml:space="preserve"> step in the self-attention calculation.</w:t>
      </w:r>
    </w:p>
    <w:p w:rsidR="001C3EA6" w:rsidRPr="0051320D" w:rsidRDefault="001C3EA6" w:rsidP="001C3EA6">
      <w:pPr>
        <w:shd w:val="clear" w:color="auto" w:fill="FFFFFF"/>
        <w:spacing w:before="225" w:after="225" w:line="240" w:lineRule="auto"/>
        <w:textAlignment w:val="baseline"/>
        <w:rPr>
          <w:rFonts w:asciiTheme="majorBidi" w:eastAsia="Times New Roman" w:hAnsiTheme="majorBidi" w:cstheme="majorBidi"/>
          <w:color w:val="222222"/>
          <w:sz w:val="28"/>
          <w:szCs w:val="28"/>
        </w:rPr>
      </w:pPr>
      <w:r w:rsidRPr="0051320D">
        <w:rPr>
          <w:rFonts w:asciiTheme="majorBidi" w:eastAsia="Times New Roman" w:hAnsiTheme="majorBidi" w:cstheme="majorBidi"/>
          <w:color w:val="222222"/>
          <w:sz w:val="28"/>
          <w:szCs w:val="28"/>
        </w:rPr>
        <w:t xml:space="preserve">The “Encoder-Decoder Attention” layer works just like </w:t>
      </w:r>
      <w:proofErr w:type="spellStart"/>
      <w:r w:rsidRPr="0051320D">
        <w:rPr>
          <w:rFonts w:asciiTheme="majorBidi" w:eastAsia="Times New Roman" w:hAnsiTheme="majorBidi" w:cstheme="majorBidi"/>
          <w:color w:val="222222"/>
          <w:sz w:val="28"/>
          <w:szCs w:val="28"/>
        </w:rPr>
        <w:t>multiheaded</w:t>
      </w:r>
      <w:proofErr w:type="spellEnd"/>
      <w:r w:rsidRPr="0051320D">
        <w:rPr>
          <w:rFonts w:asciiTheme="majorBidi" w:eastAsia="Times New Roman" w:hAnsiTheme="majorBidi" w:cstheme="majorBidi"/>
          <w:color w:val="222222"/>
          <w:sz w:val="28"/>
          <w:szCs w:val="28"/>
        </w:rPr>
        <w:t xml:space="preserve"> self-attention, except it creates its Queries matrix from the layer below it, and takes the Keys and Values matrix from the output of the encoder stack.</w:t>
      </w:r>
    </w:p>
    <w:p w:rsidR="001C3EA6" w:rsidRPr="0051320D" w:rsidRDefault="001C3EA6" w:rsidP="001C3EA6">
      <w:pPr>
        <w:pStyle w:val="Heading2"/>
        <w:spacing w:before="240" w:after="225"/>
        <w:textAlignment w:val="baseline"/>
        <w:rPr>
          <w:rFonts w:ascii="Helvetica" w:hAnsi="Helvetica"/>
          <w:b w:val="0"/>
          <w:bCs/>
          <w:color w:val="222222"/>
          <w:sz w:val="36"/>
          <w:szCs w:val="36"/>
        </w:rPr>
      </w:pPr>
      <w:r w:rsidRPr="0051320D">
        <w:rPr>
          <w:rFonts w:ascii="Helvetica" w:hAnsi="Helvetica"/>
          <w:bCs/>
          <w:color w:val="222222"/>
          <w:sz w:val="36"/>
          <w:szCs w:val="36"/>
        </w:rPr>
        <w:t xml:space="preserve">The Final Linear and </w:t>
      </w:r>
      <w:proofErr w:type="spellStart"/>
      <w:r w:rsidRPr="0051320D">
        <w:rPr>
          <w:rFonts w:ascii="Helvetica" w:hAnsi="Helvetica"/>
          <w:bCs/>
          <w:color w:val="222222"/>
          <w:sz w:val="36"/>
          <w:szCs w:val="36"/>
        </w:rPr>
        <w:t>Softmax</w:t>
      </w:r>
      <w:proofErr w:type="spellEnd"/>
      <w:r w:rsidRPr="0051320D">
        <w:rPr>
          <w:rFonts w:ascii="Helvetica" w:hAnsi="Helvetica"/>
          <w:bCs/>
          <w:color w:val="222222"/>
          <w:sz w:val="36"/>
          <w:szCs w:val="36"/>
        </w:rPr>
        <w:t xml:space="preserve"> Layer</w:t>
      </w:r>
    </w:p>
    <w:p w:rsidR="001C3EA6" w:rsidRPr="0051320D" w:rsidRDefault="001C3EA6" w:rsidP="001C3EA6">
      <w:pPr>
        <w:pStyle w:val="NormalWeb"/>
        <w:spacing w:before="225" w:beforeAutospacing="0" w:after="225" w:afterAutospacing="0"/>
        <w:textAlignment w:val="baseline"/>
        <w:rPr>
          <w:sz w:val="28"/>
          <w:szCs w:val="28"/>
        </w:rPr>
      </w:pPr>
      <w:r w:rsidRPr="0051320D">
        <w:rPr>
          <w:sz w:val="28"/>
          <w:szCs w:val="28"/>
        </w:rPr>
        <w:t xml:space="preserve">The decoder stack outputs a vector of floats. How do we turn that into a word? That’s the job of the final Linear layer which is followed by a </w:t>
      </w:r>
      <w:proofErr w:type="spellStart"/>
      <w:r w:rsidRPr="0051320D">
        <w:rPr>
          <w:sz w:val="28"/>
          <w:szCs w:val="28"/>
        </w:rPr>
        <w:t>Softmax</w:t>
      </w:r>
      <w:proofErr w:type="spellEnd"/>
      <w:r w:rsidRPr="0051320D">
        <w:rPr>
          <w:sz w:val="28"/>
          <w:szCs w:val="28"/>
        </w:rPr>
        <w:t xml:space="preserve"> Layer.</w:t>
      </w:r>
    </w:p>
    <w:p w:rsidR="001C3EA6" w:rsidRDefault="001C3EA6" w:rsidP="001C3EA6">
      <w:pPr>
        <w:pStyle w:val="NormalWeb"/>
        <w:spacing w:before="225" w:beforeAutospacing="0" w:after="225" w:afterAutospacing="0"/>
        <w:textAlignment w:val="baseline"/>
        <w:rPr>
          <w:sz w:val="28"/>
          <w:szCs w:val="28"/>
        </w:rPr>
      </w:pPr>
      <w:r w:rsidRPr="0051320D">
        <w:rPr>
          <w:sz w:val="28"/>
          <w:szCs w:val="28"/>
        </w:rPr>
        <w:t>The Linear layer is a simple fully connected neural network that projects the vector produced by the stack of decoders, into a much, much larger vector called a logits vector.</w:t>
      </w:r>
    </w:p>
    <w:p w:rsidR="001C3EA6" w:rsidRPr="0051320D" w:rsidRDefault="001C3EA6" w:rsidP="001C3EA6">
      <w:pPr>
        <w:pStyle w:val="NormalWeb"/>
        <w:spacing w:before="225" w:beforeAutospacing="0" w:after="225" w:afterAutospacing="0"/>
        <w:textAlignment w:val="baseline"/>
        <w:rPr>
          <w:sz w:val="28"/>
          <w:szCs w:val="28"/>
        </w:rPr>
      </w:pPr>
      <w:r w:rsidRPr="0051320D">
        <w:rPr>
          <w:sz w:val="28"/>
          <w:szCs w:val="28"/>
        </w:rPr>
        <w:t xml:space="preserve">The </w:t>
      </w:r>
      <w:proofErr w:type="spellStart"/>
      <w:r w:rsidRPr="0051320D">
        <w:rPr>
          <w:sz w:val="28"/>
          <w:szCs w:val="28"/>
        </w:rPr>
        <w:t>softmax</w:t>
      </w:r>
      <w:proofErr w:type="spellEnd"/>
      <w:r w:rsidRPr="0051320D">
        <w:rPr>
          <w:sz w:val="28"/>
          <w:szCs w:val="28"/>
        </w:rPr>
        <w:t xml:space="preserve"> layer then turns those scores into probabilities (all positive, all add up to 1.0). The cell with the highest probability is chosen, and the word associated with it is produced as the output for this time step.</w:t>
      </w:r>
    </w:p>
    <w:p w:rsidR="001C3EA6" w:rsidRDefault="001C3EA6" w:rsidP="001C3EA6">
      <w:pPr>
        <w:jc w:val="center"/>
        <w:textAlignment w:val="baseline"/>
        <w:rPr>
          <w:rFonts w:ascii="inherit" w:hAnsi="inherit"/>
          <w:color w:val="666666"/>
          <w:sz w:val="23"/>
          <w:szCs w:val="23"/>
        </w:rPr>
      </w:pPr>
      <w:r>
        <w:rPr>
          <w:rFonts w:ascii="inherit" w:hAnsi="inherit"/>
          <w:noProof/>
          <w:color w:val="666666"/>
          <w:sz w:val="23"/>
          <w:szCs w:val="23"/>
        </w:rPr>
        <w:drawing>
          <wp:inline distT="0" distB="0" distL="0" distR="0" wp14:anchorId="2D6AAAE0" wp14:editId="702A135C">
            <wp:extent cx="5089152" cy="3285402"/>
            <wp:effectExtent l="0" t="0" r="0" b="0"/>
            <wp:docPr id="42" name="Picture 42" descr="http://jalammar.github.io/images/t/transformer_decoder_output_soft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jalammar.github.io/images/t/transformer_decoder_output_softmax.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7396" cy="3297180"/>
                    </a:xfrm>
                    <a:prstGeom prst="rect">
                      <a:avLst/>
                    </a:prstGeom>
                    <a:noFill/>
                    <a:ln>
                      <a:noFill/>
                    </a:ln>
                  </pic:spPr>
                </pic:pic>
              </a:graphicData>
            </a:graphic>
          </wp:inline>
        </w:drawing>
      </w:r>
      <w:r>
        <w:rPr>
          <w:rFonts w:ascii="inherit" w:hAnsi="inherit"/>
          <w:color w:val="666666"/>
          <w:sz w:val="23"/>
          <w:szCs w:val="23"/>
        </w:rPr>
        <w:br/>
        <w:t>This figure starts from the bottom with the vector produced as the output of the decoder stack. It is then turned into an output word.</w:t>
      </w:r>
    </w:p>
    <w:p w:rsidR="001C3EA6" w:rsidRDefault="001C3EA6" w:rsidP="001C3EA6">
      <w:pPr>
        <w:pStyle w:val="Heading2"/>
        <w:rPr>
          <w:rFonts w:eastAsia="Times New Roman"/>
          <w:sz w:val="56"/>
          <w:szCs w:val="56"/>
        </w:rPr>
      </w:pPr>
      <w:r w:rsidRPr="00E84619">
        <w:rPr>
          <w:rFonts w:eastAsia="Times New Roman"/>
          <w:sz w:val="56"/>
          <w:szCs w:val="56"/>
        </w:rPr>
        <w:lastRenderedPageBreak/>
        <w:t xml:space="preserve">Transfer Learning in </w:t>
      </w:r>
      <w:proofErr w:type="spellStart"/>
      <w:r w:rsidRPr="00E84619">
        <w:rPr>
          <w:rFonts w:eastAsia="Times New Roman"/>
          <w:sz w:val="56"/>
          <w:szCs w:val="56"/>
        </w:rPr>
        <w:t>nlp</w:t>
      </w:r>
      <w:proofErr w:type="spellEnd"/>
      <w:r w:rsidRPr="00E84619">
        <w:rPr>
          <w:rFonts w:eastAsia="Times New Roman"/>
          <w:sz w:val="56"/>
          <w:szCs w:val="56"/>
        </w:rPr>
        <w:t xml:space="preserve"> </w:t>
      </w:r>
    </w:p>
    <w:p w:rsidR="001C3EA6" w:rsidRPr="006655BF" w:rsidRDefault="001C3EA6" w:rsidP="001C3EA6">
      <w:pPr>
        <w:rPr>
          <w:rFonts w:asciiTheme="majorBidi" w:hAnsiTheme="majorBidi" w:cstheme="majorBidi"/>
          <w:color w:val="222222"/>
          <w:sz w:val="28"/>
          <w:szCs w:val="28"/>
          <w:shd w:val="clear" w:color="auto" w:fill="FFFFFF"/>
        </w:rPr>
      </w:pPr>
      <w:r w:rsidRPr="006655BF">
        <w:rPr>
          <w:rFonts w:asciiTheme="majorBidi" w:hAnsiTheme="majorBidi" w:cstheme="majorBidi"/>
          <w:color w:val="222222"/>
          <w:sz w:val="28"/>
          <w:szCs w:val="28"/>
          <w:shd w:val="clear" w:color="auto" w:fill="FFFFFF"/>
        </w:rPr>
        <w:t>The year 2018 has been an inflection point for machine learning models handling text (or more accurately, Natural Language Processing or NLP for short). Our conceptual understanding of how best to represent words and sentences in a way that best captures underlying meanings and relationships is rapidly evolving. Moreover, the NLP community has been putting forward incredibly powerful components that you can freely download and use in your own models and pipelines </w:t>
      </w:r>
    </w:p>
    <w:p w:rsidR="001C3EA6" w:rsidRPr="006655BF" w:rsidRDefault="001C3EA6" w:rsidP="001C3EA6">
      <w:pPr>
        <w:pStyle w:val="Heading1"/>
        <w:spacing w:before="300" w:line="600" w:lineRule="atLeast"/>
        <w:rPr>
          <w:rFonts w:ascii="Lucida Sans Unicode" w:hAnsi="Lucida Sans Unicode" w:cs="Lucida Sans Unicode"/>
          <w:b w:val="0"/>
          <w:bCs/>
          <w:color w:val="292929"/>
          <w:spacing w:val="-5"/>
          <w:sz w:val="36"/>
          <w:szCs w:val="36"/>
        </w:rPr>
      </w:pPr>
      <w:proofErr w:type="spellStart"/>
      <w:r w:rsidRPr="006655BF">
        <w:rPr>
          <w:rFonts w:ascii="Lucida Sans Unicode" w:hAnsi="Lucida Sans Unicode" w:cs="Lucida Sans Unicode"/>
          <w:bCs/>
          <w:color w:val="292929"/>
          <w:spacing w:val="-5"/>
          <w:sz w:val="36"/>
          <w:szCs w:val="36"/>
        </w:rPr>
        <w:t>ELMo</w:t>
      </w:r>
      <w:proofErr w:type="spellEnd"/>
    </w:p>
    <w:p w:rsidR="001C3EA6" w:rsidRDefault="001C3EA6" w:rsidP="001C3EA6">
      <w:pPr>
        <w:pStyle w:val="io"/>
        <w:spacing w:before="206" w:beforeAutospacing="0" w:after="0" w:afterAutospacing="0" w:line="480" w:lineRule="atLeast"/>
        <w:rPr>
          <w:rFonts w:ascii="Georgia" w:hAnsi="Georgia"/>
          <w:color w:val="292929"/>
          <w:spacing w:val="-1"/>
          <w:sz w:val="28"/>
          <w:szCs w:val="28"/>
        </w:rPr>
      </w:pPr>
      <w:hyperlink r:id="rId84" w:tgtFrame="_blank" w:history="1">
        <w:proofErr w:type="spellStart"/>
        <w:r w:rsidRPr="006655BF">
          <w:rPr>
            <w:rStyle w:val="Strong"/>
            <w:rFonts w:ascii="Georgia" w:eastAsiaTheme="majorEastAsia" w:hAnsi="Georgia"/>
            <w:b w:val="0"/>
            <w:color w:val="000000" w:themeColor="text1"/>
            <w:spacing w:val="-1"/>
            <w:sz w:val="28"/>
            <w:szCs w:val="28"/>
          </w:rPr>
          <w:t>ELMo</w:t>
        </w:r>
        <w:proofErr w:type="spellEnd"/>
      </w:hyperlink>
      <w:r w:rsidRPr="006655BF">
        <w:rPr>
          <w:rFonts w:ascii="Georgia" w:hAnsi="Georgia"/>
          <w:color w:val="292929"/>
          <w:spacing w:val="-1"/>
          <w:sz w:val="28"/>
          <w:szCs w:val="28"/>
        </w:rPr>
        <w:t> stands for </w:t>
      </w:r>
      <w:r>
        <w:rPr>
          <w:rStyle w:val="Strong"/>
          <w:rFonts w:ascii="Georgia" w:eastAsiaTheme="majorEastAsia" w:hAnsi="Georgia"/>
          <w:b w:val="0"/>
          <w:color w:val="292929"/>
          <w:spacing w:val="-1"/>
          <w:sz w:val="28"/>
          <w:szCs w:val="28"/>
        </w:rPr>
        <w:t>Embedding</w:t>
      </w:r>
      <w:r w:rsidRPr="006655BF">
        <w:rPr>
          <w:rStyle w:val="Strong"/>
          <w:rFonts w:ascii="Georgia" w:eastAsiaTheme="majorEastAsia" w:hAnsi="Georgia"/>
          <w:b w:val="0"/>
          <w:color w:val="292929"/>
          <w:spacing w:val="-1"/>
          <w:sz w:val="28"/>
          <w:szCs w:val="28"/>
        </w:rPr>
        <w:t xml:space="preserve"> from Language Model</w:t>
      </w:r>
      <w:r w:rsidRPr="006655BF">
        <w:rPr>
          <w:rFonts w:ascii="Georgia" w:hAnsi="Georgia"/>
          <w:color w:val="292929"/>
          <w:spacing w:val="-1"/>
          <w:sz w:val="28"/>
          <w:szCs w:val="28"/>
        </w:rPr>
        <w:t>,</w:t>
      </w:r>
      <w:r w:rsidRPr="006655BF">
        <w:rPr>
          <w:rStyle w:val="Strong"/>
          <w:rFonts w:ascii="Georgia" w:eastAsiaTheme="majorEastAsia" w:hAnsi="Georgia"/>
          <w:color w:val="292929"/>
          <w:spacing w:val="-1"/>
          <w:sz w:val="28"/>
          <w:szCs w:val="28"/>
        </w:rPr>
        <w:t> </w:t>
      </w:r>
      <w:r w:rsidRPr="006655BF">
        <w:rPr>
          <w:rFonts w:ascii="Georgia" w:hAnsi="Georgia"/>
          <w:color w:val="292929"/>
          <w:spacing w:val="-1"/>
          <w:sz w:val="28"/>
          <w:szCs w:val="28"/>
        </w:rPr>
        <w:t>as the name suggests in this models the deeply</w:t>
      </w:r>
      <w:r>
        <w:rPr>
          <w:rFonts w:ascii="Georgia" w:hAnsi="Georgia"/>
          <w:color w:val="292929"/>
          <w:spacing w:val="-1"/>
          <w:sz w:val="28"/>
          <w:szCs w:val="28"/>
        </w:rPr>
        <w:t xml:space="preserve"> contextualized word embedding </w:t>
      </w:r>
      <w:r w:rsidRPr="006655BF">
        <w:rPr>
          <w:rFonts w:ascii="Georgia" w:hAnsi="Georgia"/>
          <w:color w:val="292929"/>
          <w:spacing w:val="-1"/>
          <w:sz w:val="28"/>
          <w:szCs w:val="28"/>
        </w:rPr>
        <w:t>are created from the Language Models (LM).</w:t>
      </w:r>
    </w:p>
    <w:p w:rsidR="001C3EA6" w:rsidRDefault="001C3EA6" w:rsidP="001C3EA6">
      <w:pPr>
        <w:pStyle w:val="io"/>
        <w:spacing w:before="206" w:beforeAutospacing="0" w:after="0" w:afterAutospacing="0" w:line="480" w:lineRule="atLeast"/>
        <w:rPr>
          <w:rFonts w:ascii="Georgia" w:hAnsi="Georgia"/>
          <w:color w:val="292929"/>
          <w:spacing w:val="-1"/>
          <w:sz w:val="28"/>
          <w:szCs w:val="28"/>
        </w:rPr>
      </w:pPr>
      <w:proofErr w:type="spellStart"/>
      <w:r w:rsidRPr="006655BF">
        <w:rPr>
          <w:rFonts w:ascii="Georgia" w:hAnsi="Georgia"/>
          <w:color w:val="292929"/>
          <w:spacing w:val="-1"/>
          <w:sz w:val="28"/>
          <w:szCs w:val="28"/>
        </w:rPr>
        <w:t>ELMo</w:t>
      </w:r>
      <w:proofErr w:type="spellEnd"/>
      <w:r w:rsidRPr="006655BF">
        <w:rPr>
          <w:rFonts w:ascii="Georgia" w:hAnsi="Georgia"/>
          <w:color w:val="292929"/>
          <w:spacing w:val="-1"/>
          <w:sz w:val="28"/>
          <w:szCs w:val="28"/>
        </w:rPr>
        <w:t xml:space="preserve"> uses bidirectional language model (</w:t>
      </w:r>
      <w:proofErr w:type="spellStart"/>
      <w:r w:rsidRPr="006655BF">
        <w:rPr>
          <w:rFonts w:ascii="Georgia" w:hAnsi="Georgia"/>
          <w:color w:val="292929"/>
          <w:spacing w:val="-1"/>
          <w:sz w:val="28"/>
          <w:szCs w:val="28"/>
        </w:rPr>
        <w:t>biLM</w:t>
      </w:r>
      <w:proofErr w:type="spellEnd"/>
      <w:r w:rsidRPr="006655BF">
        <w:rPr>
          <w:rFonts w:ascii="Georgia" w:hAnsi="Georgia"/>
          <w:color w:val="292929"/>
          <w:spacing w:val="-1"/>
          <w:sz w:val="28"/>
          <w:szCs w:val="28"/>
        </w:rPr>
        <w:t xml:space="preserve">) which is pre-trained on a large text corpus, to learn both words (e.g., syntax and semantics) and linguistic context (i.e., to model polysemy). </w:t>
      </w:r>
      <w:proofErr w:type="spellStart"/>
      <w:r w:rsidRPr="006655BF">
        <w:rPr>
          <w:rFonts w:ascii="Georgia" w:hAnsi="Georgia"/>
          <w:color w:val="292929"/>
          <w:spacing w:val="-1"/>
          <w:sz w:val="28"/>
          <w:szCs w:val="28"/>
        </w:rPr>
        <w:t>BiLM</w:t>
      </w:r>
      <w:proofErr w:type="spellEnd"/>
      <w:r w:rsidRPr="006655BF">
        <w:rPr>
          <w:rFonts w:ascii="Georgia" w:hAnsi="Georgia"/>
          <w:color w:val="292929"/>
          <w:spacing w:val="-1"/>
          <w:sz w:val="28"/>
          <w:szCs w:val="28"/>
        </w:rPr>
        <w:t xml:space="preserve"> capture </w:t>
      </w:r>
      <w:r w:rsidRPr="006655BF">
        <w:rPr>
          <w:rStyle w:val="Strong"/>
          <w:rFonts w:ascii="Georgia" w:eastAsiaTheme="majorEastAsia" w:hAnsi="Georgia"/>
          <w:b w:val="0"/>
          <w:color w:val="292929"/>
          <w:spacing w:val="-1"/>
          <w:sz w:val="28"/>
          <w:szCs w:val="28"/>
        </w:rPr>
        <w:t>context-dependent </w:t>
      </w:r>
      <w:r w:rsidRPr="006655BF">
        <w:rPr>
          <w:rFonts w:ascii="Georgia" w:hAnsi="Georgia"/>
          <w:color w:val="292929"/>
          <w:spacing w:val="-1"/>
          <w:sz w:val="28"/>
          <w:szCs w:val="28"/>
        </w:rPr>
        <w:t>aspects of word meaning.</w:t>
      </w:r>
    </w:p>
    <w:p w:rsidR="001C3EA6" w:rsidRDefault="001C3EA6" w:rsidP="001C3EA6">
      <w:pPr>
        <w:pStyle w:val="io"/>
        <w:spacing w:before="206" w:beforeAutospacing="0" w:after="0" w:afterAutospacing="0" w:line="480" w:lineRule="atLeast"/>
        <w:rPr>
          <w:rFonts w:ascii="Georgia" w:hAnsi="Georgia"/>
          <w:b/>
          <w:bCs/>
          <w:color w:val="292929"/>
          <w:spacing w:val="-1"/>
          <w:sz w:val="28"/>
          <w:szCs w:val="28"/>
        </w:rPr>
      </w:pPr>
      <w:r>
        <w:rPr>
          <w:noProof/>
        </w:rPr>
        <w:drawing>
          <wp:inline distT="0" distB="0" distL="0" distR="0" wp14:anchorId="1935B546" wp14:editId="3C77F3DB">
            <wp:extent cx="4525398" cy="2709955"/>
            <wp:effectExtent l="0" t="0" r="8890" b="0"/>
            <wp:docPr id="58" name="Picture 5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for pos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28920" cy="2712064"/>
                    </a:xfrm>
                    <a:prstGeom prst="rect">
                      <a:avLst/>
                    </a:prstGeom>
                    <a:noFill/>
                    <a:ln>
                      <a:noFill/>
                    </a:ln>
                  </pic:spPr>
                </pic:pic>
              </a:graphicData>
            </a:graphic>
          </wp:inline>
        </w:drawing>
      </w:r>
    </w:p>
    <w:p w:rsidR="001C3EA6" w:rsidRPr="006655BF" w:rsidRDefault="001C3EA6" w:rsidP="001C3EA6">
      <w:pPr>
        <w:pStyle w:val="io"/>
        <w:spacing w:before="206" w:beforeAutospacing="0" w:after="0" w:afterAutospacing="0" w:line="480" w:lineRule="atLeast"/>
        <w:rPr>
          <w:rFonts w:ascii="Georgia" w:hAnsi="Georgia"/>
          <w:b/>
          <w:bCs/>
          <w:color w:val="292929"/>
          <w:spacing w:val="-1"/>
          <w:sz w:val="28"/>
          <w:szCs w:val="28"/>
        </w:rPr>
      </w:pPr>
      <w:proofErr w:type="spellStart"/>
      <w:r w:rsidRPr="006655BF">
        <w:rPr>
          <w:rFonts w:ascii="Georgia" w:hAnsi="Georgia"/>
          <w:color w:val="292929"/>
          <w:spacing w:val="-1"/>
          <w:sz w:val="28"/>
          <w:szCs w:val="28"/>
        </w:rPr>
        <w:lastRenderedPageBreak/>
        <w:t>ELMo</w:t>
      </w:r>
      <w:proofErr w:type="spellEnd"/>
      <w:r w:rsidRPr="006655BF">
        <w:rPr>
          <w:rFonts w:ascii="Georgia" w:hAnsi="Georgia"/>
          <w:color w:val="292929"/>
          <w:spacing w:val="-1"/>
          <w:sz w:val="28"/>
          <w:szCs w:val="28"/>
        </w:rPr>
        <w:t xml:space="preserve"> is applied on </w:t>
      </w:r>
      <w:r w:rsidRPr="006655BF">
        <w:rPr>
          <w:rStyle w:val="Strong"/>
          <w:rFonts w:ascii="Georgia" w:eastAsiaTheme="majorEastAsia" w:hAnsi="Georgia"/>
          <w:b w:val="0"/>
          <w:color w:val="292929"/>
          <w:spacing w:val="-1"/>
          <w:sz w:val="28"/>
          <w:szCs w:val="28"/>
        </w:rPr>
        <w:t>semantic-intensive</w:t>
      </w:r>
      <w:r w:rsidRPr="006655BF">
        <w:rPr>
          <w:rFonts w:ascii="Georgia" w:hAnsi="Georgia"/>
          <w:color w:val="292929"/>
          <w:spacing w:val="-1"/>
          <w:sz w:val="28"/>
          <w:szCs w:val="28"/>
        </w:rPr>
        <w:t> and </w:t>
      </w:r>
      <w:r w:rsidRPr="006655BF">
        <w:rPr>
          <w:rStyle w:val="Strong"/>
          <w:rFonts w:ascii="Georgia" w:eastAsiaTheme="majorEastAsia" w:hAnsi="Georgia"/>
          <w:b w:val="0"/>
          <w:color w:val="292929"/>
          <w:spacing w:val="-1"/>
          <w:sz w:val="28"/>
          <w:szCs w:val="28"/>
        </w:rPr>
        <w:t>syntax-intensive</w:t>
      </w:r>
      <w:r w:rsidRPr="006655BF">
        <w:rPr>
          <w:rFonts w:ascii="Georgia" w:hAnsi="Georgia"/>
          <w:color w:val="292929"/>
          <w:spacing w:val="-1"/>
          <w:sz w:val="28"/>
          <w:szCs w:val="28"/>
        </w:rPr>
        <w:t xml:space="preserve"> tasks respectively using representations in different layers of </w:t>
      </w:r>
      <w:proofErr w:type="spellStart"/>
      <w:r w:rsidRPr="006655BF">
        <w:rPr>
          <w:rFonts w:ascii="Georgia" w:hAnsi="Georgia"/>
          <w:color w:val="292929"/>
          <w:spacing w:val="-1"/>
          <w:sz w:val="28"/>
          <w:szCs w:val="28"/>
        </w:rPr>
        <w:t>biLM</w:t>
      </w:r>
      <w:proofErr w:type="spellEnd"/>
    </w:p>
    <w:p w:rsidR="001C3EA6" w:rsidRPr="006655BF" w:rsidRDefault="001C3EA6" w:rsidP="001C3EA6">
      <w:pPr>
        <w:numPr>
          <w:ilvl w:val="0"/>
          <w:numId w:val="25"/>
        </w:numPr>
        <w:spacing w:before="480" w:after="0" w:line="480" w:lineRule="atLeast"/>
        <w:ind w:left="450"/>
        <w:rPr>
          <w:rFonts w:ascii="Georgia" w:hAnsi="Georgia"/>
          <w:color w:val="292929"/>
          <w:spacing w:val="-1"/>
          <w:sz w:val="28"/>
          <w:szCs w:val="28"/>
        </w:rPr>
      </w:pPr>
      <w:r w:rsidRPr="006655BF">
        <w:rPr>
          <w:rFonts w:ascii="Georgia" w:hAnsi="Georgia"/>
          <w:color w:val="292929"/>
          <w:spacing w:val="-1"/>
          <w:sz w:val="28"/>
          <w:szCs w:val="28"/>
        </w:rPr>
        <w:t>For a</w:t>
      </w:r>
      <w:r w:rsidRPr="006655BF">
        <w:rPr>
          <w:rFonts w:ascii="Georgia" w:hAnsi="Georgia"/>
          <w:b/>
          <w:bCs/>
          <w:color w:val="292929"/>
          <w:spacing w:val="-1"/>
          <w:sz w:val="28"/>
          <w:szCs w:val="28"/>
        </w:rPr>
        <w:t> </w:t>
      </w:r>
      <w:r w:rsidRPr="006655BF">
        <w:rPr>
          <w:rStyle w:val="Strong"/>
          <w:rFonts w:ascii="Georgia" w:hAnsi="Georgia"/>
          <w:b w:val="0"/>
          <w:color w:val="292929"/>
          <w:spacing w:val="-1"/>
          <w:sz w:val="28"/>
          <w:szCs w:val="28"/>
        </w:rPr>
        <w:t>semantic-intensive</w:t>
      </w:r>
      <w:r w:rsidRPr="006655BF">
        <w:rPr>
          <w:rFonts w:ascii="Georgia" w:hAnsi="Georgia"/>
          <w:color w:val="292929"/>
          <w:spacing w:val="-1"/>
          <w:sz w:val="28"/>
          <w:szCs w:val="28"/>
        </w:rPr>
        <w:t> task, the </w:t>
      </w:r>
      <w:r w:rsidRPr="009E61DC">
        <w:rPr>
          <w:rStyle w:val="Strong"/>
          <w:rFonts w:ascii="Georgia" w:hAnsi="Georgia"/>
          <w:b w:val="0"/>
          <w:color w:val="292929"/>
          <w:spacing w:val="-1"/>
          <w:sz w:val="28"/>
          <w:szCs w:val="28"/>
        </w:rPr>
        <w:t>top layer</w:t>
      </w:r>
      <w:r w:rsidRPr="006655BF">
        <w:rPr>
          <w:rFonts w:ascii="Georgia" w:hAnsi="Georgia"/>
          <w:color w:val="292929"/>
          <w:spacing w:val="-1"/>
          <w:sz w:val="28"/>
          <w:szCs w:val="28"/>
        </w:rPr>
        <w:t> is better than the first layer.</w:t>
      </w:r>
    </w:p>
    <w:p w:rsidR="001C3EA6" w:rsidRPr="006655BF" w:rsidRDefault="001C3EA6" w:rsidP="001C3EA6">
      <w:pPr>
        <w:numPr>
          <w:ilvl w:val="0"/>
          <w:numId w:val="25"/>
        </w:numPr>
        <w:spacing w:before="252" w:after="0" w:line="480" w:lineRule="atLeast"/>
        <w:ind w:left="450"/>
        <w:rPr>
          <w:rFonts w:ascii="Georgia" w:hAnsi="Georgia"/>
          <w:color w:val="292929"/>
          <w:spacing w:val="-1"/>
          <w:sz w:val="28"/>
          <w:szCs w:val="28"/>
        </w:rPr>
      </w:pPr>
      <w:r w:rsidRPr="006655BF">
        <w:rPr>
          <w:rFonts w:ascii="Georgia" w:hAnsi="Georgia"/>
          <w:color w:val="292929"/>
          <w:spacing w:val="-1"/>
          <w:sz w:val="28"/>
          <w:szCs w:val="28"/>
        </w:rPr>
        <w:t>And for a</w:t>
      </w:r>
      <w:r w:rsidRPr="006655BF">
        <w:rPr>
          <w:rFonts w:ascii="Georgia" w:hAnsi="Georgia"/>
          <w:b/>
          <w:bCs/>
          <w:color w:val="292929"/>
          <w:spacing w:val="-1"/>
          <w:sz w:val="28"/>
          <w:szCs w:val="28"/>
        </w:rPr>
        <w:t> </w:t>
      </w:r>
      <w:r w:rsidRPr="006655BF">
        <w:rPr>
          <w:rStyle w:val="Strong"/>
          <w:rFonts w:ascii="Georgia" w:hAnsi="Georgia"/>
          <w:b w:val="0"/>
          <w:color w:val="292929"/>
          <w:spacing w:val="-1"/>
          <w:sz w:val="28"/>
          <w:szCs w:val="28"/>
        </w:rPr>
        <w:t>syntax-intensive</w:t>
      </w:r>
      <w:r w:rsidRPr="006655BF">
        <w:rPr>
          <w:rStyle w:val="Strong"/>
          <w:rFonts w:ascii="Georgia" w:hAnsi="Georgia"/>
          <w:color w:val="292929"/>
          <w:spacing w:val="-1"/>
          <w:sz w:val="28"/>
          <w:szCs w:val="28"/>
        </w:rPr>
        <w:t> </w:t>
      </w:r>
      <w:r w:rsidRPr="006655BF">
        <w:rPr>
          <w:rFonts w:ascii="Georgia" w:hAnsi="Georgia"/>
          <w:color w:val="292929"/>
          <w:spacing w:val="-1"/>
          <w:sz w:val="28"/>
          <w:szCs w:val="28"/>
        </w:rPr>
        <w:t>task,</w:t>
      </w:r>
      <w:r w:rsidRPr="006655BF">
        <w:rPr>
          <w:rStyle w:val="Strong"/>
          <w:rFonts w:ascii="Georgia" w:hAnsi="Georgia"/>
          <w:color w:val="292929"/>
          <w:spacing w:val="-1"/>
          <w:sz w:val="28"/>
          <w:szCs w:val="28"/>
        </w:rPr>
        <w:t> </w:t>
      </w:r>
      <w:r w:rsidRPr="009E61DC">
        <w:rPr>
          <w:rStyle w:val="Strong"/>
          <w:rFonts w:ascii="Georgia" w:hAnsi="Georgia"/>
          <w:b w:val="0"/>
          <w:color w:val="292929"/>
          <w:spacing w:val="-1"/>
          <w:sz w:val="28"/>
          <w:szCs w:val="28"/>
        </w:rPr>
        <w:t>the first layer</w:t>
      </w:r>
      <w:r w:rsidRPr="006655BF">
        <w:rPr>
          <w:rFonts w:ascii="Georgia" w:hAnsi="Georgia"/>
          <w:color w:val="292929"/>
          <w:spacing w:val="-1"/>
          <w:sz w:val="28"/>
          <w:szCs w:val="28"/>
        </w:rPr>
        <w:t> is better than top layers.</w:t>
      </w:r>
    </w:p>
    <w:p w:rsidR="001C3EA6" w:rsidRPr="006655BF" w:rsidRDefault="001C3EA6" w:rsidP="001C3EA6">
      <w:pPr>
        <w:pStyle w:val="Heading1"/>
        <w:spacing w:before="300" w:line="600" w:lineRule="atLeast"/>
        <w:rPr>
          <w:rFonts w:ascii="Lucida Sans Unicode" w:hAnsi="Lucida Sans Unicode" w:cs="Lucida Sans Unicode"/>
          <w:b w:val="0"/>
          <w:bCs/>
          <w:color w:val="292929"/>
          <w:spacing w:val="-5"/>
          <w:sz w:val="36"/>
          <w:szCs w:val="36"/>
        </w:rPr>
      </w:pPr>
      <w:proofErr w:type="spellStart"/>
      <w:r w:rsidRPr="006655BF">
        <w:rPr>
          <w:rFonts w:ascii="Lucida Sans Unicode" w:hAnsi="Lucida Sans Unicode" w:cs="Lucida Sans Unicode"/>
          <w:bCs/>
          <w:color w:val="292929"/>
          <w:spacing w:val="-5"/>
          <w:sz w:val="36"/>
          <w:szCs w:val="36"/>
        </w:rPr>
        <w:t>OpenAI</w:t>
      </w:r>
      <w:proofErr w:type="spellEnd"/>
      <w:r w:rsidRPr="006655BF">
        <w:rPr>
          <w:rFonts w:ascii="Lucida Sans Unicode" w:hAnsi="Lucida Sans Unicode" w:cs="Lucida Sans Unicode"/>
          <w:bCs/>
          <w:color w:val="292929"/>
          <w:spacing w:val="-5"/>
          <w:sz w:val="36"/>
          <w:szCs w:val="36"/>
        </w:rPr>
        <w:t xml:space="preserve"> GPT-2</w:t>
      </w:r>
    </w:p>
    <w:p w:rsidR="001C3EA6" w:rsidRDefault="001C3EA6" w:rsidP="001C3EA6">
      <w:pPr>
        <w:pStyle w:val="io"/>
        <w:spacing w:before="206" w:beforeAutospacing="0" w:after="0" w:afterAutospacing="0" w:line="480" w:lineRule="atLeast"/>
        <w:rPr>
          <w:rFonts w:ascii="Georgia" w:hAnsi="Georgia"/>
          <w:color w:val="292929"/>
          <w:spacing w:val="-1"/>
          <w:sz w:val="28"/>
          <w:szCs w:val="28"/>
        </w:rPr>
      </w:pPr>
      <w:r w:rsidRPr="00571D5D">
        <w:rPr>
          <w:rFonts w:ascii="Georgia" w:hAnsi="Georgia"/>
          <w:color w:val="292929"/>
          <w:spacing w:val="-1"/>
          <w:sz w:val="28"/>
          <w:szCs w:val="28"/>
        </w:rPr>
        <w:t>The </w:t>
      </w:r>
      <w:proofErr w:type="spellStart"/>
      <w:r w:rsidRPr="00571D5D">
        <w:rPr>
          <w:rFonts w:ascii="Georgia" w:hAnsi="Georgia"/>
          <w:color w:val="000000" w:themeColor="text1"/>
          <w:spacing w:val="-1"/>
          <w:sz w:val="28"/>
          <w:szCs w:val="28"/>
        </w:rPr>
        <w:fldChar w:fldCharType="begin"/>
      </w:r>
      <w:r w:rsidRPr="00571D5D">
        <w:rPr>
          <w:rFonts w:ascii="Georgia" w:hAnsi="Georgia"/>
          <w:color w:val="000000" w:themeColor="text1"/>
          <w:spacing w:val="-1"/>
          <w:sz w:val="28"/>
          <w:szCs w:val="28"/>
        </w:rPr>
        <w:instrText xml:space="preserve"> HYPERLINK "https://openai.com/blog/better-language-models/" \t "_blank" </w:instrText>
      </w:r>
      <w:r w:rsidRPr="00571D5D">
        <w:rPr>
          <w:rFonts w:ascii="Georgia" w:hAnsi="Georgia"/>
          <w:color w:val="000000" w:themeColor="text1"/>
          <w:spacing w:val="-1"/>
          <w:sz w:val="28"/>
          <w:szCs w:val="28"/>
        </w:rPr>
        <w:fldChar w:fldCharType="separate"/>
      </w:r>
      <w:r w:rsidRPr="00571D5D">
        <w:rPr>
          <w:rStyle w:val="Hyperlink"/>
          <w:rFonts w:ascii="Georgia" w:eastAsiaTheme="majorEastAsia" w:hAnsi="Georgia"/>
          <w:color w:val="000000" w:themeColor="text1"/>
          <w:spacing w:val="-1"/>
          <w:sz w:val="28"/>
          <w:szCs w:val="28"/>
        </w:rPr>
        <w:t>OpenAI</w:t>
      </w:r>
      <w:proofErr w:type="spellEnd"/>
      <w:r w:rsidRPr="00571D5D">
        <w:rPr>
          <w:rStyle w:val="Hyperlink"/>
          <w:rFonts w:ascii="Georgia" w:eastAsiaTheme="majorEastAsia" w:hAnsi="Georgia"/>
          <w:color w:val="000000" w:themeColor="text1"/>
          <w:spacing w:val="-1"/>
          <w:sz w:val="28"/>
          <w:szCs w:val="28"/>
        </w:rPr>
        <w:t xml:space="preserve"> GPT-2</w:t>
      </w:r>
      <w:r w:rsidRPr="00571D5D">
        <w:rPr>
          <w:rFonts w:ascii="Georgia" w:hAnsi="Georgia"/>
          <w:color w:val="000000" w:themeColor="text1"/>
          <w:spacing w:val="-1"/>
          <w:sz w:val="28"/>
          <w:szCs w:val="28"/>
        </w:rPr>
        <w:fldChar w:fldCharType="end"/>
      </w:r>
      <w:r w:rsidRPr="00571D5D">
        <w:rPr>
          <w:rFonts w:ascii="Georgia" w:hAnsi="Georgia"/>
          <w:color w:val="292929"/>
          <w:spacing w:val="-1"/>
          <w:sz w:val="28"/>
          <w:szCs w:val="28"/>
        </w:rPr>
        <w:t> is the successor of the </w:t>
      </w:r>
      <w:hyperlink r:id="rId86" w:tgtFrame="_blank" w:history="1">
        <w:r w:rsidRPr="00571D5D">
          <w:rPr>
            <w:rStyle w:val="Hyperlink"/>
            <w:rFonts w:ascii="Georgia" w:eastAsiaTheme="majorEastAsia" w:hAnsi="Georgia"/>
            <w:color w:val="000000" w:themeColor="text1"/>
            <w:spacing w:val="-1"/>
            <w:sz w:val="28"/>
            <w:szCs w:val="28"/>
          </w:rPr>
          <w:t>GPT</w:t>
        </w:r>
      </w:hyperlink>
      <w:r w:rsidRPr="00571D5D">
        <w:rPr>
          <w:rFonts w:ascii="Georgia" w:hAnsi="Georgia"/>
          <w:color w:val="292929"/>
          <w:spacing w:val="-1"/>
          <w:sz w:val="28"/>
          <w:szCs w:val="28"/>
        </w:rPr>
        <w:t> model. GPT-2 is a large </w:t>
      </w:r>
      <w:hyperlink r:id="rId87" w:tgtFrame="_blank" w:history="1">
        <w:r w:rsidRPr="00571D5D">
          <w:rPr>
            <w:rStyle w:val="Hyperlink"/>
            <w:rFonts w:ascii="Georgia" w:eastAsiaTheme="majorEastAsia" w:hAnsi="Georgia"/>
            <w:color w:val="000000" w:themeColor="text1"/>
            <w:spacing w:val="-1"/>
            <w:sz w:val="28"/>
            <w:szCs w:val="28"/>
          </w:rPr>
          <w:t>transformer</w:t>
        </w:r>
      </w:hyperlink>
      <w:r w:rsidRPr="00571D5D">
        <w:rPr>
          <w:rFonts w:ascii="Georgia" w:hAnsi="Georgia"/>
          <w:color w:val="292929"/>
          <w:spacing w:val="-1"/>
          <w:sz w:val="28"/>
          <w:szCs w:val="28"/>
        </w:rPr>
        <w:t>-based language model, with </w:t>
      </w:r>
      <w:r w:rsidRPr="00571D5D">
        <w:rPr>
          <w:rStyle w:val="Strong"/>
          <w:rFonts w:ascii="Georgia" w:eastAsiaTheme="majorEastAsia" w:hAnsi="Georgia"/>
          <w:b w:val="0"/>
          <w:color w:val="292929"/>
          <w:spacing w:val="-1"/>
          <w:sz w:val="28"/>
          <w:szCs w:val="28"/>
        </w:rPr>
        <w:t>generative pre-training</w:t>
      </w:r>
      <w:r w:rsidRPr="00571D5D">
        <w:rPr>
          <w:rFonts w:ascii="Georgia" w:hAnsi="Georgia"/>
          <w:color w:val="292929"/>
          <w:spacing w:val="-1"/>
          <w:sz w:val="28"/>
          <w:szCs w:val="28"/>
        </w:rPr>
        <w:t> of a language model on a diverse corpus of </w:t>
      </w:r>
      <w:r w:rsidRPr="00571D5D">
        <w:rPr>
          <w:rStyle w:val="Strong"/>
          <w:rFonts w:ascii="Georgia" w:eastAsiaTheme="majorEastAsia" w:hAnsi="Georgia"/>
          <w:b w:val="0"/>
          <w:color w:val="292929"/>
          <w:spacing w:val="-1"/>
          <w:sz w:val="28"/>
          <w:szCs w:val="28"/>
        </w:rPr>
        <w:t>unlabeled text</w:t>
      </w:r>
      <w:r w:rsidRPr="00571D5D">
        <w:rPr>
          <w:rFonts w:ascii="Georgia" w:hAnsi="Georgia"/>
          <w:color w:val="292929"/>
          <w:spacing w:val="-1"/>
          <w:sz w:val="28"/>
          <w:szCs w:val="28"/>
        </w:rPr>
        <w:t>, followed by discriminative </w:t>
      </w:r>
      <w:r w:rsidRPr="00571D5D">
        <w:rPr>
          <w:rStyle w:val="Strong"/>
          <w:rFonts w:ascii="Georgia" w:eastAsiaTheme="majorEastAsia" w:hAnsi="Georgia"/>
          <w:b w:val="0"/>
          <w:color w:val="292929"/>
          <w:spacing w:val="-1"/>
          <w:sz w:val="28"/>
          <w:szCs w:val="28"/>
        </w:rPr>
        <w:t>fine-tuning</w:t>
      </w:r>
      <w:r w:rsidRPr="00571D5D">
        <w:rPr>
          <w:rFonts w:ascii="Georgia" w:hAnsi="Georgia"/>
          <w:color w:val="292929"/>
          <w:spacing w:val="-1"/>
          <w:sz w:val="28"/>
          <w:szCs w:val="28"/>
        </w:rPr>
        <w:t> on each specific task.</w:t>
      </w:r>
    </w:p>
    <w:p w:rsidR="001C3EA6" w:rsidRDefault="001C3EA6" w:rsidP="001C3EA6">
      <w:pPr>
        <w:pStyle w:val="io"/>
        <w:spacing w:before="206" w:beforeAutospacing="0" w:after="0" w:afterAutospacing="0" w:line="480" w:lineRule="atLeast"/>
        <w:rPr>
          <w:rFonts w:ascii="Georgia" w:hAnsi="Georgia"/>
          <w:color w:val="292929"/>
          <w:spacing w:val="-1"/>
          <w:sz w:val="28"/>
          <w:szCs w:val="28"/>
        </w:rPr>
      </w:pPr>
      <w:r w:rsidRPr="00571D5D">
        <w:rPr>
          <w:rFonts w:ascii="Georgia" w:hAnsi="Georgia"/>
          <w:color w:val="292929"/>
          <w:spacing w:val="-1"/>
          <w:sz w:val="28"/>
          <w:szCs w:val="28"/>
        </w:rPr>
        <w:t xml:space="preserve">GPT has two major differences from </w:t>
      </w:r>
      <w:proofErr w:type="spellStart"/>
      <w:r w:rsidRPr="00571D5D">
        <w:rPr>
          <w:rFonts w:ascii="Georgia" w:hAnsi="Georgia"/>
          <w:color w:val="292929"/>
          <w:spacing w:val="-1"/>
          <w:sz w:val="28"/>
          <w:szCs w:val="28"/>
        </w:rPr>
        <w:t>ELMo</w:t>
      </w:r>
      <w:proofErr w:type="spellEnd"/>
      <w:r w:rsidRPr="00571D5D">
        <w:rPr>
          <w:rFonts w:ascii="Georgia" w:hAnsi="Georgia"/>
          <w:color w:val="292929"/>
          <w:spacing w:val="-1"/>
          <w:sz w:val="28"/>
          <w:szCs w:val="28"/>
        </w:rPr>
        <w:t>:</w:t>
      </w:r>
    </w:p>
    <w:p w:rsidR="001C3EA6" w:rsidRPr="00571D5D" w:rsidRDefault="001C3EA6" w:rsidP="001C3EA6">
      <w:pPr>
        <w:pStyle w:val="io"/>
        <w:numPr>
          <w:ilvl w:val="0"/>
          <w:numId w:val="27"/>
        </w:numPr>
        <w:spacing w:before="206" w:beforeAutospacing="0" w:after="0" w:afterAutospacing="0" w:line="480" w:lineRule="atLeast"/>
        <w:rPr>
          <w:rFonts w:ascii="Georgia" w:hAnsi="Georgia"/>
          <w:b/>
          <w:bCs/>
          <w:color w:val="292929"/>
          <w:spacing w:val="-1"/>
          <w:sz w:val="28"/>
          <w:szCs w:val="28"/>
        </w:rPr>
      </w:pPr>
      <w:r w:rsidRPr="00571D5D">
        <w:rPr>
          <w:rFonts w:ascii="Georgia" w:hAnsi="Georgia"/>
          <w:color w:val="292929"/>
          <w:spacing w:val="-1"/>
          <w:sz w:val="28"/>
          <w:szCs w:val="28"/>
        </w:rPr>
        <w:t xml:space="preserve">The model architecture: </w:t>
      </w:r>
      <w:proofErr w:type="spellStart"/>
      <w:r w:rsidRPr="00571D5D">
        <w:rPr>
          <w:rFonts w:ascii="Georgia" w:hAnsi="Georgia"/>
          <w:color w:val="292929"/>
          <w:spacing w:val="-1"/>
          <w:sz w:val="28"/>
          <w:szCs w:val="28"/>
        </w:rPr>
        <w:t>ELMo</w:t>
      </w:r>
      <w:proofErr w:type="spellEnd"/>
      <w:r w:rsidRPr="00571D5D">
        <w:rPr>
          <w:rFonts w:ascii="Georgia" w:hAnsi="Georgia"/>
          <w:color w:val="292929"/>
          <w:spacing w:val="-1"/>
          <w:sz w:val="28"/>
          <w:szCs w:val="28"/>
        </w:rPr>
        <w:t xml:space="preserve"> uses the concatenation of forward and backward LSTMs, but GPT uses </w:t>
      </w:r>
      <w:r w:rsidRPr="00571D5D">
        <w:rPr>
          <w:rStyle w:val="Strong"/>
          <w:rFonts w:ascii="Georgia" w:eastAsiaTheme="majorEastAsia" w:hAnsi="Georgia"/>
          <w:b w:val="0"/>
          <w:color w:val="292929"/>
          <w:spacing w:val="-1"/>
          <w:sz w:val="28"/>
          <w:szCs w:val="28"/>
        </w:rPr>
        <w:t>multi-layer transformers decoder</w:t>
      </w:r>
      <w:r w:rsidRPr="00571D5D">
        <w:rPr>
          <w:rFonts w:ascii="Georgia" w:hAnsi="Georgia"/>
          <w:b/>
          <w:bCs/>
          <w:color w:val="292929"/>
          <w:spacing w:val="-1"/>
          <w:sz w:val="28"/>
          <w:szCs w:val="28"/>
        </w:rPr>
        <w:t>.</w:t>
      </w:r>
    </w:p>
    <w:p w:rsidR="001C3EA6" w:rsidRPr="00571D5D" w:rsidRDefault="001C3EA6" w:rsidP="001C3EA6">
      <w:pPr>
        <w:pStyle w:val="io"/>
        <w:numPr>
          <w:ilvl w:val="0"/>
          <w:numId w:val="27"/>
        </w:numPr>
        <w:spacing w:before="206" w:beforeAutospacing="0" w:after="0" w:afterAutospacing="0" w:line="480" w:lineRule="atLeast"/>
        <w:rPr>
          <w:rFonts w:ascii="Georgia" w:hAnsi="Georgia"/>
          <w:color w:val="292929"/>
          <w:spacing w:val="-1"/>
          <w:sz w:val="28"/>
          <w:szCs w:val="28"/>
        </w:rPr>
      </w:pPr>
      <w:r w:rsidRPr="00571D5D">
        <w:rPr>
          <w:rFonts w:ascii="Georgia" w:hAnsi="Georgia"/>
          <w:color w:val="292929"/>
          <w:spacing w:val="-1"/>
          <w:sz w:val="28"/>
          <w:szCs w:val="28"/>
        </w:rPr>
        <w:t xml:space="preserve">Contextualized embedding: </w:t>
      </w:r>
      <w:proofErr w:type="spellStart"/>
      <w:r w:rsidRPr="00571D5D">
        <w:rPr>
          <w:rFonts w:ascii="Georgia" w:hAnsi="Georgia"/>
          <w:color w:val="292929"/>
          <w:spacing w:val="-1"/>
          <w:sz w:val="28"/>
          <w:szCs w:val="28"/>
        </w:rPr>
        <w:t>ELMo</w:t>
      </w:r>
      <w:proofErr w:type="spellEnd"/>
      <w:r w:rsidRPr="00571D5D">
        <w:rPr>
          <w:rFonts w:ascii="Georgia" w:hAnsi="Georgia"/>
          <w:color w:val="292929"/>
          <w:spacing w:val="-1"/>
          <w:sz w:val="28"/>
          <w:szCs w:val="28"/>
        </w:rPr>
        <w:t xml:space="preserve"> uses unsupervised Feature-based approach, while GPT fine-tunes the same base model for all end tasks.</w:t>
      </w:r>
    </w:p>
    <w:p w:rsidR="001C3EA6" w:rsidRPr="00571D5D" w:rsidRDefault="001C3EA6" w:rsidP="001C3EA6">
      <w:pPr>
        <w:pStyle w:val="io"/>
        <w:spacing w:before="480" w:beforeAutospacing="0" w:after="0" w:afterAutospacing="0" w:line="480" w:lineRule="atLeast"/>
        <w:rPr>
          <w:rFonts w:ascii="Georgia" w:hAnsi="Georgia"/>
          <w:color w:val="292929"/>
          <w:spacing w:val="-1"/>
          <w:sz w:val="28"/>
          <w:szCs w:val="28"/>
        </w:rPr>
      </w:pPr>
      <w:r w:rsidRPr="00571D5D">
        <w:rPr>
          <w:rStyle w:val="Strong"/>
          <w:rFonts w:ascii="Georgia" w:eastAsiaTheme="majorEastAsia" w:hAnsi="Georgia"/>
          <w:color w:val="292929"/>
          <w:spacing w:val="-1"/>
          <w:sz w:val="28"/>
          <w:szCs w:val="28"/>
        </w:rPr>
        <w:t>Transformer Decoder as Language Model</w:t>
      </w:r>
      <w:r w:rsidRPr="00571D5D">
        <w:rPr>
          <w:rFonts w:ascii="Georgia" w:hAnsi="Georgia"/>
          <w:b/>
          <w:bCs/>
          <w:color w:val="292929"/>
          <w:spacing w:val="-1"/>
          <w:sz w:val="28"/>
          <w:szCs w:val="28"/>
        </w:rPr>
        <w:br/>
      </w:r>
      <w:r w:rsidRPr="00571D5D">
        <w:rPr>
          <w:rFonts w:ascii="Georgia" w:hAnsi="Georgia"/>
          <w:color w:val="292929"/>
          <w:spacing w:val="-1"/>
          <w:sz w:val="28"/>
          <w:szCs w:val="28"/>
        </w:rPr>
        <w:t>Unlike </w:t>
      </w:r>
      <w:hyperlink r:id="rId88" w:tgtFrame="_blank" w:history="1">
        <w:r w:rsidRPr="00571D5D">
          <w:rPr>
            <w:rStyle w:val="Hyperlink"/>
            <w:rFonts w:ascii="Georgia" w:eastAsiaTheme="majorEastAsia" w:hAnsi="Georgia"/>
            <w:color w:val="000000" w:themeColor="text1"/>
            <w:spacing w:val="-1"/>
            <w:sz w:val="28"/>
            <w:szCs w:val="28"/>
          </w:rPr>
          <w:t>original transformer</w:t>
        </w:r>
      </w:hyperlink>
      <w:r w:rsidRPr="00571D5D">
        <w:rPr>
          <w:rFonts w:ascii="Georgia" w:hAnsi="Georgia"/>
          <w:color w:val="292929"/>
          <w:spacing w:val="-1"/>
          <w:sz w:val="28"/>
          <w:szCs w:val="28"/>
        </w:rPr>
        <w:t> architecture, the </w:t>
      </w:r>
      <w:hyperlink r:id="rId89" w:tgtFrame="_blank" w:history="1">
        <w:r w:rsidRPr="00571D5D">
          <w:rPr>
            <w:rStyle w:val="Hyperlink"/>
            <w:rFonts w:ascii="Georgia" w:eastAsiaTheme="majorEastAsia" w:hAnsi="Georgia"/>
            <w:color w:val="000000" w:themeColor="text1"/>
            <w:spacing w:val="-1"/>
            <w:sz w:val="28"/>
            <w:szCs w:val="28"/>
          </w:rPr>
          <w:t>transformer decoder</w:t>
        </w:r>
      </w:hyperlink>
      <w:r w:rsidRPr="00571D5D">
        <w:rPr>
          <w:rFonts w:ascii="Georgia" w:hAnsi="Georgia"/>
          <w:color w:val="000000" w:themeColor="text1"/>
          <w:spacing w:val="-1"/>
          <w:sz w:val="28"/>
          <w:szCs w:val="28"/>
        </w:rPr>
        <w:t> </w:t>
      </w:r>
      <w:r w:rsidRPr="00571D5D">
        <w:rPr>
          <w:rFonts w:ascii="Georgia" w:hAnsi="Georgia"/>
          <w:color w:val="292929"/>
          <w:spacing w:val="-1"/>
          <w:sz w:val="28"/>
          <w:szCs w:val="28"/>
        </w:rPr>
        <w:t>model discards the encoder part, so there is only one single input sentence rather than two separate source and target sequences.</w:t>
      </w:r>
    </w:p>
    <w:p w:rsidR="001C3EA6" w:rsidRDefault="001C3EA6" w:rsidP="001C3EA6">
      <w:pPr>
        <w:pStyle w:val="io"/>
        <w:spacing w:before="480" w:beforeAutospacing="0" w:after="0" w:afterAutospacing="0" w:line="480" w:lineRule="atLeast"/>
        <w:rPr>
          <w:rFonts w:ascii="Georgia" w:hAnsi="Georgia"/>
          <w:color w:val="292929"/>
          <w:spacing w:val="-1"/>
          <w:sz w:val="28"/>
          <w:szCs w:val="28"/>
        </w:rPr>
      </w:pPr>
      <w:r w:rsidRPr="00571D5D">
        <w:rPr>
          <w:rFonts w:ascii="Georgia" w:hAnsi="Georgia"/>
          <w:color w:val="292929"/>
          <w:spacing w:val="-1"/>
          <w:sz w:val="28"/>
          <w:szCs w:val="28"/>
        </w:rPr>
        <w:lastRenderedPageBreak/>
        <w:t>Transformer block contains a masked </w:t>
      </w:r>
      <w:r w:rsidRPr="00571D5D">
        <w:rPr>
          <w:rStyle w:val="Emphasis"/>
          <w:rFonts w:ascii="Georgia" w:hAnsi="Georgia"/>
          <w:i w:val="0"/>
          <w:iCs w:val="0"/>
          <w:color w:val="292929"/>
          <w:spacing w:val="-1"/>
          <w:sz w:val="28"/>
          <w:szCs w:val="28"/>
        </w:rPr>
        <w:t>multi-headed self-attention</w:t>
      </w:r>
      <w:r w:rsidRPr="00571D5D">
        <w:rPr>
          <w:rFonts w:ascii="Georgia" w:hAnsi="Georgia"/>
          <w:i/>
          <w:iCs/>
          <w:color w:val="292929"/>
          <w:spacing w:val="-1"/>
          <w:sz w:val="28"/>
          <w:szCs w:val="28"/>
        </w:rPr>
        <w:t> </w:t>
      </w:r>
      <w:r w:rsidRPr="00571D5D">
        <w:rPr>
          <w:rFonts w:ascii="Georgia" w:hAnsi="Georgia"/>
          <w:color w:val="292929"/>
          <w:spacing w:val="-1"/>
          <w:sz w:val="28"/>
          <w:szCs w:val="28"/>
        </w:rPr>
        <w:t>followed by </w:t>
      </w:r>
      <w:r w:rsidRPr="00571D5D">
        <w:rPr>
          <w:rStyle w:val="Emphasis"/>
          <w:rFonts w:ascii="Georgia" w:hAnsi="Georgia"/>
          <w:color w:val="292929"/>
          <w:spacing w:val="-1"/>
          <w:sz w:val="28"/>
          <w:szCs w:val="28"/>
        </w:rPr>
        <w:t>pointwise feed-forward</w:t>
      </w:r>
      <w:r w:rsidRPr="00571D5D">
        <w:rPr>
          <w:rStyle w:val="Strong"/>
          <w:rFonts w:ascii="Georgia" w:eastAsiaTheme="majorEastAsia" w:hAnsi="Georgia"/>
          <w:color w:val="292929"/>
          <w:spacing w:val="-1"/>
          <w:sz w:val="28"/>
          <w:szCs w:val="28"/>
        </w:rPr>
        <w:t> </w:t>
      </w:r>
      <w:r w:rsidRPr="00571D5D">
        <w:rPr>
          <w:rStyle w:val="Strong"/>
          <w:rFonts w:ascii="Georgia" w:eastAsiaTheme="majorEastAsia" w:hAnsi="Georgia"/>
          <w:b w:val="0"/>
          <w:color w:val="292929"/>
          <w:spacing w:val="-1"/>
          <w:sz w:val="28"/>
          <w:szCs w:val="28"/>
        </w:rPr>
        <w:t>layer</w:t>
      </w:r>
      <w:r w:rsidRPr="00571D5D">
        <w:rPr>
          <w:rFonts w:ascii="Georgia" w:hAnsi="Georgia"/>
          <w:color w:val="292929"/>
          <w:spacing w:val="-1"/>
          <w:sz w:val="28"/>
          <w:szCs w:val="28"/>
        </w:rPr>
        <w:t xml:space="preserve"> and normalization layers in between. The final output produces a distribution over target tokens after </w:t>
      </w:r>
      <w:proofErr w:type="spellStart"/>
      <w:r w:rsidRPr="00571D5D">
        <w:rPr>
          <w:rFonts w:ascii="Georgia" w:hAnsi="Georgia"/>
          <w:color w:val="292929"/>
          <w:spacing w:val="-1"/>
          <w:sz w:val="28"/>
          <w:szCs w:val="28"/>
        </w:rPr>
        <w:t>softmax</w:t>
      </w:r>
      <w:proofErr w:type="spellEnd"/>
      <w:r w:rsidRPr="00571D5D">
        <w:rPr>
          <w:rFonts w:ascii="Georgia" w:hAnsi="Georgia"/>
          <w:color w:val="292929"/>
          <w:spacing w:val="-1"/>
          <w:sz w:val="28"/>
          <w:szCs w:val="28"/>
        </w:rPr>
        <w:t>.</w:t>
      </w:r>
    </w:p>
    <w:p w:rsidR="001C3EA6" w:rsidRPr="00571D5D" w:rsidRDefault="001C3EA6" w:rsidP="001C3EA6">
      <w:pPr>
        <w:pStyle w:val="io"/>
        <w:spacing w:before="480" w:beforeAutospacing="0" w:after="0" w:afterAutospacing="0" w:line="480" w:lineRule="atLeast"/>
        <w:rPr>
          <w:rFonts w:ascii="Georgia" w:hAnsi="Georgia"/>
          <w:color w:val="292929"/>
          <w:spacing w:val="-1"/>
          <w:sz w:val="28"/>
          <w:szCs w:val="28"/>
        </w:rPr>
      </w:pPr>
      <w:r>
        <w:rPr>
          <w:noProof/>
        </w:rPr>
        <w:drawing>
          <wp:inline distT="0" distB="0" distL="0" distR="0" wp14:anchorId="60D2DF97" wp14:editId="14D88531">
            <wp:extent cx="5943600" cy="3890356"/>
            <wp:effectExtent l="0" t="0" r="0" b="0"/>
            <wp:docPr id="59" name="Picture 5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for pos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890356"/>
                    </a:xfrm>
                    <a:prstGeom prst="rect">
                      <a:avLst/>
                    </a:prstGeom>
                    <a:noFill/>
                    <a:ln>
                      <a:noFill/>
                    </a:ln>
                  </pic:spPr>
                </pic:pic>
              </a:graphicData>
            </a:graphic>
          </wp:inline>
        </w:drawing>
      </w:r>
    </w:p>
    <w:p w:rsidR="001C3EA6" w:rsidRPr="00571D5D" w:rsidRDefault="001C3EA6" w:rsidP="001C3EA6">
      <w:pPr>
        <w:pStyle w:val="io"/>
        <w:spacing w:before="480" w:beforeAutospacing="0" w:after="0" w:afterAutospacing="0" w:line="480" w:lineRule="atLeast"/>
        <w:rPr>
          <w:rFonts w:ascii="Georgia" w:hAnsi="Georgia"/>
          <w:b/>
          <w:bCs/>
          <w:color w:val="292929"/>
          <w:spacing w:val="-1"/>
          <w:sz w:val="48"/>
          <w:szCs w:val="48"/>
        </w:rPr>
      </w:pPr>
      <w:r w:rsidRPr="00571D5D">
        <w:rPr>
          <w:rFonts w:ascii="Lucida Sans Unicode" w:hAnsi="Lucida Sans Unicode" w:cs="Lucida Sans Unicode"/>
          <w:b/>
          <w:bCs/>
          <w:color w:val="292929"/>
          <w:spacing w:val="-5"/>
          <w:sz w:val="48"/>
          <w:szCs w:val="48"/>
        </w:rPr>
        <w:t>BERT</w:t>
      </w:r>
    </w:p>
    <w:p w:rsidR="001C3EA6" w:rsidRPr="00290F94" w:rsidRDefault="001C3EA6" w:rsidP="001C3EA6">
      <w:pPr>
        <w:pStyle w:val="io"/>
        <w:spacing w:before="206" w:beforeAutospacing="0" w:after="0" w:afterAutospacing="0" w:line="480" w:lineRule="atLeast"/>
        <w:rPr>
          <w:rFonts w:ascii="Georgia" w:hAnsi="Georgia"/>
          <w:color w:val="292929"/>
          <w:spacing w:val="-1"/>
          <w:sz w:val="28"/>
          <w:szCs w:val="28"/>
        </w:rPr>
      </w:pPr>
      <w:hyperlink r:id="rId91" w:tgtFrame="_blank" w:history="1">
        <w:r w:rsidRPr="00290F94">
          <w:rPr>
            <w:rStyle w:val="Hyperlink"/>
            <w:rFonts w:ascii="Georgia" w:eastAsiaTheme="majorEastAsia" w:hAnsi="Georgia"/>
            <w:color w:val="000000" w:themeColor="text1"/>
            <w:spacing w:val="-1"/>
            <w:sz w:val="28"/>
            <w:szCs w:val="28"/>
          </w:rPr>
          <w:t>BERT</w:t>
        </w:r>
      </w:hyperlink>
      <w:r w:rsidRPr="00290F94">
        <w:rPr>
          <w:rFonts w:ascii="Georgia" w:hAnsi="Georgia"/>
          <w:color w:val="000000" w:themeColor="text1"/>
          <w:spacing w:val="-1"/>
          <w:sz w:val="28"/>
          <w:szCs w:val="28"/>
        </w:rPr>
        <w:t> </w:t>
      </w:r>
      <w:r w:rsidRPr="00290F94">
        <w:rPr>
          <w:rFonts w:ascii="Georgia" w:hAnsi="Georgia"/>
          <w:color w:val="292929"/>
          <w:spacing w:val="-1"/>
          <w:sz w:val="28"/>
          <w:szCs w:val="28"/>
        </w:rPr>
        <w:t>stands for </w:t>
      </w:r>
      <w:r w:rsidRPr="00290F94">
        <w:rPr>
          <w:rStyle w:val="Strong"/>
          <w:rFonts w:ascii="Georgia" w:eastAsiaTheme="majorEastAsia" w:hAnsi="Georgia"/>
          <w:color w:val="292929"/>
          <w:spacing w:val="-1"/>
          <w:sz w:val="28"/>
          <w:szCs w:val="28"/>
        </w:rPr>
        <w:t>B</w:t>
      </w:r>
      <w:r w:rsidRPr="00290F94">
        <w:rPr>
          <w:rFonts w:ascii="Georgia" w:hAnsi="Georgia"/>
          <w:color w:val="292929"/>
          <w:spacing w:val="-1"/>
          <w:sz w:val="28"/>
          <w:szCs w:val="28"/>
        </w:rPr>
        <w:t>idirectional </w:t>
      </w:r>
      <w:r w:rsidRPr="00290F94">
        <w:rPr>
          <w:rStyle w:val="Strong"/>
          <w:rFonts w:ascii="Georgia" w:eastAsiaTheme="majorEastAsia" w:hAnsi="Georgia"/>
          <w:color w:val="292929"/>
          <w:spacing w:val="-1"/>
          <w:sz w:val="28"/>
          <w:szCs w:val="28"/>
        </w:rPr>
        <w:t>E</w:t>
      </w:r>
      <w:r w:rsidRPr="00290F94">
        <w:rPr>
          <w:rFonts w:ascii="Georgia" w:hAnsi="Georgia"/>
          <w:color w:val="292929"/>
          <w:spacing w:val="-1"/>
          <w:sz w:val="28"/>
          <w:szCs w:val="28"/>
        </w:rPr>
        <w:t>ncoder </w:t>
      </w:r>
      <w:r w:rsidRPr="00290F94">
        <w:rPr>
          <w:rStyle w:val="Strong"/>
          <w:rFonts w:ascii="Georgia" w:eastAsiaTheme="majorEastAsia" w:hAnsi="Georgia"/>
          <w:color w:val="292929"/>
          <w:spacing w:val="-1"/>
          <w:sz w:val="28"/>
          <w:szCs w:val="28"/>
        </w:rPr>
        <w:t>R</w:t>
      </w:r>
      <w:r w:rsidRPr="00290F94">
        <w:rPr>
          <w:rFonts w:ascii="Georgia" w:hAnsi="Georgia"/>
          <w:color w:val="292929"/>
          <w:spacing w:val="-1"/>
          <w:sz w:val="28"/>
          <w:szCs w:val="28"/>
        </w:rPr>
        <w:t>epresentations from </w:t>
      </w:r>
      <w:r w:rsidRPr="00290F94">
        <w:rPr>
          <w:rStyle w:val="Strong"/>
          <w:rFonts w:ascii="Georgia" w:eastAsiaTheme="majorEastAsia" w:hAnsi="Georgia"/>
          <w:color w:val="292929"/>
          <w:spacing w:val="-1"/>
          <w:sz w:val="28"/>
          <w:szCs w:val="28"/>
        </w:rPr>
        <w:t>T</w:t>
      </w:r>
      <w:r w:rsidRPr="00290F94">
        <w:rPr>
          <w:rFonts w:ascii="Georgia" w:hAnsi="Georgia"/>
          <w:color w:val="292929"/>
          <w:spacing w:val="-1"/>
          <w:sz w:val="28"/>
          <w:szCs w:val="28"/>
        </w:rPr>
        <w:t>ransformers, as the name suggests this model is based on bidirectional representations from the </w:t>
      </w:r>
      <w:r w:rsidRPr="00290F94">
        <w:rPr>
          <w:rStyle w:val="Strong"/>
          <w:rFonts w:ascii="Georgia" w:eastAsiaTheme="majorEastAsia" w:hAnsi="Georgia"/>
          <w:b w:val="0"/>
          <w:color w:val="292929"/>
          <w:spacing w:val="-1"/>
          <w:sz w:val="28"/>
          <w:szCs w:val="28"/>
        </w:rPr>
        <w:t>unlabeled text</w:t>
      </w:r>
      <w:r w:rsidRPr="00290F94">
        <w:rPr>
          <w:rFonts w:ascii="Georgia" w:hAnsi="Georgia"/>
          <w:color w:val="292929"/>
          <w:spacing w:val="-1"/>
          <w:sz w:val="28"/>
          <w:szCs w:val="28"/>
        </w:rPr>
        <w:t> by jointly conditioning on both </w:t>
      </w:r>
      <w:r w:rsidRPr="00290F94">
        <w:rPr>
          <w:rStyle w:val="Strong"/>
          <w:rFonts w:ascii="Georgia" w:eastAsiaTheme="majorEastAsia" w:hAnsi="Georgia"/>
          <w:b w:val="0"/>
          <w:color w:val="292929"/>
          <w:spacing w:val="-1"/>
          <w:sz w:val="28"/>
          <w:szCs w:val="28"/>
        </w:rPr>
        <w:t>left and right context</w:t>
      </w:r>
      <w:r w:rsidRPr="00290F94">
        <w:rPr>
          <w:rFonts w:ascii="Georgia" w:hAnsi="Georgia"/>
          <w:color w:val="292929"/>
          <w:spacing w:val="-1"/>
          <w:sz w:val="28"/>
          <w:szCs w:val="28"/>
        </w:rPr>
        <w:t> in all layers. As a result, BERT is one of the most breakthroughs ideas in the last few years.</w:t>
      </w:r>
    </w:p>
    <w:p w:rsidR="001C3EA6" w:rsidRPr="00290F94" w:rsidRDefault="001C3EA6" w:rsidP="001C3EA6">
      <w:pPr>
        <w:pStyle w:val="io"/>
        <w:spacing w:before="480" w:beforeAutospacing="0" w:after="0" w:afterAutospacing="0" w:line="480" w:lineRule="atLeast"/>
        <w:rPr>
          <w:rFonts w:ascii="Georgia" w:hAnsi="Georgia"/>
          <w:color w:val="292929"/>
          <w:spacing w:val="-1"/>
          <w:sz w:val="28"/>
          <w:szCs w:val="28"/>
        </w:rPr>
      </w:pPr>
      <w:r w:rsidRPr="00290F94">
        <w:rPr>
          <w:rFonts w:ascii="Georgia" w:hAnsi="Georgia"/>
          <w:color w:val="292929"/>
          <w:spacing w:val="-1"/>
          <w:sz w:val="28"/>
          <w:szCs w:val="28"/>
        </w:rPr>
        <w:lastRenderedPageBreak/>
        <w:t>Compared to GPT, the largest difference and improvement of BERT is to make training </w:t>
      </w:r>
      <w:r w:rsidRPr="00290F94">
        <w:rPr>
          <w:rStyle w:val="Strong"/>
          <w:rFonts w:ascii="Georgia" w:eastAsiaTheme="majorEastAsia" w:hAnsi="Georgia"/>
          <w:b w:val="0"/>
          <w:color w:val="292929"/>
          <w:spacing w:val="-1"/>
          <w:sz w:val="28"/>
          <w:szCs w:val="28"/>
        </w:rPr>
        <w:t>bi-directional</w:t>
      </w:r>
      <w:r w:rsidRPr="00290F94">
        <w:rPr>
          <w:rFonts w:ascii="Georgia" w:hAnsi="Georgia"/>
          <w:color w:val="292929"/>
          <w:spacing w:val="-1"/>
          <w:sz w:val="28"/>
          <w:szCs w:val="28"/>
        </w:rPr>
        <w:t>. The paper claim that:</w:t>
      </w:r>
    </w:p>
    <w:p w:rsidR="001C3EA6" w:rsidRDefault="001C3EA6" w:rsidP="001C3EA6">
      <w:pPr>
        <w:pStyle w:val="io"/>
        <w:spacing w:before="480" w:beforeAutospacing="0" w:after="0" w:afterAutospacing="0" w:line="480" w:lineRule="atLeast"/>
        <w:rPr>
          <w:rFonts w:ascii="Georgia" w:hAnsi="Georgia"/>
          <w:i/>
          <w:iCs/>
          <w:color w:val="292929"/>
          <w:spacing w:val="-1"/>
          <w:sz w:val="28"/>
          <w:szCs w:val="28"/>
        </w:rPr>
      </w:pPr>
      <w:r w:rsidRPr="00290F94">
        <w:rPr>
          <w:rFonts w:ascii="Georgia" w:hAnsi="Georgia"/>
          <w:i/>
          <w:iCs/>
          <w:color w:val="292929"/>
          <w:spacing w:val="-1"/>
          <w:sz w:val="28"/>
          <w:szCs w:val="28"/>
        </w:rPr>
        <w:t>“bidirectional nature of our model is the single most important new contribution”</w:t>
      </w:r>
    </w:p>
    <w:p w:rsidR="001C3EA6" w:rsidRPr="00290F94" w:rsidRDefault="001C3EA6" w:rsidP="001C3EA6">
      <w:pPr>
        <w:pStyle w:val="io"/>
        <w:spacing w:before="480" w:beforeAutospacing="0" w:after="0" w:afterAutospacing="0" w:line="480" w:lineRule="atLeast"/>
        <w:rPr>
          <w:rFonts w:ascii="Georgia" w:hAnsi="Georgia"/>
          <w:i/>
          <w:iCs/>
          <w:color w:val="292929"/>
          <w:spacing w:val="-1"/>
          <w:sz w:val="28"/>
          <w:szCs w:val="28"/>
        </w:rPr>
      </w:pPr>
      <w:r>
        <w:rPr>
          <w:noProof/>
        </w:rPr>
        <w:drawing>
          <wp:inline distT="0" distB="0" distL="0" distR="0" wp14:anchorId="517A5A67" wp14:editId="5DEB04B2">
            <wp:extent cx="5943600" cy="2484239"/>
            <wp:effectExtent l="0" t="0" r="0" b="0"/>
            <wp:docPr id="60" name="Picture 6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for pos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484239"/>
                    </a:xfrm>
                    <a:prstGeom prst="rect">
                      <a:avLst/>
                    </a:prstGeom>
                    <a:noFill/>
                    <a:ln>
                      <a:noFill/>
                    </a:ln>
                  </pic:spPr>
                </pic:pic>
              </a:graphicData>
            </a:graphic>
          </wp:inline>
        </w:drawing>
      </w:r>
    </w:p>
    <w:p w:rsidR="001C3EA6" w:rsidRPr="00290F94" w:rsidRDefault="001C3EA6" w:rsidP="001C3EA6">
      <w:pPr>
        <w:pStyle w:val="io"/>
        <w:spacing w:before="480" w:beforeAutospacing="0" w:after="0" w:afterAutospacing="0" w:line="480" w:lineRule="atLeast"/>
        <w:rPr>
          <w:rFonts w:ascii="Georgia" w:hAnsi="Georgia"/>
          <w:color w:val="292929"/>
          <w:spacing w:val="-1"/>
          <w:sz w:val="28"/>
          <w:szCs w:val="28"/>
        </w:rPr>
      </w:pPr>
      <w:r w:rsidRPr="00290F94">
        <w:rPr>
          <w:rStyle w:val="Strong"/>
          <w:rFonts w:ascii="Georgia" w:eastAsiaTheme="majorEastAsia" w:hAnsi="Georgia"/>
          <w:color w:val="292929"/>
          <w:spacing w:val="-1"/>
          <w:sz w:val="28"/>
          <w:szCs w:val="28"/>
        </w:rPr>
        <w:t>Pre-Training BERT</w:t>
      </w:r>
      <w:r w:rsidRPr="00290F94">
        <w:rPr>
          <w:rFonts w:ascii="Georgia" w:hAnsi="Georgia"/>
          <w:b/>
          <w:bCs/>
          <w:color w:val="292929"/>
          <w:spacing w:val="-1"/>
          <w:sz w:val="28"/>
          <w:szCs w:val="28"/>
        </w:rPr>
        <w:br/>
      </w:r>
      <w:r w:rsidRPr="00290F94">
        <w:rPr>
          <w:rFonts w:ascii="Georgia" w:hAnsi="Georgia"/>
          <w:color w:val="292929"/>
          <w:spacing w:val="-1"/>
          <w:sz w:val="28"/>
          <w:szCs w:val="28"/>
        </w:rPr>
        <w:t>Pre-training BERT uses two unsupervised tasks, that are </w:t>
      </w:r>
      <w:r w:rsidRPr="00290F94">
        <w:rPr>
          <w:rStyle w:val="Strong"/>
          <w:rFonts w:ascii="Georgia" w:eastAsiaTheme="majorEastAsia" w:hAnsi="Georgia"/>
          <w:b w:val="0"/>
          <w:color w:val="292929"/>
          <w:spacing w:val="-1"/>
          <w:sz w:val="28"/>
          <w:szCs w:val="28"/>
        </w:rPr>
        <w:t>Masked LM</w:t>
      </w:r>
      <w:r w:rsidRPr="00290F94">
        <w:rPr>
          <w:rFonts w:ascii="Georgia" w:hAnsi="Georgia"/>
          <w:b/>
          <w:bCs/>
          <w:color w:val="292929"/>
          <w:spacing w:val="-1"/>
          <w:sz w:val="28"/>
          <w:szCs w:val="28"/>
        </w:rPr>
        <w:t> </w:t>
      </w:r>
      <w:r w:rsidRPr="00290F94">
        <w:rPr>
          <w:rFonts w:ascii="Georgia" w:hAnsi="Georgia"/>
          <w:color w:val="292929"/>
          <w:spacing w:val="-1"/>
          <w:sz w:val="28"/>
          <w:szCs w:val="28"/>
        </w:rPr>
        <w:t>and </w:t>
      </w:r>
      <w:r w:rsidRPr="00290F94">
        <w:rPr>
          <w:rStyle w:val="Strong"/>
          <w:rFonts w:ascii="Georgia" w:eastAsiaTheme="majorEastAsia" w:hAnsi="Georgia"/>
          <w:b w:val="0"/>
          <w:color w:val="292929"/>
          <w:spacing w:val="-1"/>
          <w:sz w:val="28"/>
          <w:szCs w:val="28"/>
        </w:rPr>
        <w:t>Next Sentence Prediction (NSP)</w:t>
      </w:r>
      <w:r w:rsidRPr="00290F94">
        <w:rPr>
          <w:rStyle w:val="Strong"/>
          <w:rFonts w:ascii="Georgia" w:eastAsiaTheme="majorEastAsia" w:hAnsi="Georgia"/>
          <w:color w:val="292929"/>
          <w:spacing w:val="-1"/>
          <w:sz w:val="28"/>
          <w:szCs w:val="28"/>
        </w:rPr>
        <w:t> </w:t>
      </w:r>
      <w:r w:rsidRPr="00290F94">
        <w:rPr>
          <w:rFonts w:ascii="Georgia" w:hAnsi="Georgia"/>
          <w:color w:val="292929"/>
          <w:spacing w:val="-1"/>
          <w:sz w:val="28"/>
          <w:szCs w:val="28"/>
        </w:rPr>
        <w:t>to train.</w:t>
      </w:r>
    </w:p>
    <w:p w:rsidR="001C3EA6" w:rsidRPr="00290F94" w:rsidRDefault="001C3EA6" w:rsidP="001C3EA6">
      <w:pPr>
        <w:pStyle w:val="io"/>
        <w:spacing w:before="480" w:beforeAutospacing="0" w:after="0" w:afterAutospacing="0" w:line="480" w:lineRule="atLeast"/>
        <w:rPr>
          <w:rFonts w:ascii="Georgia" w:hAnsi="Georgia"/>
          <w:color w:val="292929"/>
          <w:spacing w:val="-1"/>
          <w:sz w:val="28"/>
          <w:szCs w:val="28"/>
        </w:rPr>
      </w:pPr>
      <w:r w:rsidRPr="00290F94">
        <w:rPr>
          <w:rFonts w:ascii="Georgia" w:hAnsi="Georgia"/>
          <w:color w:val="292929"/>
          <w:spacing w:val="-1"/>
          <w:sz w:val="28"/>
          <w:szCs w:val="28"/>
        </w:rPr>
        <w:t>Task 1:</w:t>
      </w:r>
      <w:r w:rsidRPr="00290F94">
        <w:rPr>
          <w:rStyle w:val="Strong"/>
          <w:rFonts w:ascii="Georgia" w:eastAsiaTheme="majorEastAsia" w:hAnsi="Georgia"/>
          <w:color w:val="292929"/>
          <w:spacing w:val="-1"/>
          <w:sz w:val="28"/>
          <w:szCs w:val="28"/>
        </w:rPr>
        <w:t> Masked Language Model</w:t>
      </w:r>
      <w:r w:rsidRPr="00290F94">
        <w:rPr>
          <w:rFonts w:ascii="Georgia" w:hAnsi="Georgia"/>
          <w:color w:val="292929"/>
          <w:spacing w:val="-1"/>
          <w:sz w:val="28"/>
          <w:szCs w:val="28"/>
        </w:rPr>
        <w:t> (MLM)</w:t>
      </w:r>
      <w:r w:rsidRPr="00290F94">
        <w:rPr>
          <w:rFonts w:ascii="Georgia" w:hAnsi="Georgia"/>
          <w:color w:val="292929"/>
          <w:spacing w:val="-1"/>
          <w:sz w:val="28"/>
          <w:szCs w:val="28"/>
        </w:rPr>
        <w:br/>
        <w:t>Learning the context </w:t>
      </w:r>
      <w:r w:rsidRPr="00290F94">
        <w:rPr>
          <w:rStyle w:val="Strong"/>
          <w:rFonts w:ascii="Georgia" w:eastAsiaTheme="majorEastAsia" w:hAnsi="Georgia"/>
          <w:b w:val="0"/>
          <w:color w:val="292929"/>
          <w:spacing w:val="-1"/>
          <w:sz w:val="28"/>
          <w:szCs w:val="28"/>
        </w:rPr>
        <w:t>around a word</w:t>
      </w:r>
      <w:r w:rsidRPr="00290F94">
        <w:rPr>
          <w:rFonts w:ascii="Georgia" w:hAnsi="Georgia"/>
          <w:color w:val="292929"/>
          <w:spacing w:val="-1"/>
          <w:sz w:val="28"/>
          <w:szCs w:val="28"/>
        </w:rPr>
        <w:t> rather than learning just after the word makes it able to better capture its meaning, both syntactically and semantically</w:t>
      </w:r>
      <w:r w:rsidRPr="00290F94">
        <w:rPr>
          <w:rStyle w:val="Emphasis"/>
          <w:rFonts w:ascii="Georgia" w:hAnsi="Georgia"/>
          <w:color w:val="292929"/>
          <w:spacing w:val="-1"/>
          <w:sz w:val="28"/>
          <w:szCs w:val="28"/>
        </w:rPr>
        <w:t>.</w:t>
      </w:r>
    </w:p>
    <w:p w:rsidR="001C3EA6" w:rsidRPr="00290F94" w:rsidRDefault="001C3EA6" w:rsidP="001C3EA6">
      <w:pPr>
        <w:pStyle w:val="io"/>
        <w:spacing w:before="480" w:beforeAutospacing="0" w:after="0" w:afterAutospacing="0" w:line="480" w:lineRule="atLeast"/>
        <w:rPr>
          <w:rFonts w:ascii="Georgia" w:hAnsi="Georgia"/>
          <w:color w:val="292929"/>
          <w:spacing w:val="-1"/>
          <w:sz w:val="28"/>
          <w:szCs w:val="28"/>
        </w:rPr>
      </w:pPr>
      <w:r w:rsidRPr="00290F94">
        <w:rPr>
          <w:rFonts w:ascii="Georgia" w:hAnsi="Georgia"/>
          <w:color w:val="292929"/>
          <w:spacing w:val="-1"/>
          <w:sz w:val="28"/>
          <w:szCs w:val="28"/>
        </w:rPr>
        <w:lastRenderedPageBreak/>
        <w:t>The training data generator chooses </w:t>
      </w:r>
      <w:r w:rsidRPr="00290F94">
        <w:rPr>
          <w:rStyle w:val="Strong"/>
          <w:rFonts w:ascii="Georgia" w:eastAsiaTheme="majorEastAsia" w:hAnsi="Georgia"/>
          <w:b w:val="0"/>
          <w:color w:val="292929"/>
          <w:spacing w:val="-1"/>
          <w:sz w:val="28"/>
          <w:szCs w:val="28"/>
        </w:rPr>
        <w:t>15% of the token</w:t>
      </w:r>
      <w:r w:rsidRPr="00290F94">
        <w:rPr>
          <w:rStyle w:val="Strong"/>
          <w:rFonts w:ascii="Georgia" w:eastAsiaTheme="majorEastAsia" w:hAnsi="Georgia"/>
          <w:color w:val="292929"/>
          <w:spacing w:val="-1"/>
          <w:sz w:val="28"/>
          <w:szCs w:val="28"/>
        </w:rPr>
        <w:t> </w:t>
      </w:r>
      <w:r w:rsidRPr="00290F94">
        <w:rPr>
          <w:rFonts w:ascii="Georgia" w:hAnsi="Georgia"/>
          <w:color w:val="292929"/>
          <w:spacing w:val="-1"/>
          <w:sz w:val="28"/>
          <w:szCs w:val="28"/>
        </w:rPr>
        <w:t>positions at</w:t>
      </w:r>
      <w:r w:rsidRPr="00290F94">
        <w:rPr>
          <w:rFonts w:ascii="Georgia" w:hAnsi="Georgia"/>
          <w:b/>
          <w:bCs/>
          <w:color w:val="292929"/>
          <w:spacing w:val="-1"/>
          <w:sz w:val="28"/>
          <w:szCs w:val="28"/>
        </w:rPr>
        <w:t> </w:t>
      </w:r>
      <w:r w:rsidRPr="00290F94">
        <w:rPr>
          <w:rStyle w:val="Strong"/>
          <w:rFonts w:ascii="Georgia" w:eastAsiaTheme="majorEastAsia" w:hAnsi="Georgia"/>
          <w:b w:val="0"/>
          <w:color w:val="292929"/>
          <w:spacing w:val="-1"/>
          <w:sz w:val="28"/>
          <w:szCs w:val="28"/>
        </w:rPr>
        <w:t>random</w:t>
      </w:r>
      <w:r w:rsidRPr="00290F94">
        <w:rPr>
          <w:rFonts w:ascii="Georgia" w:hAnsi="Georgia"/>
          <w:color w:val="292929"/>
          <w:spacing w:val="-1"/>
          <w:sz w:val="28"/>
          <w:szCs w:val="28"/>
        </w:rPr>
        <w:t> for </w:t>
      </w:r>
      <w:r w:rsidRPr="00290F94">
        <w:rPr>
          <w:rStyle w:val="Strong"/>
          <w:rFonts w:ascii="Georgia" w:eastAsiaTheme="majorEastAsia" w:hAnsi="Georgia"/>
          <w:b w:val="0"/>
          <w:color w:val="292929"/>
          <w:spacing w:val="-1"/>
          <w:sz w:val="28"/>
          <w:szCs w:val="28"/>
        </w:rPr>
        <w:t>prediction</w:t>
      </w:r>
      <w:r w:rsidRPr="00290F94">
        <w:rPr>
          <w:rFonts w:ascii="Georgia" w:hAnsi="Georgia"/>
          <w:color w:val="292929"/>
          <w:spacing w:val="-1"/>
          <w:sz w:val="28"/>
          <w:szCs w:val="28"/>
        </w:rPr>
        <w:t xml:space="preserve">. If the </w:t>
      </w:r>
      <w:proofErr w:type="spellStart"/>
      <w:r w:rsidRPr="00290F94">
        <w:rPr>
          <w:rFonts w:ascii="Georgia" w:hAnsi="Georgia"/>
          <w:color w:val="292929"/>
          <w:spacing w:val="-1"/>
          <w:sz w:val="28"/>
          <w:szCs w:val="28"/>
        </w:rPr>
        <w:t>i</w:t>
      </w:r>
      <w:r w:rsidRPr="00290F94">
        <w:rPr>
          <w:color w:val="292929"/>
          <w:spacing w:val="-1"/>
          <w:sz w:val="28"/>
          <w:szCs w:val="28"/>
        </w:rPr>
        <w:t>ᵗʰ</w:t>
      </w:r>
      <w:proofErr w:type="spellEnd"/>
      <w:r w:rsidRPr="00290F94">
        <w:rPr>
          <w:rFonts w:ascii="Georgia" w:hAnsi="Georgia"/>
          <w:color w:val="292929"/>
          <w:spacing w:val="-1"/>
          <w:sz w:val="28"/>
          <w:szCs w:val="28"/>
        </w:rPr>
        <w:t xml:space="preserve"> token is chosen, we replace the </w:t>
      </w:r>
      <w:proofErr w:type="spellStart"/>
      <w:r w:rsidRPr="00290F94">
        <w:rPr>
          <w:rFonts w:ascii="Georgia" w:hAnsi="Georgia"/>
          <w:color w:val="292929"/>
          <w:spacing w:val="-1"/>
          <w:sz w:val="28"/>
          <w:szCs w:val="28"/>
        </w:rPr>
        <w:t>i</w:t>
      </w:r>
      <w:r w:rsidRPr="00290F94">
        <w:rPr>
          <w:color w:val="292929"/>
          <w:spacing w:val="-1"/>
          <w:sz w:val="28"/>
          <w:szCs w:val="28"/>
        </w:rPr>
        <w:t>ᵗʰ</w:t>
      </w:r>
      <w:proofErr w:type="spellEnd"/>
      <w:r w:rsidRPr="00290F94">
        <w:rPr>
          <w:rFonts w:ascii="Georgia" w:hAnsi="Georgia"/>
          <w:color w:val="292929"/>
          <w:spacing w:val="-1"/>
          <w:sz w:val="28"/>
          <w:szCs w:val="28"/>
        </w:rPr>
        <w:t xml:space="preserve"> token with</w:t>
      </w:r>
    </w:p>
    <w:p w:rsidR="001C3EA6" w:rsidRPr="00290F94" w:rsidRDefault="001C3EA6" w:rsidP="001C3EA6">
      <w:pPr>
        <w:pStyle w:val="io"/>
        <w:spacing w:before="480" w:beforeAutospacing="0" w:after="0" w:afterAutospacing="0" w:line="480" w:lineRule="atLeast"/>
        <w:rPr>
          <w:rFonts w:ascii="Georgia" w:hAnsi="Georgia"/>
          <w:b/>
          <w:bCs/>
          <w:color w:val="292929"/>
          <w:spacing w:val="-1"/>
          <w:sz w:val="28"/>
          <w:szCs w:val="28"/>
        </w:rPr>
      </w:pPr>
      <w:r w:rsidRPr="00290F94">
        <w:rPr>
          <w:rFonts w:ascii="Georgia" w:hAnsi="Georgia"/>
          <w:color w:val="292929"/>
          <w:spacing w:val="-1"/>
          <w:sz w:val="28"/>
          <w:szCs w:val="28"/>
        </w:rPr>
        <w:t>1. The </w:t>
      </w:r>
      <w:r w:rsidRPr="00290F94">
        <w:rPr>
          <w:rStyle w:val="Strong"/>
          <w:rFonts w:ascii="Georgia" w:eastAsiaTheme="majorEastAsia" w:hAnsi="Georgia"/>
          <w:b w:val="0"/>
          <w:color w:val="292929"/>
          <w:spacing w:val="-1"/>
          <w:sz w:val="28"/>
          <w:szCs w:val="28"/>
        </w:rPr>
        <w:t>[MASK]</w:t>
      </w:r>
      <w:r w:rsidRPr="00290F94">
        <w:rPr>
          <w:rFonts w:ascii="Georgia" w:hAnsi="Georgia"/>
          <w:color w:val="292929"/>
          <w:spacing w:val="-1"/>
          <w:sz w:val="28"/>
          <w:szCs w:val="28"/>
        </w:rPr>
        <w:t> token </w:t>
      </w:r>
      <w:r w:rsidRPr="00290F94">
        <w:rPr>
          <w:rStyle w:val="Strong"/>
          <w:rFonts w:ascii="Georgia" w:eastAsiaTheme="majorEastAsia" w:hAnsi="Georgia"/>
          <w:b w:val="0"/>
          <w:color w:val="292929"/>
          <w:spacing w:val="-1"/>
          <w:sz w:val="28"/>
          <w:szCs w:val="28"/>
        </w:rPr>
        <w:t>80%</w:t>
      </w:r>
      <w:r w:rsidRPr="00290F94">
        <w:rPr>
          <w:rFonts w:ascii="Georgia" w:hAnsi="Georgia"/>
          <w:color w:val="292929"/>
          <w:spacing w:val="-1"/>
          <w:sz w:val="28"/>
          <w:szCs w:val="28"/>
        </w:rPr>
        <w:t> of the time</w:t>
      </w:r>
      <w:r w:rsidRPr="00290F94">
        <w:rPr>
          <w:rFonts w:ascii="Georgia" w:hAnsi="Georgia"/>
          <w:color w:val="292929"/>
          <w:spacing w:val="-1"/>
          <w:sz w:val="28"/>
          <w:szCs w:val="28"/>
        </w:rPr>
        <w:br/>
        <w:t>2. A </w:t>
      </w:r>
      <w:r w:rsidRPr="00290F94">
        <w:rPr>
          <w:rStyle w:val="Strong"/>
          <w:rFonts w:ascii="Georgia" w:eastAsiaTheme="majorEastAsia" w:hAnsi="Georgia"/>
          <w:b w:val="0"/>
          <w:color w:val="292929"/>
          <w:spacing w:val="-1"/>
          <w:sz w:val="28"/>
          <w:szCs w:val="28"/>
        </w:rPr>
        <w:t>random</w:t>
      </w:r>
      <w:r w:rsidRPr="00290F94">
        <w:rPr>
          <w:rFonts w:ascii="Georgia" w:hAnsi="Georgia"/>
          <w:color w:val="292929"/>
          <w:spacing w:val="-1"/>
          <w:sz w:val="28"/>
          <w:szCs w:val="28"/>
        </w:rPr>
        <w:t> token </w:t>
      </w:r>
      <w:r w:rsidRPr="00290F94">
        <w:rPr>
          <w:rStyle w:val="Strong"/>
          <w:rFonts w:ascii="Georgia" w:eastAsiaTheme="majorEastAsia" w:hAnsi="Georgia"/>
          <w:b w:val="0"/>
          <w:color w:val="292929"/>
          <w:spacing w:val="-1"/>
          <w:sz w:val="28"/>
          <w:szCs w:val="28"/>
        </w:rPr>
        <w:t>10%</w:t>
      </w:r>
      <w:r w:rsidRPr="00290F94">
        <w:rPr>
          <w:rFonts w:ascii="Georgia" w:hAnsi="Georgia"/>
          <w:color w:val="292929"/>
          <w:spacing w:val="-1"/>
          <w:sz w:val="28"/>
          <w:szCs w:val="28"/>
        </w:rPr>
        <w:t> of the time</w:t>
      </w:r>
      <w:r w:rsidRPr="00290F94">
        <w:rPr>
          <w:rFonts w:ascii="Georgia" w:hAnsi="Georgia"/>
          <w:color w:val="292929"/>
          <w:spacing w:val="-1"/>
          <w:sz w:val="28"/>
          <w:szCs w:val="28"/>
        </w:rPr>
        <w:br/>
        <w:t>3. The </w:t>
      </w:r>
      <w:r w:rsidRPr="00290F94">
        <w:rPr>
          <w:rStyle w:val="Strong"/>
          <w:rFonts w:ascii="Georgia" w:eastAsiaTheme="majorEastAsia" w:hAnsi="Georgia"/>
          <w:b w:val="0"/>
          <w:color w:val="292929"/>
          <w:spacing w:val="-1"/>
          <w:sz w:val="28"/>
          <w:szCs w:val="28"/>
        </w:rPr>
        <w:t>unchanged</w:t>
      </w:r>
      <w:r w:rsidRPr="00290F94">
        <w:rPr>
          <w:rFonts w:ascii="Georgia" w:hAnsi="Georgia"/>
          <w:color w:val="292929"/>
          <w:spacing w:val="-1"/>
          <w:sz w:val="28"/>
          <w:szCs w:val="28"/>
        </w:rPr>
        <w:t> </w:t>
      </w:r>
      <w:proofErr w:type="spellStart"/>
      <w:r w:rsidRPr="00290F94">
        <w:rPr>
          <w:rFonts w:ascii="Georgia" w:hAnsi="Georgia"/>
          <w:color w:val="292929"/>
          <w:spacing w:val="-1"/>
          <w:sz w:val="28"/>
          <w:szCs w:val="28"/>
        </w:rPr>
        <w:t>i</w:t>
      </w:r>
      <w:r w:rsidRPr="00290F94">
        <w:rPr>
          <w:color w:val="292929"/>
          <w:spacing w:val="-1"/>
          <w:sz w:val="28"/>
          <w:szCs w:val="28"/>
        </w:rPr>
        <w:t>ᵗʰ</w:t>
      </w:r>
      <w:proofErr w:type="spellEnd"/>
      <w:r w:rsidRPr="00290F94">
        <w:rPr>
          <w:rFonts w:ascii="Georgia" w:hAnsi="Georgia"/>
          <w:color w:val="292929"/>
          <w:spacing w:val="-1"/>
          <w:sz w:val="28"/>
          <w:szCs w:val="28"/>
        </w:rPr>
        <w:t xml:space="preserve"> token </w:t>
      </w:r>
      <w:r w:rsidRPr="00290F94">
        <w:rPr>
          <w:rStyle w:val="Strong"/>
          <w:rFonts w:ascii="Georgia" w:eastAsiaTheme="majorEastAsia" w:hAnsi="Georgia"/>
          <w:b w:val="0"/>
          <w:color w:val="292929"/>
          <w:spacing w:val="-1"/>
          <w:sz w:val="28"/>
          <w:szCs w:val="28"/>
        </w:rPr>
        <w:t>10%</w:t>
      </w:r>
      <w:r w:rsidRPr="00290F94">
        <w:rPr>
          <w:rFonts w:ascii="Georgia" w:hAnsi="Georgia"/>
          <w:color w:val="292929"/>
          <w:spacing w:val="-1"/>
          <w:sz w:val="28"/>
          <w:szCs w:val="28"/>
        </w:rPr>
        <w:t> of the time</w:t>
      </w:r>
      <w:r w:rsidRPr="00290F94">
        <w:rPr>
          <w:rFonts w:ascii="Georgia" w:hAnsi="Georgia"/>
          <w:color w:val="292929"/>
          <w:spacing w:val="-1"/>
          <w:sz w:val="28"/>
          <w:szCs w:val="28"/>
        </w:rPr>
        <w:br/>
      </w:r>
      <w:proofErr w:type="spellStart"/>
      <w:r w:rsidRPr="00290F94">
        <w:rPr>
          <w:rFonts w:ascii="Georgia" w:hAnsi="Georgia"/>
          <w:color w:val="292929"/>
          <w:spacing w:val="-1"/>
          <w:sz w:val="28"/>
          <w:szCs w:val="28"/>
        </w:rPr>
        <w:t>Ti</w:t>
      </w:r>
      <w:proofErr w:type="spellEnd"/>
      <w:r w:rsidRPr="00290F94">
        <w:rPr>
          <w:rFonts w:ascii="Georgia" w:hAnsi="Georgia"/>
          <w:color w:val="292929"/>
          <w:spacing w:val="-1"/>
          <w:sz w:val="28"/>
          <w:szCs w:val="28"/>
        </w:rPr>
        <w:t xml:space="preserve"> will be used to predict the original token with </w:t>
      </w:r>
      <w:r w:rsidRPr="00290F94">
        <w:rPr>
          <w:rStyle w:val="Strong"/>
          <w:rFonts w:ascii="Georgia" w:eastAsiaTheme="majorEastAsia" w:hAnsi="Georgia"/>
          <w:b w:val="0"/>
          <w:color w:val="292929"/>
          <w:spacing w:val="-1"/>
          <w:sz w:val="28"/>
          <w:szCs w:val="28"/>
        </w:rPr>
        <w:t>cross-entropy loss</w:t>
      </w:r>
    </w:p>
    <w:p w:rsidR="001C3EA6" w:rsidRPr="00290F94" w:rsidRDefault="001C3EA6" w:rsidP="001C3EA6">
      <w:pPr>
        <w:pStyle w:val="io"/>
        <w:spacing w:before="480" w:beforeAutospacing="0" w:after="0" w:afterAutospacing="0" w:line="480" w:lineRule="atLeast"/>
        <w:rPr>
          <w:rFonts w:ascii="Georgia" w:hAnsi="Georgia"/>
          <w:color w:val="292929"/>
          <w:spacing w:val="-1"/>
          <w:sz w:val="28"/>
          <w:szCs w:val="28"/>
        </w:rPr>
      </w:pPr>
      <w:r w:rsidRPr="00290F94">
        <w:rPr>
          <w:rFonts w:ascii="Georgia" w:hAnsi="Georgia"/>
          <w:color w:val="292929"/>
          <w:spacing w:val="-1"/>
          <w:sz w:val="28"/>
          <w:szCs w:val="28"/>
        </w:rPr>
        <w:t>Task 2: </w:t>
      </w:r>
      <w:r w:rsidRPr="00290F94">
        <w:rPr>
          <w:rStyle w:val="Strong"/>
          <w:rFonts w:ascii="Georgia" w:eastAsiaTheme="majorEastAsia" w:hAnsi="Georgia"/>
          <w:color w:val="292929"/>
          <w:spacing w:val="-1"/>
          <w:sz w:val="28"/>
          <w:szCs w:val="28"/>
        </w:rPr>
        <w:t>Next Sentence Prediction </w:t>
      </w:r>
      <w:r w:rsidRPr="00290F94">
        <w:rPr>
          <w:rFonts w:ascii="Georgia" w:hAnsi="Georgia"/>
          <w:color w:val="292929"/>
          <w:spacing w:val="-1"/>
          <w:sz w:val="28"/>
          <w:szCs w:val="28"/>
        </w:rPr>
        <w:t>(NSP)</w:t>
      </w:r>
      <w:r w:rsidRPr="00290F94">
        <w:rPr>
          <w:rFonts w:ascii="Georgia" w:hAnsi="Georgia"/>
          <w:color w:val="292929"/>
          <w:spacing w:val="-1"/>
          <w:sz w:val="28"/>
          <w:szCs w:val="28"/>
        </w:rPr>
        <w:br/>
        <w:t>Many important downstream tasks such as Question Answering (QA) are based on the relationship between </w:t>
      </w:r>
      <w:r w:rsidRPr="00290F94">
        <w:rPr>
          <w:rStyle w:val="Strong"/>
          <w:rFonts w:ascii="Georgia" w:eastAsiaTheme="majorEastAsia" w:hAnsi="Georgia"/>
          <w:b w:val="0"/>
          <w:color w:val="292929"/>
          <w:spacing w:val="-1"/>
          <w:sz w:val="28"/>
          <w:szCs w:val="28"/>
        </w:rPr>
        <w:t>two sentences</w:t>
      </w:r>
      <w:r w:rsidRPr="00290F94">
        <w:rPr>
          <w:rFonts w:ascii="Georgia" w:hAnsi="Georgia"/>
          <w:color w:val="292929"/>
          <w:spacing w:val="-1"/>
          <w:sz w:val="28"/>
          <w:szCs w:val="28"/>
        </w:rPr>
        <w:t>, which is not directly captured by language modeling.</w:t>
      </w:r>
    </w:p>
    <w:p w:rsidR="001C3EA6" w:rsidRPr="00290F94" w:rsidRDefault="001C3EA6" w:rsidP="001C3EA6">
      <w:pPr>
        <w:pStyle w:val="io"/>
        <w:spacing w:before="480" w:beforeAutospacing="0" w:after="0" w:afterAutospacing="0" w:line="480" w:lineRule="atLeast"/>
        <w:rPr>
          <w:rFonts w:ascii="Georgia" w:hAnsi="Georgia"/>
          <w:color w:val="292929"/>
          <w:spacing w:val="-1"/>
          <w:sz w:val="28"/>
          <w:szCs w:val="28"/>
        </w:rPr>
      </w:pPr>
      <w:r w:rsidRPr="00290F94">
        <w:rPr>
          <w:rFonts w:ascii="Georgia" w:hAnsi="Georgia"/>
          <w:color w:val="292929"/>
          <w:spacing w:val="-1"/>
          <w:sz w:val="28"/>
          <w:szCs w:val="28"/>
        </w:rPr>
        <w:t>BERT performs </w:t>
      </w:r>
      <w:r w:rsidRPr="00290F94">
        <w:rPr>
          <w:rStyle w:val="Strong"/>
          <w:rFonts w:ascii="Georgia" w:eastAsiaTheme="majorEastAsia" w:hAnsi="Georgia"/>
          <w:b w:val="0"/>
          <w:color w:val="292929"/>
          <w:spacing w:val="-1"/>
          <w:sz w:val="28"/>
          <w:szCs w:val="28"/>
        </w:rPr>
        <w:t>state-of-the-art results</w:t>
      </w:r>
      <w:r w:rsidRPr="00290F94">
        <w:rPr>
          <w:rStyle w:val="Strong"/>
          <w:rFonts w:ascii="Georgia" w:eastAsiaTheme="majorEastAsia" w:hAnsi="Georgia"/>
          <w:color w:val="292929"/>
          <w:spacing w:val="-1"/>
          <w:sz w:val="28"/>
          <w:szCs w:val="28"/>
        </w:rPr>
        <w:t> </w:t>
      </w:r>
      <w:r w:rsidRPr="00290F94">
        <w:rPr>
          <w:rFonts w:ascii="Georgia" w:hAnsi="Georgia"/>
          <w:color w:val="292929"/>
          <w:spacing w:val="-1"/>
          <w:sz w:val="28"/>
          <w:szCs w:val="28"/>
        </w:rPr>
        <w:t>in many </w:t>
      </w:r>
      <w:r w:rsidRPr="00290F94">
        <w:rPr>
          <w:rStyle w:val="Strong"/>
          <w:rFonts w:ascii="Georgia" w:eastAsiaTheme="majorEastAsia" w:hAnsi="Georgia"/>
          <w:b w:val="0"/>
          <w:color w:val="292929"/>
          <w:spacing w:val="-1"/>
          <w:sz w:val="28"/>
          <w:szCs w:val="28"/>
        </w:rPr>
        <w:t>NLP task</w:t>
      </w:r>
      <w:r w:rsidRPr="00290F94">
        <w:rPr>
          <w:rFonts w:ascii="Georgia" w:hAnsi="Georgia"/>
          <w:color w:val="292929"/>
          <w:spacing w:val="-1"/>
          <w:sz w:val="28"/>
          <w:szCs w:val="28"/>
        </w:rPr>
        <w:t xml:space="preserve"> such </w:t>
      </w:r>
      <w:proofErr w:type="gramStart"/>
      <w:r w:rsidRPr="00290F94">
        <w:rPr>
          <w:rFonts w:ascii="Georgia" w:hAnsi="Georgia"/>
          <w:color w:val="292929"/>
          <w:spacing w:val="-1"/>
          <w:sz w:val="28"/>
          <w:szCs w:val="28"/>
        </w:rPr>
        <w:t>as :</w:t>
      </w:r>
      <w:proofErr w:type="gramEnd"/>
    </w:p>
    <w:p w:rsidR="001C3EA6" w:rsidRPr="00290F94" w:rsidRDefault="001C3EA6" w:rsidP="001C3EA6">
      <w:pPr>
        <w:numPr>
          <w:ilvl w:val="0"/>
          <w:numId w:val="26"/>
        </w:numPr>
        <w:spacing w:before="480" w:after="0" w:line="480" w:lineRule="atLeast"/>
        <w:ind w:left="450"/>
        <w:rPr>
          <w:rFonts w:ascii="Georgia" w:hAnsi="Georgia"/>
          <w:color w:val="292929"/>
          <w:spacing w:val="-1"/>
          <w:sz w:val="28"/>
          <w:szCs w:val="28"/>
        </w:rPr>
      </w:pPr>
      <w:r w:rsidRPr="00290F94">
        <w:rPr>
          <w:rFonts w:ascii="Georgia" w:hAnsi="Georgia"/>
          <w:color w:val="292929"/>
          <w:spacing w:val="-1"/>
          <w:sz w:val="28"/>
          <w:szCs w:val="28"/>
        </w:rPr>
        <w:t>Multi-Genre Natural Language Inference (MNLI)</w:t>
      </w:r>
    </w:p>
    <w:p w:rsidR="001C3EA6" w:rsidRPr="00290F94" w:rsidRDefault="001C3EA6" w:rsidP="001C3EA6">
      <w:pPr>
        <w:numPr>
          <w:ilvl w:val="0"/>
          <w:numId w:val="26"/>
        </w:numPr>
        <w:spacing w:before="252" w:after="0" w:line="480" w:lineRule="atLeast"/>
        <w:ind w:left="450"/>
        <w:rPr>
          <w:rFonts w:ascii="Georgia" w:hAnsi="Georgia"/>
          <w:color w:val="292929"/>
          <w:spacing w:val="-1"/>
          <w:sz w:val="28"/>
          <w:szCs w:val="28"/>
        </w:rPr>
      </w:pPr>
      <w:proofErr w:type="spellStart"/>
      <w:r w:rsidRPr="00290F94">
        <w:rPr>
          <w:rFonts w:ascii="Georgia" w:hAnsi="Georgia"/>
          <w:color w:val="292929"/>
          <w:spacing w:val="-1"/>
          <w:sz w:val="28"/>
          <w:szCs w:val="28"/>
        </w:rPr>
        <w:t>Quora</w:t>
      </w:r>
      <w:proofErr w:type="spellEnd"/>
      <w:r w:rsidRPr="00290F94">
        <w:rPr>
          <w:rFonts w:ascii="Georgia" w:hAnsi="Georgia"/>
          <w:color w:val="292929"/>
          <w:spacing w:val="-1"/>
          <w:sz w:val="28"/>
          <w:szCs w:val="28"/>
        </w:rPr>
        <w:t xml:space="preserve"> Question Pairs (QQP)</w:t>
      </w:r>
    </w:p>
    <w:p w:rsidR="001C3EA6" w:rsidRPr="00290F94" w:rsidRDefault="001C3EA6" w:rsidP="001C3EA6">
      <w:pPr>
        <w:numPr>
          <w:ilvl w:val="0"/>
          <w:numId w:val="26"/>
        </w:numPr>
        <w:spacing w:before="252" w:after="0" w:line="480" w:lineRule="atLeast"/>
        <w:ind w:left="450"/>
        <w:rPr>
          <w:rFonts w:ascii="Georgia" w:hAnsi="Georgia"/>
          <w:color w:val="292929"/>
          <w:spacing w:val="-1"/>
          <w:sz w:val="28"/>
          <w:szCs w:val="28"/>
        </w:rPr>
      </w:pPr>
      <w:r w:rsidRPr="00290F94">
        <w:rPr>
          <w:rFonts w:ascii="Georgia" w:hAnsi="Georgia"/>
          <w:color w:val="292929"/>
          <w:spacing w:val="-1"/>
          <w:sz w:val="28"/>
          <w:szCs w:val="28"/>
        </w:rPr>
        <w:t>Question Natural Language Inference (QNLI)</w:t>
      </w:r>
    </w:p>
    <w:p w:rsidR="001C3EA6" w:rsidRPr="00290F94" w:rsidRDefault="001C3EA6" w:rsidP="001C3EA6">
      <w:pPr>
        <w:numPr>
          <w:ilvl w:val="0"/>
          <w:numId w:val="26"/>
        </w:numPr>
        <w:spacing w:before="252" w:after="0" w:line="480" w:lineRule="atLeast"/>
        <w:ind w:left="450"/>
        <w:rPr>
          <w:rFonts w:ascii="Georgia" w:hAnsi="Georgia"/>
          <w:color w:val="292929"/>
          <w:spacing w:val="-1"/>
          <w:sz w:val="28"/>
          <w:szCs w:val="28"/>
        </w:rPr>
      </w:pPr>
      <w:r w:rsidRPr="00290F94">
        <w:rPr>
          <w:rFonts w:ascii="Georgia" w:hAnsi="Georgia"/>
          <w:color w:val="292929"/>
          <w:spacing w:val="-1"/>
          <w:sz w:val="28"/>
          <w:szCs w:val="28"/>
        </w:rPr>
        <w:t>The Stanford Sentiment Treebank (SST-2)</w:t>
      </w:r>
    </w:p>
    <w:p w:rsidR="001C3EA6" w:rsidRPr="00290F94" w:rsidRDefault="001C3EA6" w:rsidP="001C3EA6">
      <w:pPr>
        <w:numPr>
          <w:ilvl w:val="0"/>
          <w:numId w:val="26"/>
        </w:numPr>
        <w:spacing w:before="252" w:after="0" w:line="480" w:lineRule="atLeast"/>
        <w:ind w:left="450"/>
        <w:rPr>
          <w:rFonts w:ascii="Georgia" w:hAnsi="Georgia"/>
          <w:color w:val="292929"/>
          <w:spacing w:val="-1"/>
          <w:sz w:val="28"/>
          <w:szCs w:val="28"/>
        </w:rPr>
      </w:pPr>
      <w:r w:rsidRPr="00290F94">
        <w:rPr>
          <w:rFonts w:ascii="Georgia" w:hAnsi="Georgia"/>
          <w:color w:val="292929"/>
          <w:spacing w:val="-1"/>
          <w:sz w:val="28"/>
          <w:szCs w:val="28"/>
        </w:rPr>
        <w:t>The Corpus of Linguistic Acceptability (</w:t>
      </w:r>
      <w:proofErr w:type="spellStart"/>
      <w:r w:rsidRPr="00290F94">
        <w:rPr>
          <w:rFonts w:ascii="Georgia" w:hAnsi="Georgia"/>
          <w:color w:val="292929"/>
          <w:spacing w:val="-1"/>
          <w:sz w:val="28"/>
          <w:szCs w:val="28"/>
        </w:rPr>
        <w:t>CoLA</w:t>
      </w:r>
      <w:proofErr w:type="spellEnd"/>
      <w:r w:rsidRPr="00290F94">
        <w:rPr>
          <w:rFonts w:ascii="Georgia" w:hAnsi="Georgia"/>
          <w:color w:val="292929"/>
          <w:spacing w:val="-1"/>
          <w:sz w:val="28"/>
          <w:szCs w:val="28"/>
        </w:rPr>
        <w:t>)</w:t>
      </w:r>
    </w:p>
    <w:p w:rsidR="001C3EA6" w:rsidRPr="00290F94" w:rsidRDefault="001C3EA6" w:rsidP="001C3EA6">
      <w:pPr>
        <w:numPr>
          <w:ilvl w:val="0"/>
          <w:numId w:val="26"/>
        </w:numPr>
        <w:spacing w:before="252" w:after="0" w:line="480" w:lineRule="atLeast"/>
        <w:ind w:left="450"/>
        <w:rPr>
          <w:rFonts w:ascii="Georgia" w:hAnsi="Georgia"/>
          <w:color w:val="292929"/>
          <w:spacing w:val="-1"/>
          <w:sz w:val="28"/>
          <w:szCs w:val="28"/>
        </w:rPr>
      </w:pPr>
      <w:r w:rsidRPr="00290F94">
        <w:rPr>
          <w:rFonts w:ascii="Georgia" w:hAnsi="Georgia"/>
          <w:color w:val="292929"/>
          <w:spacing w:val="-1"/>
          <w:sz w:val="28"/>
          <w:szCs w:val="28"/>
        </w:rPr>
        <w:t>The Semantic Textual Similarity Benchmark (STS-B)</w:t>
      </w:r>
    </w:p>
    <w:p w:rsidR="001C3EA6" w:rsidRPr="00290F94" w:rsidRDefault="001C3EA6" w:rsidP="001C3EA6">
      <w:pPr>
        <w:numPr>
          <w:ilvl w:val="0"/>
          <w:numId w:val="26"/>
        </w:numPr>
        <w:spacing w:before="252" w:after="0" w:line="480" w:lineRule="atLeast"/>
        <w:ind w:left="450"/>
        <w:rPr>
          <w:rFonts w:ascii="Georgia" w:hAnsi="Georgia"/>
          <w:color w:val="292929"/>
          <w:spacing w:val="-1"/>
          <w:sz w:val="28"/>
          <w:szCs w:val="28"/>
        </w:rPr>
      </w:pPr>
      <w:r w:rsidRPr="00290F94">
        <w:rPr>
          <w:rFonts w:ascii="Georgia" w:hAnsi="Georgia"/>
          <w:color w:val="292929"/>
          <w:spacing w:val="-1"/>
          <w:sz w:val="28"/>
          <w:szCs w:val="28"/>
        </w:rPr>
        <w:t>Microsoft Research Paraphrase Corpus (MRPC)</w:t>
      </w:r>
    </w:p>
    <w:p w:rsidR="001C3EA6" w:rsidRPr="00290F94" w:rsidRDefault="001C3EA6" w:rsidP="001C3EA6">
      <w:pPr>
        <w:numPr>
          <w:ilvl w:val="0"/>
          <w:numId w:val="26"/>
        </w:numPr>
        <w:spacing w:before="252" w:after="0" w:line="480" w:lineRule="atLeast"/>
        <w:ind w:left="450"/>
        <w:rPr>
          <w:rFonts w:ascii="Georgia" w:hAnsi="Georgia"/>
          <w:color w:val="292929"/>
          <w:spacing w:val="-1"/>
          <w:sz w:val="28"/>
          <w:szCs w:val="28"/>
        </w:rPr>
      </w:pPr>
      <w:r w:rsidRPr="00290F94">
        <w:rPr>
          <w:rFonts w:ascii="Georgia" w:hAnsi="Georgia"/>
          <w:color w:val="292929"/>
          <w:spacing w:val="-1"/>
          <w:sz w:val="28"/>
          <w:szCs w:val="28"/>
        </w:rPr>
        <w:lastRenderedPageBreak/>
        <w:t>Recognizing Textual Entailment (RTE) etc.</w:t>
      </w:r>
    </w:p>
    <w:p w:rsidR="001C3EA6" w:rsidRPr="009E61DC" w:rsidRDefault="001C3EA6" w:rsidP="001C3EA6">
      <w:pPr>
        <w:pStyle w:val="Heading1"/>
        <w:shd w:val="clear" w:color="auto" w:fill="FFFFFF"/>
        <w:spacing w:before="300" w:line="600" w:lineRule="atLeast"/>
        <w:rPr>
          <w:rFonts w:ascii="Lucida Sans Unicode" w:hAnsi="Lucida Sans Unicode" w:cs="Lucida Sans Unicode"/>
          <w:b w:val="0"/>
          <w:bCs/>
          <w:color w:val="292929"/>
          <w:spacing w:val="-5"/>
          <w:sz w:val="36"/>
          <w:szCs w:val="36"/>
        </w:rPr>
      </w:pPr>
      <w:r w:rsidRPr="009E61DC">
        <w:rPr>
          <w:rFonts w:ascii="Lucida Sans Unicode" w:hAnsi="Lucida Sans Unicode" w:cs="Lucida Sans Unicode"/>
          <w:bCs/>
          <w:color w:val="292929"/>
          <w:spacing w:val="-5"/>
          <w:sz w:val="36"/>
          <w:szCs w:val="36"/>
        </w:rPr>
        <w:t xml:space="preserve">Comparison of BERT, GPT-2 and </w:t>
      </w:r>
      <w:proofErr w:type="spellStart"/>
      <w:r w:rsidRPr="009E61DC">
        <w:rPr>
          <w:rFonts w:ascii="Lucida Sans Unicode" w:hAnsi="Lucida Sans Unicode" w:cs="Lucida Sans Unicode"/>
          <w:bCs/>
          <w:color w:val="292929"/>
          <w:spacing w:val="-5"/>
          <w:sz w:val="36"/>
          <w:szCs w:val="36"/>
        </w:rPr>
        <w:t>ELMo</w:t>
      </w:r>
      <w:proofErr w:type="spellEnd"/>
    </w:p>
    <w:p w:rsidR="001C3EA6" w:rsidRPr="009E61DC" w:rsidRDefault="001C3EA6" w:rsidP="001C3EA6">
      <w:pPr>
        <w:pStyle w:val="io"/>
        <w:shd w:val="clear" w:color="auto" w:fill="FFFFFF"/>
        <w:spacing w:before="206" w:beforeAutospacing="0" w:after="0" w:afterAutospacing="0" w:line="480" w:lineRule="atLeast"/>
        <w:rPr>
          <w:rFonts w:ascii="Georgia" w:hAnsi="Georgia"/>
          <w:color w:val="292929"/>
          <w:spacing w:val="-1"/>
          <w:sz w:val="28"/>
          <w:szCs w:val="28"/>
        </w:rPr>
      </w:pPr>
      <w:r w:rsidRPr="009E61DC">
        <w:rPr>
          <w:rFonts w:ascii="Georgia" w:hAnsi="Georgia"/>
          <w:color w:val="292929"/>
          <w:spacing w:val="-1"/>
          <w:sz w:val="28"/>
          <w:szCs w:val="28"/>
        </w:rPr>
        <w:t>The comparisons between the model architectures are shown visually below. Note that in addition to the architecture differences, </w:t>
      </w:r>
      <w:r w:rsidRPr="009E61DC">
        <w:rPr>
          <w:rStyle w:val="Strong"/>
          <w:rFonts w:ascii="Georgia" w:eastAsiaTheme="majorEastAsia" w:hAnsi="Georgia"/>
          <w:b w:val="0"/>
          <w:color w:val="292929"/>
          <w:spacing w:val="-1"/>
          <w:sz w:val="28"/>
          <w:szCs w:val="28"/>
        </w:rPr>
        <w:t xml:space="preserve">BERT and </w:t>
      </w:r>
      <w:proofErr w:type="spellStart"/>
      <w:r w:rsidRPr="009E61DC">
        <w:rPr>
          <w:rStyle w:val="Strong"/>
          <w:rFonts w:ascii="Georgia" w:eastAsiaTheme="majorEastAsia" w:hAnsi="Georgia"/>
          <w:b w:val="0"/>
          <w:color w:val="292929"/>
          <w:spacing w:val="-1"/>
          <w:sz w:val="28"/>
          <w:szCs w:val="28"/>
        </w:rPr>
        <w:t>OpenAI</w:t>
      </w:r>
      <w:proofErr w:type="spellEnd"/>
      <w:r w:rsidRPr="009E61DC">
        <w:rPr>
          <w:rStyle w:val="Strong"/>
          <w:rFonts w:ascii="Georgia" w:eastAsiaTheme="majorEastAsia" w:hAnsi="Georgia"/>
          <w:b w:val="0"/>
          <w:color w:val="292929"/>
          <w:spacing w:val="-1"/>
          <w:sz w:val="28"/>
          <w:szCs w:val="28"/>
        </w:rPr>
        <w:t xml:space="preserve"> GPT</w:t>
      </w:r>
      <w:r w:rsidRPr="009E61DC">
        <w:rPr>
          <w:rStyle w:val="Strong"/>
          <w:rFonts w:ascii="Georgia" w:eastAsiaTheme="majorEastAsia" w:hAnsi="Georgia"/>
          <w:color w:val="292929"/>
          <w:spacing w:val="-1"/>
          <w:sz w:val="28"/>
          <w:szCs w:val="28"/>
        </w:rPr>
        <w:t> </w:t>
      </w:r>
      <w:r w:rsidRPr="009E61DC">
        <w:rPr>
          <w:rFonts w:ascii="Georgia" w:hAnsi="Georgia"/>
          <w:color w:val="292929"/>
          <w:spacing w:val="-1"/>
          <w:sz w:val="28"/>
          <w:szCs w:val="28"/>
        </w:rPr>
        <w:t>are </w:t>
      </w:r>
      <w:proofErr w:type="spellStart"/>
      <w:r w:rsidRPr="009E61DC">
        <w:rPr>
          <w:rStyle w:val="Strong"/>
          <w:rFonts w:ascii="Georgia" w:eastAsiaTheme="majorEastAsia" w:hAnsi="Georgia"/>
          <w:b w:val="0"/>
          <w:color w:val="292929"/>
          <w:spacing w:val="-1"/>
          <w:sz w:val="28"/>
          <w:szCs w:val="28"/>
        </w:rPr>
        <w:t>finetuning</w:t>
      </w:r>
      <w:proofErr w:type="spellEnd"/>
      <w:r w:rsidRPr="009E61DC">
        <w:rPr>
          <w:rStyle w:val="Strong"/>
          <w:rFonts w:ascii="Georgia" w:eastAsiaTheme="majorEastAsia" w:hAnsi="Georgia"/>
          <w:b w:val="0"/>
          <w:color w:val="292929"/>
          <w:spacing w:val="-1"/>
          <w:sz w:val="28"/>
          <w:szCs w:val="28"/>
        </w:rPr>
        <w:t xml:space="preserve"> approaches</w:t>
      </w:r>
      <w:r w:rsidRPr="009E61DC">
        <w:rPr>
          <w:rFonts w:ascii="Georgia" w:hAnsi="Georgia"/>
          <w:color w:val="292929"/>
          <w:spacing w:val="-1"/>
          <w:sz w:val="28"/>
          <w:szCs w:val="28"/>
        </w:rPr>
        <w:t>, while</w:t>
      </w:r>
      <w:r w:rsidRPr="009E61DC">
        <w:rPr>
          <w:rStyle w:val="Strong"/>
          <w:rFonts w:ascii="Georgia" w:eastAsiaTheme="majorEastAsia" w:hAnsi="Georgia"/>
          <w:color w:val="292929"/>
          <w:spacing w:val="-1"/>
          <w:sz w:val="28"/>
          <w:szCs w:val="28"/>
        </w:rPr>
        <w:t> </w:t>
      </w:r>
      <w:proofErr w:type="spellStart"/>
      <w:r w:rsidRPr="009E61DC">
        <w:rPr>
          <w:rStyle w:val="Strong"/>
          <w:rFonts w:ascii="Georgia" w:eastAsiaTheme="majorEastAsia" w:hAnsi="Georgia"/>
          <w:b w:val="0"/>
          <w:color w:val="292929"/>
          <w:spacing w:val="-1"/>
          <w:sz w:val="28"/>
          <w:szCs w:val="28"/>
        </w:rPr>
        <w:t>ELMo</w:t>
      </w:r>
      <w:proofErr w:type="spellEnd"/>
      <w:r w:rsidRPr="009E61DC">
        <w:rPr>
          <w:rFonts w:ascii="Georgia" w:hAnsi="Georgia"/>
          <w:color w:val="292929"/>
          <w:spacing w:val="-1"/>
          <w:sz w:val="28"/>
          <w:szCs w:val="28"/>
        </w:rPr>
        <w:t> is a </w:t>
      </w:r>
      <w:r w:rsidRPr="009E61DC">
        <w:rPr>
          <w:rStyle w:val="Strong"/>
          <w:rFonts w:ascii="Georgia" w:eastAsiaTheme="majorEastAsia" w:hAnsi="Georgia"/>
          <w:b w:val="0"/>
          <w:color w:val="292929"/>
          <w:spacing w:val="-1"/>
          <w:sz w:val="28"/>
          <w:szCs w:val="28"/>
        </w:rPr>
        <w:t>feature-based approach</w:t>
      </w:r>
      <w:r w:rsidRPr="009E61DC">
        <w:rPr>
          <w:rFonts w:ascii="Georgia" w:hAnsi="Georgia"/>
          <w:color w:val="292929"/>
          <w:spacing w:val="-1"/>
          <w:sz w:val="28"/>
          <w:szCs w:val="28"/>
        </w:rPr>
        <w:t>.</w:t>
      </w:r>
    </w:p>
    <w:p w:rsidR="001C3EA6" w:rsidRDefault="001C3EA6" w:rsidP="001C3EA6">
      <w:pPr>
        <w:shd w:val="clear" w:color="auto" w:fill="F2F2F2"/>
      </w:pPr>
      <w:r>
        <w:rPr>
          <w:noProof/>
        </w:rPr>
        <w:drawing>
          <wp:inline distT="0" distB="0" distL="0" distR="0" wp14:anchorId="1C20145B" wp14:editId="15B9ABEC">
            <wp:extent cx="6633109" cy="1559560"/>
            <wp:effectExtent l="0" t="0" r="0" b="2540"/>
            <wp:docPr id="56" name="Picture 5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for pos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657195" cy="1565223"/>
                    </a:xfrm>
                    <a:prstGeom prst="rect">
                      <a:avLst/>
                    </a:prstGeom>
                    <a:noFill/>
                    <a:ln>
                      <a:noFill/>
                    </a:ln>
                  </pic:spPr>
                </pic:pic>
              </a:graphicData>
            </a:graphic>
          </wp:inline>
        </w:drawing>
      </w:r>
    </w:p>
    <w:p w:rsidR="001C3EA6" w:rsidRDefault="001C3EA6" w:rsidP="001C3EA6">
      <w:r>
        <w:rPr>
          <w:rStyle w:val="Emphasis"/>
        </w:rPr>
        <w:t xml:space="preserve">Comparison of BERT, </w:t>
      </w:r>
      <w:proofErr w:type="spellStart"/>
      <w:r>
        <w:rPr>
          <w:rStyle w:val="Emphasis"/>
        </w:rPr>
        <w:t>OpenAI</w:t>
      </w:r>
      <w:proofErr w:type="spellEnd"/>
      <w:r>
        <w:rPr>
          <w:rStyle w:val="Emphasis"/>
        </w:rPr>
        <w:t xml:space="preserve"> GPT and </w:t>
      </w:r>
      <w:proofErr w:type="spellStart"/>
      <w:r>
        <w:rPr>
          <w:rStyle w:val="Emphasis"/>
        </w:rPr>
        <w:t>ELMo</w:t>
      </w:r>
      <w:proofErr w:type="spellEnd"/>
      <w:r>
        <w:rPr>
          <w:rStyle w:val="Emphasis"/>
        </w:rPr>
        <w:t>, (Image source: BERT </w:t>
      </w:r>
      <w:hyperlink r:id="rId94" w:tgtFrame="_blank" w:history="1">
        <w:r>
          <w:rPr>
            <w:rStyle w:val="Emphasis"/>
            <w:color w:val="0000FF"/>
          </w:rPr>
          <w:t>original paper</w:t>
        </w:r>
      </w:hyperlink>
      <w:r>
        <w:rPr>
          <w:rStyle w:val="Emphasis"/>
        </w:rPr>
        <w:t>)</w:t>
      </w:r>
    </w:p>
    <w:p w:rsidR="001C3EA6" w:rsidRPr="009E61DC" w:rsidRDefault="001C3EA6" w:rsidP="001C3EA6">
      <w:pPr>
        <w:numPr>
          <w:ilvl w:val="0"/>
          <w:numId w:val="28"/>
        </w:numPr>
        <w:shd w:val="clear" w:color="auto" w:fill="FFFFFF"/>
        <w:spacing w:before="480" w:after="0" w:line="480" w:lineRule="atLeast"/>
        <w:ind w:left="450"/>
        <w:rPr>
          <w:rFonts w:ascii="Georgia" w:hAnsi="Georgia" w:cs="Segoe UI"/>
          <w:color w:val="292929"/>
          <w:spacing w:val="-1"/>
          <w:sz w:val="28"/>
          <w:szCs w:val="28"/>
        </w:rPr>
      </w:pPr>
      <w:r w:rsidRPr="009E61DC">
        <w:rPr>
          <w:rFonts w:ascii="Georgia" w:hAnsi="Georgia" w:cs="Segoe UI"/>
          <w:color w:val="292929"/>
          <w:spacing w:val="-1"/>
          <w:sz w:val="28"/>
          <w:szCs w:val="28"/>
        </w:rPr>
        <w:t xml:space="preserve">BERT and GPT are transformer-based architecture while </w:t>
      </w:r>
      <w:proofErr w:type="spellStart"/>
      <w:r w:rsidRPr="009E61DC">
        <w:rPr>
          <w:rFonts w:ascii="Georgia" w:hAnsi="Georgia" w:cs="Segoe UI"/>
          <w:color w:val="292929"/>
          <w:spacing w:val="-1"/>
          <w:sz w:val="28"/>
          <w:szCs w:val="28"/>
        </w:rPr>
        <w:t>ELMo</w:t>
      </w:r>
      <w:proofErr w:type="spellEnd"/>
      <w:r w:rsidRPr="009E61DC">
        <w:rPr>
          <w:rFonts w:ascii="Georgia" w:hAnsi="Georgia" w:cs="Segoe UI"/>
          <w:color w:val="292929"/>
          <w:spacing w:val="-1"/>
          <w:sz w:val="28"/>
          <w:szCs w:val="28"/>
        </w:rPr>
        <w:t xml:space="preserve"> is Bi-LSTM Language model.</w:t>
      </w:r>
    </w:p>
    <w:p w:rsidR="001C3EA6" w:rsidRPr="009E61DC" w:rsidRDefault="001C3EA6" w:rsidP="001C3EA6">
      <w:pPr>
        <w:numPr>
          <w:ilvl w:val="0"/>
          <w:numId w:val="28"/>
        </w:numPr>
        <w:shd w:val="clear" w:color="auto" w:fill="FFFFFF"/>
        <w:spacing w:before="252" w:after="0" w:line="480" w:lineRule="atLeast"/>
        <w:ind w:left="450"/>
        <w:rPr>
          <w:rFonts w:ascii="Georgia" w:hAnsi="Georgia" w:cs="Segoe UI"/>
          <w:color w:val="292929"/>
          <w:spacing w:val="-1"/>
          <w:sz w:val="28"/>
          <w:szCs w:val="28"/>
        </w:rPr>
      </w:pPr>
      <w:r w:rsidRPr="009E61DC">
        <w:rPr>
          <w:rFonts w:ascii="Georgia" w:hAnsi="Georgia" w:cs="Segoe UI"/>
          <w:color w:val="292929"/>
          <w:spacing w:val="-1"/>
          <w:sz w:val="28"/>
          <w:szCs w:val="28"/>
        </w:rPr>
        <w:t>BERT is purely </w:t>
      </w:r>
      <w:r w:rsidRPr="009E61DC">
        <w:rPr>
          <w:rStyle w:val="Strong"/>
          <w:rFonts w:ascii="Georgia" w:hAnsi="Georgia" w:cs="Segoe UI"/>
          <w:b w:val="0"/>
          <w:color w:val="292929"/>
          <w:spacing w:val="-1"/>
          <w:sz w:val="28"/>
          <w:szCs w:val="28"/>
        </w:rPr>
        <w:t>Bi-directional</w:t>
      </w:r>
      <w:r w:rsidRPr="009E61DC">
        <w:rPr>
          <w:rFonts w:ascii="Georgia" w:hAnsi="Georgia" w:cs="Segoe UI"/>
          <w:color w:val="292929"/>
          <w:spacing w:val="-1"/>
          <w:sz w:val="28"/>
          <w:szCs w:val="28"/>
        </w:rPr>
        <w:t>, GPT is </w:t>
      </w:r>
      <w:r w:rsidRPr="009E61DC">
        <w:rPr>
          <w:rStyle w:val="Strong"/>
          <w:rFonts w:ascii="Georgia" w:hAnsi="Georgia" w:cs="Segoe UI"/>
          <w:b w:val="0"/>
          <w:color w:val="292929"/>
          <w:spacing w:val="-1"/>
          <w:sz w:val="28"/>
          <w:szCs w:val="28"/>
        </w:rPr>
        <w:t>unidirectional </w:t>
      </w:r>
      <w:r w:rsidRPr="009E61DC">
        <w:rPr>
          <w:rFonts w:ascii="Georgia" w:hAnsi="Georgia" w:cs="Segoe UI"/>
          <w:color w:val="292929"/>
          <w:spacing w:val="-1"/>
          <w:sz w:val="28"/>
          <w:szCs w:val="28"/>
        </w:rPr>
        <w:t xml:space="preserve">and </w:t>
      </w:r>
      <w:proofErr w:type="spellStart"/>
      <w:r w:rsidRPr="009E61DC">
        <w:rPr>
          <w:rFonts w:ascii="Georgia" w:hAnsi="Georgia" w:cs="Segoe UI"/>
          <w:color w:val="292929"/>
          <w:spacing w:val="-1"/>
          <w:sz w:val="28"/>
          <w:szCs w:val="28"/>
        </w:rPr>
        <w:t>ELMo</w:t>
      </w:r>
      <w:proofErr w:type="spellEnd"/>
      <w:r w:rsidRPr="009E61DC">
        <w:rPr>
          <w:rFonts w:ascii="Georgia" w:hAnsi="Georgia" w:cs="Segoe UI"/>
          <w:color w:val="292929"/>
          <w:spacing w:val="-1"/>
          <w:sz w:val="28"/>
          <w:szCs w:val="28"/>
        </w:rPr>
        <w:t xml:space="preserve"> is semi-bidirectional.</w:t>
      </w:r>
    </w:p>
    <w:p w:rsidR="001C3EA6" w:rsidRPr="009E61DC" w:rsidRDefault="001C3EA6" w:rsidP="001C3EA6">
      <w:pPr>
        <w:numPr>
          <w:ilvl w:val="0"/>
          <w:numId w:val="28"/>
        </w:numPr>
        <w:shd w:val="clear" w:color="auto" w:fill="FFFFFF"/>
        <w:spacing w:before="252" w:after="0" w:line="480" w:lineRule="atLeast"/>
        <w:ind w:left="450"/>
        <w:rPr>
          <w:rFonts w:ascii="Georgia" w:hAnsi="Georgia" w:cs="Segoe UI"/>
          <w:color w:val="292929"/>
          <w:spacing w:val="-1"/>
          <w:sz w:val="28"/>
          <w:szCs w:val="28"/>
        </w:rPr>
      </w:pPr>
      <w:r w:rsidRPr="009E61DC">
        <w:rPr>
          <w:rFonts w:ascii="Georgia" w:hAnsi="Georgia" w:cs="Segoe UI"/>
          <w:color w:val="292929"/>
          <w:spacing w:val="-1"/>
          <w:sz w:val="28"/>
          <w:szCs w:val="28"/>
        </w:rPr>
        <w:t>GPT is trained on the </w:t>
      </w:r>
      <w:proofErr w:type="spellStart"/>
      <w:r w:rsidRPr="009E61DC">
        <w:rPr>
          <w:rStyle w:val="Strong"/>
          <w:rFonts w:ascii="Georgia" w:hAnsi="Georgia" w:cs="Segoe UI"/>
          <w:b w:val="0"/>
          <w:color w:val="292929"/>
          <w:spacing w:val="-1"/>
          <w:sz w:val="28"/>
          <w:szCs w:val="28"/>
        </w:rPr>
        <w:t>BooksCorpus</w:t>
      </w:r>
      <w:proofErr w:type="spellEnd"/>
      <w:r w:rsidRPr="009E61DC">
        <w:rPr>
          <w:rStyle w:val="Strong"/>
          <w:rFonts w:ascii="Georgia" w:hAnsi="Georgia" w:cs="Segoe UI"/>
          <w:b w:val="0"/>
          <w:color w:val="292929"/>
          <w:spacing w:val="-1"/>
          <w:sz w:val="28"/>
          <w:szCs w:val="28"/>
        </w:rPr>
        <w:t xml:space="preserve"> (800M words)</w:t>
      </w:r>
      <w:r w:rsidRPr="009E61DC">
        <w:rPr>
          <w:rFonts w:ascii="Georgia" w:hAnsi="Georgia" w:cs="Segoe UI"/>
          <w:b/>
          <w:bCs/>
          <w:color w:val="292929"/>
          <w:spacing w:val="-1"/>
          <w:sz w:val="28"/>
          <w:szCs w:val="28"/>
        </w:rPr>
        <w:t>;</w:t>
      </w:r>
      <w:r w:rsidRPr="009E61DC">
        <w:rPr>
          <w:rFonts w:ascii="Georgia" w:hAnsi="Georgia" w:cs="Segoe UI"/>
          <w:color w:val="292929"/>
          <w:spacing w:val="-1"/>
          <w:sz w:val="28"/>
          <w:szCs w:val="28"/>
        </w:rPr>
        <w:t xml:space="preserve"> BERT is trained on the </w:t>
      </w:r>
      <w:proofErr w:type="spellStart"/>
      <w:r w:rsidRPr="009E61DC">
        <w:rPr>
          <w:rStyle w:val="Strong"/>
          <w:rFonts w:ascii="Georgia" w:hAnsi="Georgia" w:cs="Segoe UI"/>
          <w:b w:val="0"/>
          <w:color w:val="292929"/>
          <w:spacing w:val="-1"/>
          <w:sz w:val="28"/>
          <w:szCs w:val="28"/>
        </w:rPr>
        <w:t>BooksCorpus</w:t>
      </w:r>
      <w:proofErr w:type="spellEnd"/>
      <w:r w:rsidRPr="009E61DC">
        <w:rPr>
          <w:rStyle w:val="Strong"/>
          <w:rFonts w:ascii="Georgia" w:hAnsi="Georgia" w:cs="Segoe UI"/>
          <w:b w:val="0"/>
          <w:color w:val="292929"/>
          <w:spacing w:val="-1"/>
          <w:sz w:val="28"/>
          <w:szCs w:val="28"/>
        </w:rPr>
        <w:t xml:space="preserve"> (800M words)</w:t>
      </w:r>
      <w:r w:rsidRPr="009E61DC">
        <w:rPr>
          <w:rFonts w:ascii="Georgia" w:hAnsi="Georgia" w:cs="Segoe UI"/>
          <w:color w:val="292929"/>
          <w:spacing w:val="-1"/>
          <w:sz w:val="28"/>
          <w:szCs w:val="28"/>
        </w:rPr>
        <w:t> and </w:t>
      </w:r>
      <w:r w:rsidRPr="009E61DC">
        <w:rPr>
          <w:rStyle w:val="Strong"/>
          <w:rFonts w:ascii="Georgia" w:hAnsi="Georgia" w:cs="Segoe UI"/>
          <w:b w:val="0"/>
          <w:color w:val="292929"/>
          <w:spacing w:val="-1"/>
          <w:sz w:val="28"/>
          <w:szCs w:val="28"/>
        </w:rPr>
        <w:t>Wikipedia (2,500M words)</w:t>
      </w:r>
      <w:r w:rsidRPr="009E61DC">
        <w:rPr>
          <w:rFonts w:ascii="Georgia" w:hAnsi="Georgia" w:cs="Segoe UI"/>
          <w:color w:val="292929"/>
          <w:spacing w:val="-1"/>
          <w:sz w:val="28"/>
          <w:szCs w:val="28"/>
        </w:rPr>
        <w:t>.</w:t>
      </w:r>
    </w:p>
    <w:p w:rsidR="001C3EA6" w:rsidRPr="009E61DC" w:rsidRDefault="001C3EA6" w:rsidP="001C3EA6">
      <w:pPr>
        <w:numPr>
          <w:ilvl w:val="0"/>
          <w:numId w:val="28"/>
        </w:numPr>
        <w:shd w:val="clear" w:color="auto" w:fill="FFFFFF"/>
        <w:spacing w:before="252" w:after="0" w:line="480" w:lineRule="atLeast"/>
        <w:ind w:left="450"/>
        <w:rPr>
          <w:rFonts w:ascii="Georgia" w:hAnsi="Georgia" w:cs="Segoe UI"/>
          <w:color w:val="292929"/>
          <w:spacing w:val="-1"/>
          <w:sz w:val="28"/>
          <w:szCs w:val="28"/>
        </w:rPr>
      </w:pPr>
      <w:r w:rsidRPr="009E61DC">
        <w:rPr>
          <w:rFonts w:ascii="Georgia" w:hAnsi="Georgia" w:cs="Segoe UI"/>
          <w:color w:val="292929"/>
          <w:spacing w:val="-1"/>
          <w:sz w:val="28"/>
          <w:szCs w:val="28"/>
        </w:rPr>
        <w:t xml:space="preserve">GPT uses a sentence separator ([SEP]) and classifier token ([CLS]) which are only introduced at fine-tuning time; BERT learns [SEP], [CLS] and sentence A/B </w:t>
      </w:r>
      <w:proofErr w:type="spellStart"/>
      <w:r w:rsidRPr="009E61DC">
        <w:rPr>
          <w:rFonts w:ascii="Georgia" w:hAnsi="Georgia" w:cs="Segoe UI"/>
          <w:color w:val="292929"/>
          <w:spacing w:val="-1"/>
          <w:sz w:val="28"/>
          <w:szCs w:val="28"/>
        </w:rPr>
        <w:t>embeddings</w:t>
      </w:r>
      <w:proofErr w:type="spellEnd"/>
      <w:r w:rsidRPr="009E61DC">
        <w:rPr>
          <w:rFonts w:ascii="Georgia" w:hAnsi="Georgia" w:cs="Segoe UI"/>
          <w:color w:val="292929"/>
          <w:spacing w:val="-1"/>
          <w:sz w:val="28"/>
          <w:szCs w:val="28"/>
        </w:rPr>
        <w:t xml:space="preserve"> during pre-training.</w:t>
      </w:r>
    </w:p>
    <w:p w:rsidR="001C3EA6" w:rsidRPr="009E61DC" w:rsidRDefault="001C3EA6" w:rsidP="001C3EA6">
      <w:pPr>
        <w:numPr>
          <w:ilvl w:val="0"/>
          <w:numId w:val="28"/>
        </w:numPr>
        <w:shd w:val="clear" w:color="auto" w:fill="FFFFFF"/>
        <w:spacing w:before="252" w:after="0" w:line="480" w:lineRule="atLeast"/>
        <w:ind w:left="450"/>
        <w:rPr>
          <w:rFonts w:ascii="Georgia" w:hAnsi="Georgia" w:cs="Segoe UI"/>
          <w:color w:val="292929"/>
          <w:spacing w:val="-1"/>
          <w:sz w:val="28"/>
          <w:szCs w:val="28"/>
        </w:rPr>
      </w:pPr>
      <w:r w:rsidRPr="009E61DC">
        <w:rPr>
          <w:rFonts w:ascii="Georgia" w:hAnsi="Georgia" w:cs="Segoe UI"/>
          <w:color w:val="292929"/>
          <w:spacing w:val="-1"/>
          <w:sz w:val="28"/>
          <w:szCs w:val="28"/>
        </w:rPr>
        <w:t>GPT was trained for 1M steps with a batch size of 32,000 words; BERT was trained for 1M steps with a batch size of 128,000 words.</w:t>
      </w:r>
    </w:p>
    <w:p w:rsidR="001C3EA6" w:rsidRPr="009E61DC" w:rsidRDefault="001C3EA6" w:rsidP="001C3EA6">
      <w:pPr>
        <w:numPr>
          <w:ilvl w:val="0"/>
          <w:numId w:val="28"/>
        </w:numPr>
        <w:shd w:val="clear" w:color="auto" w:fill="FFFFFF"/>
        <w:spacing w:before="252" w:after="0" w:line="480" w:lineRule="atLeast"/>
        <w:ind w:left="450"/>
        <w:rPr>
          <w:rFonts w:ascii="Georgia" w:hAnsi="Georgia" w:cs="Segoe UI"/>
          <w:color w:val="292929"/>
          <w:spacing w:val="-1"/>
          <w:sz w:val="28"/>
          <w:szCs w:val="28"/>
        </w:rPr>
      </w:pPr>
      <w:r w:rsidRPr="009E61DC">
        <w:rPr>
          <w:rFonts w:ascii="Georgia" w:hAnsi="Georgia" w:cs="Segoe UI"/>
          <w:color w:val="292929"/>
          <w:spacing w:val="-1"/>
          <w:sz w:val="28"/>
          <w:szCs w:val="28"/>
        </w:rPr>
        <w:lastRenderedPageBreak/>
        <w:t>GPT used the same learning rate of 5e-5 for all fine-tuning experiments; BERT chooses a task-specific fine-tuning learning rate which performs the best on the development set.</w:t>
      </w:r>
    </w:p>
    <w:p w:rsidR="001C3EA6" w:rsidRDefault="001C3EA6" w:rsidP="001C3EA6">
      <w:pPr>
        <w:shd w:val="clear" w:color="auto" w:fill="F2F2F2"/>
      </w:pPr>
      <w:r>
        <w:rPr>
          <w:noProof/>
        </w:rPr>
        <w:drawing>
          <wp:inline distT="0" distB="0" distL="0" distR="0" wp14:anchorId="0F052D71" wp14:editId="54ACFE13">
            <wp:extent cx="6285230" cy="3406733"/>
            <wp:effectExtent l="0" t="0" r="1270" b="3810"/>
            <wp:docPr id="54" name="Picture 5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for pos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94144" cy="3411565"/>
                    </a:xfrm>
                    <a:prstGeom prst="rect">
                      <a:avLst/>
                    </a:prstGeom>
                    <a:noFill/>
                    <a:ln>
                      <a:noFill/>
                    </a:ln>
                  </pic:spPr>
                </pic:pic>
              </a:graphicData>
            </a:graphic>
          </wp:inline>
        </w:drawing>
      </w:r>
    </w:p>
    <w:p w:rsidR="001C3EA6" w:rsidRDefault="001C3EA6" w:rsidP="001C3EA6">
      <w:pPr>
        <w:pStyle w:val="ListParagraph"/>
        <w:rPr>
          <w:rFonts w:asciiTheme="majorBidi" w:hAnsiTheme="majorBidi" w:cstheme="majorBidi"/>
          <w:sz w:val="28"/>
          <w:szCs w:val="28"/>
        </w:rPr>
      </w:pPr>
      <w:r>
        <w:t>Summary of various models, Figure: From </w:t>
      </w:r>
      <w:proofErr w:type="spellStart"/>
      <w:r>
        <w:fldChar w:fldCharType="begin"/>
      </w:r>
      <w:r>
        <w:instrText xml:space="preserve"> HYPERLINK "https://lilianweng.github.io/lil-log/2019/01/31/generalized-language-models.html" \t "_blank" </w:instrText>
      </w:r>
      <w:r>
        <w:fldChar w:fldCharType="separate"/>
      </w:r>
      <w:r>
        <w:rPr>
          <w:rStyle w:val="Hyperlink"/>
        </w:rPr>
        <w:t>Lil’Log</w:t>
      </w:r>
      <w:proofErr w:type="spellEnd"/>
      <w:r>
        <w:fldChar w:fldCharType="end"/>
      </w:r>
      <w:r>
        <w:t> by </w:t>
      </w:r>
      <w:hyperlink r:id="rId96" w:tgtFrame="_blank" w:history="1">
        <w:r>
          <w:rPr>
            <w:rStyle w:val="Hyperlink"/>
          </w:rPr>
          <w:t>Lilian</w:t>
        </w:r>
      </w:hyperlink>
      <w:r>
        <w:t>.</w:t>
      </w:r>
      <w:r w:rsidRPr="00A5413B">
        <w:rPr>
          <w:rFonts w:asciiTheme="majorBidi" w:hAnsiTheme="majorBidi" w:cstheme="majorBidi"/>
          <w:sz w:val="28"/>
          <w:szCs w:val="28"/>
        </w:rPr>
        <w:t xml:space="preserve"> </w:t>
      </w:r>
    </w:p>
    <w:p w:rsidR="001C3EA6" w:rsidRDefault="001C3EA6" w:rsidP="001C3EA6">
      <w:pPr>
        <w:pStyle w:val="ListParagraph"/>
        <w:rPr>
          <w:rFonts w:asciiTheme="majorBidi" w:hAnsiTheme="majorBidi" w:cstheme="majorBidi"/>
          <w:sz w:val="28"/>
          <w:szCs w:val="28"/>
        </w:rPr>
      </w:pPr>
    </w:p>
    <w:p w:rsidR="001C3EA6" w:rsidRDefault="001C3EA6" w:rsidP="001C3EA6">
      <w:pPr>
        <w:pStyle w:val="Heading2"/>
        <w:rPr>
          <w:sz w:val="56"/>
          <w:szCs w:val="56"/>
        </w:rPr>
      </w:pPr>
    </w:p>
    <w:p w:rsidR="001C3EA6" w:rsidRPr="00F86814" w:rsidRDefault="001C3EA6" w:rsidP="001C3EA6"/>
    <w:p w:rsidR="001C3EA6" w:rsidRDefault="001C3EA6" w:rsidP="001C3EA6">
      <w:pPr>
        <w:pStyle w:val="Heading2"/>
        <w:rPr>
          <w:sz w:val="56"/>
          <w:szCs w:val="56"/>
        </w:rPr>
      </w:pPr>
      <w:r w:rsidRPr="00647D7E">
        <w:rPr>
          <w:sz w:val="56"/>
          <w:szCs w:val="56"/>
        </w:rPr>
        <w:lastRenderedPageBreak/>
        <w:t>Unified Language Model Pre-training for Natural Language Understanding and Generation</w:t>
      </w:r>
    </w:p>
    <w:p w:rsidR="001C3EA6" w:rsidRPr="00647D7E" w:rsidRDefault="001C3EA6" w:rsidP="001C3EA6">
      <w:pPr>
        <w:pStyle w:val="Heading2"/>
        <w:rPr>
          <w:rFonts w:ascii="Helvetica" w:hAnsi="Helvetica"/>
          <w:color w:val="000000" w:themeColor="text1"/>
          <w:sz w:val="28"/>
          <w:szCs w:val="28"/>
        </w:rPr>
      </w:pPr>
      <w:r w:rsidRPr="00647D7E">
        <w:rPr>
          <w:rFonts w:ascii="Helvetica" w:hAnsi="Helvetica"/>
          <w:color w:val="000000" w:themeColor="text1"/>
          <w:sz w:val="28"/>
          <w:szCs w:val="28"/>
        </w:rPr>
        <w:t xml:space="preserve">We propose a model called </w:t>
      </w:r>
      <w:proofErr w:type="spellStart"/>
      <w:r w:rsidRPr="00647D7E">
        <w:rPr>
          <w:rFonts w:ascii="Helvetica" w:hAnsi="Helvetica"/>
          <w:color w:val="000000" w:themeColor="text1"/>
          <w:sz w:val="28"/>
          <w:szCs w:val="28"/>
        </w:rPr>
        <w:t>UNIfied</w:t>
      </w:r>
      <w:proofErr w:type="spellEnd"/>
      <w:r w:rsidRPr="00647D7E">
        <w:rPr>
          <w:rFonts w:ascii="Helvetica" w:hAnsi="Helvetica"/>
          <w:color w:val="000000" w:themeColor="text1"/>
          <w:sz w:val="28"/>
          <w:szCs w:val="28"/>
        </w:rPr>
        <w:t xml:space="preserve"> pre-trained Language Model (UNILM</w:t>
      </w:r>
      <w:proofErr w:type="gramStart"/>
      <w:r w:rsidRPr="00647D7E">
        <w:rPr>
          <w:rFonts w:ascii="Helvetica" w:hAnsi="Helvetica"/>
          <w:color w:val="000000" w:themeColor="text1"/>
          <w:sz w:val="28"/>
          <w:szCs w:val="28"/>
        </w:rPr>
        <w:t>).Fine</w:t>
      </w:r>
      <w:proofErr w:type="gramEnd"/>
      <w:r w:rsidRPr="00647D7E">
        <w:rPr>
          <w:rFonts w:ascii="Helvetica" w:hAnsi="Helvetica"/>
          <w:color w:val="000000" w:themeColor="text1"/>
          <w:sz w:val="28"/>
          <w:szCs w:val="28"/>
        </w:rPr>
        <w:t xml:space="preserve">-tune model that can do both NLU and NLG </w:t>
      </w:r>
      <w:proofErr w:type="spellStart"/>
      <w:r w:rsidRPr="00647D7E">
        <w:rPr>
          <w:rFonts w:ascii="Helvetica" w:hAnsi="Helvetica"/>
          <w:color w:val="000000" w:themeColor="text1"/>
          <w:sz w:val="28"/>
          <w:szCs w:val="28"/>
        </w:rPr>
        <w:t>Pretraining</w:t>
      </w:r>
      <w:proofErr w:type="spellEnd"/>
      <w:r w:rsidRPr="00647D7E">
        <w:rPr>
          <w:rFonts w:ascii="Helvetica" w:hAnsi="Helvetica"/>
          <w:color w:val="000000" w:themeColor="text1"/>
          <w:sz w:val="28"/>
          <w:szCs w:val="28"/>
        </w:rPr>
        <w:t xml:space="preserve"> with 3 LM tasks (</w:t>
      </w:r>
      <w:proofErr w:type="spellStart"/>
      <w:r w:rsidRPr="00647D7E">
        <w:rPr>
          <w:rFonts w:ascii="Helvetica" w:hAnsi="Helvetica"/>
          <w:color w:val="000000" w:themeColor="text1"/>
          <w:sz w:val="28"/>
          <w:szCs w:val="28"/>
        </w:rPr>
        <w:t>unidirectional,bidirectional</w:t>
      </w:r>
      <w:proofErr w:type="spellEnd"/>
      <w:r w:rsidRPr="00647D7E">
        <w:rPr>
          <w:rFonts w:ascii="Helvetica" w:hAnsi="Helvetica"/>
          <w:color w:val="000000" w:themeColor="text1"/>
          <w:sz w:val="28"/>
          <w:szCs w:val="28"/>
        </w:rPr>
        <w:t xml:space="preserve"> ,sequence-to-sequence prediction)</w:t>
      </w:r>
    </w:p>
    <w:p w:rsidR="001C3EA6" w:rsidRPr="00647D7E" w:rsidRDefault="001C3EA6" w:rsidP="001C3EA6">
      <w:pPr>
        <w:shd w:val="clear" w:color="auto" w:fill="FFFFFF"/>
        <w:spacing w:before="100" w:beforeAutospacing="1" w:after="100" w:afterAutospacing="1" w:line="240" w:lineRule="auto"/>
        <w:ind w:left="360"/>
        <w:rPr>
          <w:rFonts w:ascii="Helvetica" w:hAnsi="Helvetica"/>
          <w:sz w:val="28"/>
          <w:szCs w:val="28"/>
        </w:rPr>
      </w:pPr>
      <w:r w:rsidRPr="00647D7E">
        <w:rPr>
          <w:rFonts w:ascii="Helvetica" w:hAnsi="Helvetica"/>
          <w:sz w:val="28"/>
          <w:szCs w:val="28"/>
        </w:rPr>
        <w:t>LM pre-training enables SOTA imaging in a variety of NLP tasks (substantially advanced)</w:t>
      </w:r>
    </w:p>
    <w:p w:rsidR="001C3EA6" w:rsidRPr="00647D7E" w:rsidRDefault="001C3EA6" w:rsidP="001C3EA6">
      <w:pPr>
        <w:shd w:val="clear" w:color="auto" w:fill="FFFFFF"/>
        <w:spacing w:before="100" w:beforeAutospacing="1" w:after="100" w:afterAutospacing="1" w:line="240" w:lineRule="auto"/>
        <w:ind w:left="360"/>
        <w:rPr>
          <w:rFonts w:ascii="Helvetica" w:hAnsi="Helvetica"/>
          <w:sz w:val="28"/>
          <w:szCs w:val="28"/>
        </w:rPr>
      </w:pPr>
      <w:r w:rsidRPr="00647D7E">
        <w:rPr>
          <w:rFonts w:ascii="Helvetica" w:hAnsi="Helvetica"/>
          <w:sz w:val="28"/>
          <w:szCs w:val="28"/>
        </w:rPr>
        <w:t>Pre-trained LMs learn contextualized text representations by predicting words using context around words and use large amounts of text data.</w:t>
      </w:r>
    </w:p>
    <w:p w:rsidR="001C3EA6" w:rsidRPr="00647D7E" w:rsidRDefault="001C3EA6" w:rsidP="001C3EA6">
      <w:pPr>
        <w:shd w:val="clear" w:color="auto" w:fill="FFFFFF"/>
        <w:spacing w:before="100" w:beforeAutospacing="1" w:after="100" w:afterAutospacing="1" w:line="240" w:lineRule="auto"/>
        <w:ind w:left="360"/>
        <w:rPr>
          <w:rFonts w:ascii="Helvetica" w:hAnsi="Helvetica"/>
          <w:sz w:val="28"/>
          <w:szCs w:val="28"/>
        </w:rPr>
      </w:pPr>
      <w:r w:rsidRPr="00647D7E">
        <w:rPr>
          <w:rFonts w:ascii="Helvetica" w:hAnsi="Helvetica"/>
          <w:sz w:val="28"/>
          <w:szCs w:val="28"/>
        </w:rPr>
        <w:t>Pre-trained LMs can be fine-tuned for downstream tasks</w:t>
      </w:r>
      <w:r>
        <w:rPr>
          <w:rFonts w:ascii="Helvetica" w:hAnsi="Helvetica"/>
          <w:sz w:val="28"/>
          <w:szCs w:val="28"/>
        </w:rPr>
        <w:t xml:space="preserve"> </w:t>
      </w:r>
      <w:r w:rsidRPr="00647D7E">
        <w:rPr>
          <w:rFonts w:ascii="Helvetica" w:hAnsi="Helvetica"/>
          <w:sz w:val="28"/>
          <w:szCs w:val="28"/>
        </w:rPr>
        <w:t>Various prediction tasks and training objectives have been used depending on the type of pre-training LMs.</w:t>
      </w:r>
    </w:p>
    <w:p w:rsidR="001C3EA6" w:rsidRPr="00647D7E" w:rsidRDefault="001C3EA6" w:rsidP="001C3EA6">
      <w:pPr>
        <w:shd w:val="clear" w:color="auto" w:fill="FFFFFF"/>
        <w:spacing w:before="100" w:beforeAutospacing="1" w:after="100" w:afterAutospacing="1" w:line="240" w:lineRule="auto"/>
        <w:ind w:left="360"/>
        <w:rPr>
          <w:rFonts w:ascii="Helvetica" w:hAnsi="Helvetica"/>
          <w:sz w:val="28"/>
          <w:szCs w:val="28"/>
        </w:rPr>
      </w:pPr>
      <w:proofErr w:type="spellStart"/>
      <w:r w:rsidRPr="00647D7E">
        <w:rPr>
          <w:rFonts w:ascii="Helvetica" w:hAnsi="Helvetica"/>
          <w:sz w:val="28"/>
          <w:szCs w:val="28"/>
        </w:rPr>
        <w:t>ELMo</w:t>
      </w:r>
      <w:proofErr w:type="spellEnd"/>
      <w:r w:rsidRPr="00647D7E">
        <w:rPr>
          <w:rFonts w:ascii="Helvetica" w:hAnsi="Helvetica"/>
          <w:sz w:val="28"/>
          <w:szCs w:val="28"/>
        </w:rPr>
        <w:t xml:space="preserve"> uses two unidirectional LMs.</w:t>
      </w:r>
      <w:r>
        <w:rPr>
          <w:rFonts w:ascii="Helvetica" w:hAnsi="Helvetica"/>
          <w:sz w:val="28"/>
          <w:szCs w:val="28"/>
        </w:rPr>
        <w:t xml:space="preserve"> </w:t>
      </w:r>
      <w:r w:rsidRPr="00647D7E">
        <w:rPr>
          <w:rFonts w:ascii="Helvetica" w:hAnsi="Helvetica"/>
          <w:sz w:val="28"/>
          <w:szCs w:val="28"/>
        </w:rPr>
        <w:t>Because it learns left-to-right and right-to-left</w:t>
      </w:r>
      <w:r>
        <w:rPr>
          <w:rFonts w:ascii="Helvetica" w:hAnsi="Helvetica"/>
          <w:sz w:val="28"/>
          <w:szCs w:val="28"/>
        </w:rPr>
        <w:t xml:space="preserve"> </w:t>
      </w:r>
      <w:proofErr w:type="gramStart"/>
      <w:r w:rsidRPr="00647D7E">
        <w:rPr>
          <w:rFonts w:ascii="Helvetica" w:hAnsi="Helvetica"/>
          <w:sz w:val="28"/>
          <w:szCs w:val="28"/>
        </w:rPr>
        <w:t>In</w:t>
      </w:r>
      <w:proofErr w:type="gramEnd"/>
      <w:r w:rsidRPr="00647D7E">
        <w:rPr>
          <w:rFonts w:ascii="Helvetica" w:hAnsi="Helvetica"/>
          <w:sz w:val="28"/>
          <w:szCs w:val="28"/>
        </w:rPr>
        <w:t xml:space="preserve"> the case of GPT, it is left-to-right</w:t>
      </w:r>
    </w:p>
    <w:p w:rsidR="001C3EA6" w:rsidRPr="00647D7E" w:rsidRDefault="001C3EA6" w:rsidP="001C3EA6">
      <w:pPr>
        <w:shd w:val="clear" w:color="auto" w:fill="FFFFFF"/>
        <w:spacing w:before="100" w:beforeAutospacing="1" w:after="100" w:afterAutospacing="1" w:line="240" w:lineRule="auto"/>
        <w:ind w:left="360"/>
        <w:rPr>
          <w:rFonts w:ascii="Helvetica" w:hAnsi="Helvetica"/>
          <w:sz w:val="28"/>
          <w:szCs w:val="28"/>
        </w:rPr>
      </w:pPr>
      <w:r w:rsidRPr="00647D7E">
        <w:rPr>
          <w:rFonts w:ascii="Helvetica" w:hAnsi="Helvetica"/>
          <w:sz w:val="28"/>
          <w:szCs w:val="28"/>
        </w:rPr>
        <w:t xml:space="preserve">BERT is </w:t>
      </w:r>
      <w:proofErr w:type="spellStart"/>
      <w:r w:rsidRPr="00647D7E">
        <w:rPr>
          <w:rFonts w:ascii="Helvetica" w:hAnsi="Helvetica"/>
          <w:sz w:val="28"/>
          <w:szCs w:val="28"/>
        </w:rPr>
        <w:t>bidrectional</w:t>
      </w:r>
      <w:proofErr w:type="spellEnd"/>
      <w:r w:rsidRPr="00647D7E">
        <w:rPr>
          <w:rFonts w:ascii="Helvetica" w:hAnsi="Helvetica"/>
          <w:sz w:val="28"/>
          <w:szCs w:val="28"/>
        </w:rPr>
        <w:t xml:space="preserve"> LM</w:t>
      </w:r>
    </w:p>
    <w:p w:rsidR="001C3EA6" w:rsidRDefault="001C3EA6" w:rsidP="001C3EA6">
      <w:pPr>
        <w:pStyle w:val="NormalWeb"/>
        <w:shd w:val="clear" w:color="auto" w:fill="FFFFFF"/>
        <w:spacing w:before="288" w:beforeAutospacing="0" w:after="288" w:afterAutospacing="0" w:line="384" w:lineRule="atLeast"/>
        <w:jc w:val="center"/>
        <w:rPr>
          <w:rFonts w:ascii="Helvetica" w:hAnsi="Helvetica"/>
          <w:sz w:val="23"/>
          <w:szCs w:val="23"/>
        </w:rPr>
      </w:pPr>
      <w:r>
        <w:rPr>
          <w:rFonts w:ascii="Helvetica" w:hAnsi="Helvetica"/>
          <w:noProof/>
          <w:sz w:val="23"/>
          <w:szCs w:val="23"/>
        </w:rPr>
        <w:lastRenderedPageBreak/>
        <w:drawing>
          <wp:inline distT="0" distB="0" distL="0" distR="0" wp14:anchorId="0B9BF752" wp14:editId="796BC526">
            <wp:extent cx="3924300" cy="2943225"/>
            <wp:effectExtent l="0" t="0" r="0" b="9525"/>
            <wp:docPr id="69" name="Picture 69" descr="https://eagle705.github.io/img/markdown-img-paste-20191219180921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eagle705.github.io/img/markdown-img-paste-2019121918092148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24647" cy="2943485"/>
                    </a:xfrm>
                    <a:prstGeom prst="rect">
                      <a:avLst/>
                    </a:prstGeom>
                    <a:noFill/>
                    <a:ln>
                      <a:noFill/>
                    </a:ln>
                  </pic:spPr>
                </pic:pic>
              </a:graphicData>
            </a:graphic>
          </wp:inline>
        </w:drawing>
      </w:r>
    </w:p>
    <w:p w:rsidR="001C3EA6" w:rsidRDefault="001C3EA6" w:rsidP="001C3EA6">
      <w:pPr>
        <w:shd w:val="clear" w:color="auto" w:fill="FFFFFF"/>
        <w:spacing w:before="100" w:beforeAutospacing="1" w:after="100" w:afterAutospacing="1" w:line="240" w:lineRule="auto"/>
        <w:ind w:left="360"/>
        <w:rPr>
          <w:rFonts w:ascii="Helvetica" w:hAnsi="Helvetica"/>
          <w:sz w:val="28"/>
          <w:szCs w:val="28"/>
        </w:rPr>
      </w:pPr>
      <w:r w:rsidRPr="00647D7E">
        <w:rPr>
          <w:rFonts w:ascii="Helvetica" w:hAnsi="Helvetica"/>
          <w:sz w:val="28"/>
          <w:szCs w:val="28"/>
        </w:rPr>
        <w:t xml:space="preserve">Although BERT is a very good model, it is difficult to apply to NLG task due to its </w:t>
      </w:r>
      <w:proofErr w:type="spellStart"/>
      <w:proofErr w:type="gramStart"/>
      <w:r w:rsidRPr="00647D7E">
        <w:rPr>
          <w:rFonts w:ascii="Helvetica" w:hAnsi="Helvetica"/>
          <w:sz w:val="28"/>
          <w:szCs w:val="28"/>
        </w:rPr>
        <w:t>characteristics.In</w:t>
      </w:r>
      <w:proofErr w:type="spellEnd"/>
      <w:proofErr w:type="gramEnd"/>
      <w:r w:rsidRPr="00647D7E">
        <w:rPr>
          <w:rFonts w:ascii="Helvetica" w:hAnsi="Helvetica"/>
          <w:sz w:val="28"/>
          <w:szCs w:val="28"/>
        </w:rPr>
        <w:t xml:space="preserve"> this study, we propose a </w:t>
      </w:r>
      <w:proofErr w:type="spellStart"/>
      <w:r w:rsidRPr="00647D7E">
        <w:rPr>
          <w:rFonts w:ascii="Helvetica" w:hAnsi="Helvetica"/>
          <w:sz w:val="28"/>
          <w:szCs w:val="28"/>
        </w:rPr>
        <w:t>UNIfied</w:t>
      </w:r>
      <w:proofErr w:type="spellEnd"/>
      <w:r w:rsidRPr="00647D7E">
        <w:rPr>
          <w:rFonts w:ascii="Helvetica" w:hAnsi="Helvetica"/>
          <w:sz w:val="28"/>
          <w:szCs w:val="28"/>
        </w:rPr>
        <w:t xml:space="preserve"> pre-trained Language Model (UNILM) and apply the model to both NLU and NLG tasks.</w:t>
      </w:r>
      <w:r>
        <w:rPr>
          <w:rFonts w:ascii="Helvetica" w:hAnsi="Helvetica"/>
          <w:sz w:val="28"/>
          <w:szCs w:val="28"/>
        </w:rPr>
        <w:t xml:space="preserve"> </w:t>
      </w:r>
    </w:p>
    <w:p w:rsidR="001C3EA6" w:rsidRPr="00647D7E" w:rsidRDefault="001C3EA6" w:rsidP="001C3EA6">
      <w:pPr>
        <w:shd w:val="clear" w:color="auto" w:fill="FFFFFF"/>
        <w:spacing w:before="100" w:beforeAutospacing="1" w:after="100" w:afterAutospacing="1" w:line="240" w:lineRule="auto"/>
        <w:ind w:left="360"/>
        <w:rPr>
          <w:rFonts w:ascii="Helvetica" w:hAnsi="Helvetica"/>
          <w:sz w:val="28"/>
          <w:szCs w:val="28"/>
        </w:rPr>
      </w:pPr>
      <w:r w:rsidRPr="00647D7E">
        <w:rPr>
          <w:rFonts w:ascii="Helvetica" w:hAnsi="Helvetica"/>
          <w:sz w:val="28"/>
          <w:szCs w:val="28"/>
        </w:rPr>
        <w:t>UNILM is a multi-layer transformer network and pre-trains and learns three types of unsupervised language modeling objectives at the same time.</w:t>
      </w:r>
    </w:p>
    <w:p w:rsidR="001C3EA6" w:rsidRDefault="001C3EA6" w:rsidP="001C3EA6">
      <w:pPr>
        <w:pStyle w:val="NormalWeb"/>
        <w:shd w:val="clear" w:color="auto" w:fill="FFFFFF"/>
        <w:spacing w:before="288" w:beforeAutospacing="0" w:after="288" w:afterAutospacing="0" w:line="384" w:lineRule="atLeast"/>
        <w:jc w:val="center"/>
        <w:rPr>
          <w:rFonts w:ascii="Helvetica" w:hAnsi="Helvetica"/>
          <w:sz w:val="23"/>
          <w:szCs w:val="23"/>
        </w:rPr>
      </w:pPr>
      <w:r>
        <w:rPr>
          <w:rFonts w:ascii="Helvetica" w:hAnsi="Helvetica"/>
          <w:noProof/>
          <w:sz w:val="23"/>
          <w:szCs w:val="23"/>
        </w:rPr>
        <w:lastRenderedPageBreak/>
        <w:drawing>
          <wp:inline distT="0" distB="0" distL="0" distR="0" wp14:anchorId="36774422" wp14:editId="187D939C">
            <wp:extent cx="4981575" cy="3736181"/>
            <wp:effectExtent l="0" t="0" r="0" b="0"/>
            <wp:docPr id="68" name="Picture 68" descr="https://eagle705.github.io/img/markdown-img-paste-20191219181148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eagle705.github.io/img/markdown-img-paste-2019121918114891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86372" cy="3739778"/>
                    </a:xfrm>
                    <a:prstGeom prst="rect">
                      <a:avLst/>
                    </a:prstGeom>
                    <a:noFill/>
                    <a:ln>
                      <a:noFill/>
                    </a:ln>
                  </pic:spPr>
                </pic:pic>
              </a:graphicData>
            </a:graphic>
          </wp:inline>
        </w:drawing>
      </w:r>
    </w:p>
    <w:p w:rsidR="001C3EA6" w:rsidRPr="00C162E4" w:rsidRDefault="001C3EA6" w:rsidP="001C3EA6">
      <w:pPr>
        <w:numPr>
          <w:ilvl w:val="0"/>
          <w:numId w:val="29"/>
        </w:numPr>
        <w:shd w:val="clear" w:color="auto" w:fill="FFFFFF"/>
        <w:spacing w:before="100" w:beforeAutospacing="1" w:after="100" w:afterAutospacing="1" w:line="240" w:lineRule="auto"/>
        <w:rPr>
          <w:rFonts w:ascii="Helvetica" w:hAnsi="Helvetica"/>
          <w:sz w:val="28"/>
          <w:szCs w:val="28"/>
        </w:rPr>
      </w:pPr>
      <w:r w:rsidRPr="00C162E4">
        <w:rPr>
          <w:rFonts w:ascii="Helvetica" w:hAnsi="Helvetica"/>
          <w:sz w:val="28"/>
          <w:szCs w:val="28"/>
        </w:rPr>
        <w:t>We have specifically designed some cloze tasks (filling in the blanks) and the context we see there is:</w:t>
      </w:r>
    </w:p>
    <w:p w:rsidR="001C3EA6" w:rsidRPr="00C162E4" w:rsidRDefault="001C3EA6" w:rsidP="001C3EA6">
      <w:pPr>
        <w:numPr>
          <w:ilvl w:val="1"/>
          <w:numId w:val="29"/>
        </w:numPr>
        <w:shd w:val="clear" w:color="auto" w:fill="FFFFFF"/>
        <w:spacing w:before="100" w:beforeAutospacing="1" w:after="100" w:afterAutospacing="1" w:line="240" w:lineRule="auto"/>
        <w:rPr>
          <w:rFonts w:ascii="Helvetica" w:hAnsi="Helvetica"/>
          <w:sz w:val="28"/>
          <w:szCs w:val="28"/>
        </w:rPr>
      </w:pPr>
      <w:r w:rsidRPr="00C162E4">
        <w:rPr>
          <w:rFonts w:ascii="Helvetica" w:hAnsi="Helvetica"/>
          <w:sz w:val="28"/>
          <w:szCs w:val="28"/>
        </w:rPr>
        <w:t>unidirectional LM</w:t>
      </w:r>
    </w:p>
    <w:p w:rsidR="001C3EA6" w:rsidRPr="00C162E4" w:rsidRDefault="001C3EA6" w:rsidP="001C3EA6">
      <w:pPr>
        <w:numPr>
          <w:ilvl w:val="2"/>
          <w:numId w:val="29"/>
        </w:numPr>
        <w:shd w:val="clear" w:color="auto" w:fill="FFFFFF"/>
        <w:spacing w:before="100" w:beforeAutospacing="1" w:after="100" w:afterAutospacing="1" w:line="240" w:lineRule="auto"/>
        <w:rPr>
          <w:rFonts w:ascii="Helvetica" w:hAnsi="Helvetica"/>
          <w:sz w:val="28"/>
          <w:szCs w:val="28"/>
        </w:rPr>
      </w:pPr>
      <w:r w:rsidRPr="00C162E4">
        <w:rPr>
          <w:rFonts w:ascii="Helvetica" w:hAnsi="Helvetica"/>
          <w:sz w:val="28"/>
          <w:szCs w:val="28"/>
        </w:rPr>
        <w:t>left-to-right unidirectional LM</w:t>
      </w:r>
    </w:p>
    <w:p w:rsidR="001C3EA6" w:rsidRPr="00C162E4" w:rsidRDefault="001C3EA6" w:rsidP="001C3EA6">
      <w:pPr>
        <w:numPr>
          <w:ilvl w:val="3"/>
          <w:numId w:val="29"/>
        </w:numPr>
        <w:shd w:val="clear" w:color="auto" w:fill="FFFFFF"/>
        <w:spacing w:before="100" w:beforeAutospacing="1" w:after="100" w:afterAutospacing="1" w:line="240" w:lineRule="auto"/>
        <w:rPr>
          <w:rFonts w:ascii="Helvetica" w:hAnsi="Helvetica"/>
          <w:sz w:val="28"/>
          <w:szCs w:val="28"/>
        </w:rPr>
      </w:pPr>
      <w:r w:rsidRPr="00C162E4">
        <w:rPr>
          <w:rFonts w:ascii="Helvetica" w:hAnsi="Helvetica"/>
          <w:sz w:val="28"/>
          <w:szCs w:val="28"/>
        </w:rPr>
        <w:t>context becomes all words on the left</w:t>
      </w:r>
    </w:p>
    <w:p w:rsidR="001C3EA6" w:rsidRPr="00C162E4" w:rsidRDefault="001C3EA6" w:rsidP="001C3EA6">
      <w:pPr>
        <w:numPr>
          <w:ilvl w:val="2"/>
          <w:numId w:val="29"/>
        </w:numPr>
        <w:shd w:val="clear" w:color="auto" w:fill="FFFFFF"/>
        <w:spacing w:before="100" w:beforeAutospacing="1" w:after="100" w:afterAutospacing="1" w:line="240" w:lineRule="auto"/>
        <w:rPr>
          <w:rFonts w:ascii="Helvetica" w:hAnsi="Helvetica"/>
          <w:sz w:val="28"/>
          <w:szCs w:val="28"/>
        </w:rPr>
      </w:pPr>
      <w:r w:rsidRPr="00C162E4">
        <w:rPr>
          <w:rFonts w:ascii="Helvetica" w:hAnsi="Helvetica"/>
          <w:sz w:val="28"/>
          <w:szCs w:val="28"/>
        </w:rPr>
        <w:t>right-to-left unidirectional LM</w:t>
      </w:r>
    </w:p>
    <w:p w:rsidR="001C3EA6" w:rsidRPr="00C162E4" w:rsidRDefault="001C3EA6" w:rsidP="001C3EA6">
      <w:pPr>
        <w:numPr>
          <w:ilvl w:val="3"/>
          <w:numId w:val="29"/>
        </w:numPr>
        <w:shd w:val="clear" w:color="auto" w:fill="FFFFFF"/>
        <w:spacing w:before="100" w:beforeAutospacing="1" w:after="100" w:afterAutospacing="1" w:line="240" w:lineRule="auto"/>
        <w:rPr>
          <w:rFonts w:ascii="Helvetica" w:hAnsi="Helvetica"/>
          <w:sz w:val="28"/>
          <w:szCs w:val="28"/>
        </w:rPr>
      </w:pPr>
      <w:r w:rsidRPr="00C162E4">
        <w:rPr>
          <w:rFonts w:ascii="Helvetica" w:hAnsi="Helvetica"/>
          <w:sz w:val="28"/>
          <w:szCs w:val="28"/>
        </w:rPr>
        <w:t>Conversely, all words on the right</w:t>
      </w:r>
    </w:p>
    <w:p w:rsidR="001C3EA6" w:rsidRPr="00C162E4" w:rsidRDefault="001C3EA6" w:rsidP="001C3EA6">
      <w:pPr>
        <w:numPr>
          <w:ilvl w:val="1"/>
          <w:numId w:val="29"/>
        </w:numPr>
        <w:shd w:val="clear" w:color="auto" w:fill="FFFFFF"/>
        <w:spacing w:before="100" w:beforeAutospacing="1" w:after="100" w:afterAutospacing="1" w:line="240" w:lineRule="auto"/>
        <w:rPr>
          <w:rFonts w:ascii="Helvetica" w:hAnsi="Helvetica"/>
          <w:sz w:val="28"/>
          <w:szCs w:val="28"/>
        </w:rPr>
      </w:pPr>
      <w:r w:rsidRPr="00C162E4">
        <w:rPr>
          <w:rFonts w:ascii="Helvetica" w:hAnsi="Helvetica"/>
          <w:sz w:val="28"/>
          <w:szCs w:val="28"/>
        </w:rPr>
        <w:t>bidirectional LM</w:t>
      </w:r>
    </w:p>
    <w:p w:rsidR="001C3EA6" w:rsidRPr="00C162E4" w:rsidRDefault="001C3EA6" w:rsidP="001C3EA6">
      <w:pPr>
        <w:numPr>
          <w:ilvl w:val="2"/>
          <w:numId w:val="29"/>
        </w:numPr>
        <w:shd w:val="clear" w:color="auto" w:fill="FFFFFF"/>
        <w:spacing w:before="100" w:beforeAutospacing="1" w:after="100" w:afterAutospacing="1" w:line="240" w:lineRule="auto"/>
        <w:rPr>
          <w:rFonts w:ascii="Helvetica" w:hAnsi="Helvetica"/>
          <w:sz w:val="28"/>
          <w:szCs w:val="28"/>
        </w:rPr>
      </w:pPr>
      <w:r w:rsidRPr="00C162E4">
        <w:rPr>
          <w:rFonts w:ascii="Helvetica" w:hAnsi="Helvetica"/>
          <w:sz w:val="28"/>
          <w:szCs w:val="28"/>
        </w:rPr>
        <w:t>context is all words around a word that includes both left and right directions</w:t>
      </w:r>
    </w:p>
    <w:p w:rsidR="001C3EA6" w:rsidRPr="00C162E4" w:rsidRDefault="001C3EA6" w:rsidP="001C3EA6">
      <w:pPr>
        <w:numPr>
          <w:ilvl w:val="1"/>
          <w:numId w:val="29"/>
        </w:numPr>
        <w:shd w:val="clear" w:color="auto" w:fill="FFFFFF"/>
        <w:spacing w:before="100" w:beforeAutospacing="1" w:after="100" w:afterAutospacing="1" w:line="240" w:lineRule="auto"/>
        <w:rPr>
          <w:rFonts w:ascii="Helvetica" w:hAnsi="Helvetica"/>
          <w:sz w:val="28"/>
          <w:szCs w:val="28"/>
        </w:rPr>
      </w:pPr>
      <w:r w:rsidRPr="00C162E4">
        <w:rPr>
          <w:rFonts w:ascii="Helvetica" w:hAnsi="Helvetica"/>
          <w:sz w:val="28"/>
          <w:szCs w:val="28"/>
        </w:rPr>
        <w:t>sequence-to-sequence LM</w:t>
      </w:r>
    </w:p>
    <w:p w:rsidR="001C3EA6" w:rsidRPr="00C162E4" w:rsidRDefault="001C3EA6" w:rsidP="001C3EA6">
      <w:pPr>
        <w:numPr>
          <w:ilvl w:val="2"/>
          <w:numId w:val="29"/>
        </w:numPr>
        <w:shd w:val="clear" w:color="auto" w:fill="FFFFFF"/>
        <w:spacing w:before="100" w:beforeAutospacing="1" w:after="100" w:afterAutospacing="1" w:line="240" w:lineRule="auto"/>
        <w:rPr>
          <w:rFonts w:ascii="Helvetica" w:hAnsi="Helvetica"/>
          <w:sz w:val="28"/>
          <w:szCs w:val="28"/>
        </w:rPr>
      </w:pPr>
      <w:r w:rsidRPr="00C162E4">
        <w:rPr>
          <w:rFonts w:ascii="Helvetica" w:hAnsi="Helvetica"/>
          <w:sz w:val="28"/>
          <w:szCs w:val="28"/>
        </w:rPr>
        <w:t>The context is the information of the encoder and all words before the word to be predicted in the target sequence.</w:t>
      </w:r>
    </w:p>
    <w:p w:rsidR="001C3EA6" w:rsidRPr="00C162E4" w:rsidRDefault="001C3EA6" w:rsidP="001C3EA6">
      <w:pPr>
        <w:numPr>
          <w:ilvl w:val="0"/>
          <w:numId w:val="29"/>
        </w:numPr>
        <w:shd w:val="clear" w:color="auto" w:fill="FFFFFF"/>
        <w:spacing w:before="100" w:beforeAutospacing="1" w:after="100" w:afterAutospacing="1" w:line="240" w:lineRule="auto"/>
        <w:rPr>
          <w:rFonts w:ascii="Helvetica" w:hAnsi="Helvetica"/>
          <w:sz w:val="28"/>
          <w:szCs w:val="28"/>
        </w:rPr>
      </w:pPr>
      <w:r w:rsidRPr="00C162E4">
        <w:rPr>
          <w:rFonts w:ascii="Helvetica" w:hAnsi="Helvetica"/>
          <w:sz w:val="28"/>
          <w:szCs w:val="28"/>
        </w:rPr>
        <w:t xml:space="preserve">Similar to BERT, pre-trained UNILM can be fine-tuned </w:t>
      </w:r>
      <w:proofErr w:type="gramStart"/>
      <w:r w:rsidRPr="00C162E4">
        <w:rPr>
          <w:rFonts w:ascii="Helvetica" w:hAnsi="Helvetica"/>
          <w:sz w:val="28"/>
          <w:szCs w:val="28"/>
        </w:rPr>
        <w:t>( </w:t>
      </w:r>
      <w:r w:rsidRPr="00C162E4">
        <w:rPr>
          <w:rStyle w:val="HTMLCode"/>
          <w:rFonts w:eastAsiaTheme="minorHAnsi"/>
          <w:color w:val="E96900"/>
          <w:sz w:val="28"/>
          <w:szCs w:val="28"/>
          <w:shd w:val="clear" w:color="auto" w:fill="F8F8F8"/>
        </w:rPr>
        <w:t>with</w:t>
      </w:r>
      <w:proofErr w:type="gramEnd"/>
      <w:r w:rsidRPr="00C162E4">
        <w:rPr>
          <w:rStyle w:val="HTMLCode"/>
          <w:rFonts w:eastAsiaTheme="minorHAnsi"/>
          <w:color w:val="E96900"/>
          <w:sz w:val="28"/>
          <w:szCs w:val="28"/>
          <w:shd w:val="clear" w:color="auto" w:fill="F8F8F8"/>
        </w:rPr>
        <w:t xml:space="preserve"> additional task-specific layers if necessary</w:t>
      </w:r>
      <w:r w:rsidRPr="00C162E4">
        <w:rPr>
          <w:rFonts w:ascii="Helvetica" w:hAnsi="Helvetica"/>
          <w:sz w:val="28"/>
          <w:szCs w:val="28"/>
        </w:rPr>
        <w:t>), but unlike BERT whose main NLU task is, UNILM is designed to use different self-attention masks to combine contexts of different types of LMs. And both NLG tasks</w:t>
      </w:r>
    </w:p>
    <w:p w:rsidR="001C3EA6" w:rsidRPr="00C162E4" w:rsidRDefault="001C3EA6" w:rsidP="001C3EA6">
      <w:pPr>
        <w:numPr>
          <w:ilvl w:val="0"/>
          <w:numId w:val="29"/>
        </w:numPr>
        <w:shd w:val="clear" w:color="auto" w:fill="FFFFFF"/>
        <w:spacing w:before="100" w:beforeAutospacing="1" w:after="100" w:afterAutospacing="1" w:line="240" w:lineRule="auto"/>
        <w:rPr>
          <w:rFonts w:ascii="Helvetica" w:hAnsi="Helvetica"/>
          <w:sz w:val="28"/>
          <w:szCs w:val="28"/>
        </w:rPr>
      </w:pPr>
      <w:r w:rsidRPr="00C162E4">
        <w:rPr>
          <w:rFonts w:ascii="Helvetica" w:hAnsi="Helvetica"/>
          <w:sz w:val="28"/>
          <w:szCs w:val="28"/>
        </w:rPr>
        <w:t>The proposed UNILM has three advantages</w:t>
      </w:r>
    </w:p>
    <w:p w:rsidR="001C3EA6" w:rsidRPr="00C162E4" w:rsidRDefault="001C3EA6" w:rsidP="001C3EA6">
      <w:pPr>
        <w:numPr>
          <w:ilvl w:val="1"/>
          <w:numId w:val="29"/>
        </w:numPr>
        <w:shd w:val="clear" w:color="auto" w:fill="FFFFFF"/>
        <w:spacing w:before="100" w:beforeAutospacing="1" w:after="100" w:afterAutospacing="1" w:line="240" w:lineRule="auto"/>
        <w:rPr>
          <w:rFonts w:ascii="Helvetica" w:hAnsi="Helvetica"/>
          <w:sz w:val="28"/>
          <w:szCs w:val="28"/>
        </w:rPr>
      </w:pPr>
      <w:r w:rsidRPr="00C162E4">
        <w:rPr>
          <w:rFonts w:ascii="Helvetica" w:hAnsi="Helvetica"/>
          <w:sz w:val="28"/>
          <w:szCs w:val="28"/>
        </w:rPr>
        <w:lastRenderedPageBreak/>
        <w:t xml:space="preserve">The unified pre-training procedure allows a single Transformer LM to share model parameters and architecture for various types of LMs </w:t>
      </w:r>
      <w:proofErr w:type="gramStart"/>
      <w:r w:rsidRPr="00C162E4">
        <w:rPr>
          <w:rFonts w:ascii="Helvetica" w:hAnsi="Helvetica"/>
          <w:sz w:val="28"/>
          <w:szCs w:val="28"/>
        </w:rPr>
        <w:t>( </w:t>
      </w:r>
      <w:r w:rsidRPr="00C162E4">
        <w:rPr>
          <w:rStyle w:val="HTMLCode"/>
          <w:rFonts w:eastAsiaTheme="minorHAnsi"/>
          <w:color w:val="E96900"/>
          <w:sz w:val="28"/>
          <w:szCs w:val="28"/>
          <w:shd w:val="clear" w:color="auto" w:fill="F8F8F8"/>
        </w:rPr>
        <w:t>alleviating</w:t>
      </w:r>
      <w:proofErr w:type="gramEnd"/>
      <w:r w:rsidRPr="00C162E4">
        <w:rPr>
          <w:rStyle w:val="HTMLCode"/>
          <w:rFonts w:eastAsiaTheme="minorHAnsi"/>
          <w:color w:val="E96900"/>
          <w:sz w:val="28"/>
          <w:szCs w:val="28"/>
          <w:shd w:val="clear" w:color="auto" w:fill="F8F8F8"/>
        </w:rPr>
        <w:t xml:space="preserve"> the need of separately training and hosting multiple LMs</w:t>
      </w:r>
      <w:r w:rsidRPr="00C162E4">
        <w:rPr>
          <w:rFonts w:ascii="Helvetica" w:hAnsi="Helvetica"/>
          <w:sz w:val="28"/>
          <w:szCs w:val="28"/>
        </w:rPr>
        <w:t>)</w:t>
      </w:r>
    </w:p>
    <w:p w:rsidR="001C3EA6" w:rsidRPr="00C162E4" w:rsidRDefault="001C3EA6" w:rsidP="001C3EA6">
      <w:pPr>
        <w:numPr>
          <w:ilvl w:val="1"/>
          <w:numId w:val="29"/>
        </w:numPr>
        <w:shd w:val="clear" w:color="auto" w:fill="FFFFFF"/>
        <w:spacing w:before="100" w:beforeAutospacing="1" w:after="100" w:afterAutospacing="1" w:line="240" w:lineRule="auto"/>
        <w:rPr>
          <w:rFonts w:ascii="Helvetica" w:hAnsi="Helvetica"/>
          <w:sz w:val="28"/>
          <w:szCs w:val="28"/>
        </w:rPr>
      </w:pPr>
      <w:r w:rsidRPr="00C162E4">
        <w:rPr>
          <w:rFonts w:ascii="Helvetica" w:hAnsi="Helvetica"/>
          <w:sz w:val="28"/>
          <w:szCs w:val="28"/>
        </w:rPr>
        <w:t>Learning different LM objectives that capture context differently prevents overfitting that can occur in any sing LM task, so this parameter sharing makes learned text representations more general.</w:t>
      </w:r>
    </w:p>
    <w:p w:rsidR="001C3EA6" w:rsidRDefault="001C3EA6" w:rsidP="001C3EA6">
      <w:pPr>
        <w:numPr>
          <w:ilvl w:val="1"/>
          <w:numId w:val="29"/>
        </w:numPr>
        <w:shd w:val="clear" w:color="auto" w:fill="FFFFFF"/>
        <w:spacing w:before="100" w:beforeAutospacing="1" w:after="100" w:afterAutospacing="1" w:line="240" w:lineRule="auto"/>
        <w:rPr>
          <w:rFonts w:ascii="Helvetica" w:hAnsi="Helvetica"/>
          <w:sz w:val="23"/>
          <w:szCs w:val="23"/>
        </w:rPr>
      </w:pPr>
      <w:r>
        <w:rPr>
          <w:rFonts w:ascii="Helvetica" w:hAnsi="Helvetica"/>
          <w:sz w:val="23"/>
          <w:szCs w:val="23"/>
        </w:rPr>
        <w:t xml:space="preserve">UNILM uses sequence-to-sequence LM, which is a natural choice for NLG </w:t>
      </w:r>
      <w:proofErr w:type="gramStart"/>
      <w:r>
        <w:rPr>
          <w:rFonts w:ascii="Helvetica" w:hAnsi="Helvetica"/>
          <w:sz w:val="23"/>
          <w:szCs w:val="23"/>
        </w:rPr>
        <w:t>( </w:t>
      </w:r>
      <w:r>
        <w:rPr>
          <w:rStyle w:val="HTMLCode"/>
          <w:rFonts w:eastAsiaTheme="minorHAnsi"/>
          <w:color w:val="E96900"/>
          <w:sz w:val="18"/>
          <w:szCs w:val="18"/>
          <w:shd w:val="clear" w:color="auto" w:fill="F8F8F8"/>
        </w:rPr>
        <w:t>such</w:t>
      </w:r>
      <w:proofErr w:type="gramEnd"/>
      <w:r>
        <w:rPr>
          <w:rStyle w:val="HTMLCode"/>
          <w:rFonts w:eastAsiaTheme="minorHAnsi"/>
          <w:color w:val="E96900"/>
          <w:sz w:val="18"/>
          <w:szCs w:val="18"/>
          <w:shd w:val="clear" w:color="auto" w:fill="F8F8F8"/>
        </w:rPr>
        <w:t xml:space="preserve"> as abstractive summarization and question generation</w:t>
      </w:r>
      <w:r>
        <w:rPr>
          <w:rFonts w:ascii="Helvetica" w:hAnsi="Helvetica"/>
          <w:sz w:val="23"/>
          <w:szCs w:val="23"/>
        </w:rPr>
        <w:t>)</w:t>
      </w:r>
    </w:p>
    <w:p w:rsidR="001C3EA6" w:rsidRDefault="001C3EA6" w:rsidP="001C3EA6">
      <w:pPr>
        <w:numPr>
          <w:ilvl w:val="1"/>
          <w:numId w:val="29"/>
        </w:numPr>
        <w:shd w:val="clear" w:color="auto" w:fill="FFFFFF"/>
        <w:spacing w:before="100" w:beforeAutospacing="1" w:after="100" w:afterAutospacing="1" w:line="240" w:lineRule="auto"/>
        <w:rPr>
          <w:rFonts w:ascii="Helvetica" w:hAnsi="Helvetica"/>
          <w:sz w:val="23"/>
          <w:szCs w:val="23"/>
        </w:rPr>
      </w:pPr>
      <w:r>
        <w:rPr>
          <w:rFonts w:ascii="Helvetica" w:hAnsi="Helvetica"/>
          <w:sz w:val="23"/>
          <w:szCs w:val="23"/>
        </w:rPr>
        <w:t>According to the experimental results, the proposed model using the bidirectional encoder is comparable to the BERT in GLUE, and also gives good results in two extractive QA tasks (both NLU and NLG are good).</w:t>
      </w:r>
    </w:p>
    <w:p w:rsidR="001C3EA6" w:rsidRDefault="001C3EA6" w:rsidP="001C3EA6">
      <w:pPr>
        <w:pStyle w:val="Heading4"/>
        <w:shd w:val="clear" w:color="auto" w:fill="FFFFFF"/>
        <w:rPr>
          <w:rFonts w:ascii="Helvetica" w:hAnsi="Helvetica"/>
          <w:sz w:val="24"/>
          <w:szCs w:val="24"/>
        </w:rPr>
      </w:pPr>
      <w:r>
        <w:rPr>
          <w:rFonts w:ascii="Helvetica" w:hAnsi="Helvetica"/>
        </w:rPr>
        <w:t xml:space="preserve">. </w:t>
      </w:r>
      <w:r w:rsidRPr="00314008">
        <w:rPr>
          <w:rFonts w:ascii="Helvetica" w:hAnsi="Helvetica"/>
          <w:b/>
          <w:bCs/>
          <w:i w:val="0"/>
          <w:iCs w:val="0"/>
          <w:color w:val="000000" w:themeColor="text1"/>
          <w:sz w:val="36"/>
          <w:szCs w:val="36"/>
        </w:rPr>
        <w:t>Unified Language Model Pre-training</w:t>
      </w:r>
    </w:p>
    <w:p w:rsidR="001C3EA6" w:rsidRPr="00314008" w:rsidRDefault="001C3EA6" w:rsidP="001C3EA6">
      <w:pPr>
        <w:numPr>
          <w:ilvl w:val="0"/>
          <w:numId w:val="30"/>
        </w:numPr>
        <w:shd w:val="clear" w:color="auto" w:fill="FFFFFF"/>
        <w:spacing w:beforeAutospacing="1" w:after="0" w:afterAutospacing="1" w:line="240" w:lineRule="auto"/>
        <w:rPr>
          <w:rFonts w:ascii="Helvetica" w:hAnsi="Helvetica"/>
          <w:sz w:val="28"/>
          <w:szCs w:val="28"/>
        </w:rPr>
      </w:pPr>
      <w:r w:rsidRPr="00314008">
        <w:rPr>
          <w:rFonts w:ascii="Helvetica" w:hAnsi="Helvetica"/>
          <w:sz w:val="28"/>
          <w:szCs w:val="28"/>
        </w:rPr>
        <w:t>Given input sequence </w:t>
      </w:r>
      <w:r w:rsidRPr="00314008">
        <w:rPr>
          <w:rStyle w:val="mjx-char"/>
          <w:rFonts w:ascii="MJXc-TeX-math-Iw" w:hAnsi="MJXc-TeX-math-Iw"/>
          <w:sz w:val="28"/>
          <w:szCs w:val="28"/>
          <w:bdr w:val="none" w:sz="0" w:space="0" w:color="auto" w:frame="1"/>
        </w:rPr>
        <w:t>x</w:t>
      </w:r>
      <w:r w:rsidRPr="00314008">
        <w:rPr>
          <w:rStyle w:val="mjx-char"/>
          <w:rFonts w:ascii="MJXc-TeX-main-Rw" w:hAnsi="MJXc-TeX-main-Rw"/>
          <w:sz w:val="28"/>
          <w:szCs w:val="28"/>
          <w:bdr w:val="none" w:sz="0" w:space="0" w:color="auto" w:frame="1"/>
        </w:rPr>
        <w:t>=</w:t>
      </w:r>
      <w:r w:rsidRPr="00314008">
        <w:rPr>
          <w:rStyle w:val="mjx-char"/>
          <w:rFonts w:ascii="MJXc-TeX-math-Iw" w:hAnsi="MJXc-TeX-math-Iw"/>
          <w:sz w:val="28"/>
          <w:szCs w:val="28"/>
          <w:bdr w:val="none" w:sz="0" w:space="0" w:color="auto" w:frame="1"/>
        </w:rPr>
        <w:t>x</w:t>
      </w:r>
      <w:r w:rsidRPr="00314008">
        <w:rPr>
          <w:rStyle w:val="mjx-char"/>
          <w:rFonts w:ascii="MJXc-TeX-main-Rw" w:hAnsi="MJXc-TeX-main-Rw"/>
          <w:sz w:val="28"/>
          <w:szCs w:val="28"/>
          <w:bdr w:val="none" w:sz="0" w:space="0" w:color="auto" w:frame="1"/>
        </w:rPr>
        <w:t>1</w:t>
      </w:r>
      <w:r w:rsidRPr="00314008">
        <w:rPr>
          <w:rStyle w:val="mjx-char"/>
          <w:rFonts w:ascii="Cambria Math" w:hAnsi="Cambria Math" w:cs="Cambria Math"/>
          <w:sz w:val="28"/>
          <w:szCs w:val="28"/>
          <w:bdr w:val="none" w:sz="0" w:space="0" w:color="auto" w:frame="1"/>
        </w:rPr>
        <w:t>⋅⋅⋅</w:t>
      </w:r>
      <w:proofErr w:type="spellStart"/>
      <w:r w:rsidRPr="00314008">
        <w:rPr>
          <w:rStyle w:val="mjx-char"/>
          <w:rFonts w:ascii="MJXc-TeX-math-Iw" w:hAnsi="MJXc-TeX-math-Iw"/>
          <w:sz w:val="28"/>
          <w:szCs w:val="28"/>
          <w:bdr w:val="none" w:sz="0" w:space="0" w:color="auto" w:frame="1"/>
        </w:rPr>
        <w:t>xn</w:t>
      </w:r>
      <w:r w:rsidRPr="00314008">
        <w:rPr>
          <w:rStyle w:val="mjxassistivemathml"/>
          <w:rFonts w:ascii="Helvetica" w:hAnsi="Helvetica"/>
          <w:sz w:val="28"/>
          <w:szCs w:val="28"/>
          <w:bdr w:val="none" w:sz="0" w:space="0" w:color="auto" w:frame="1"/>
        </w:rPr>
        <w:t>x</w:t>
      </w:r>
      <w:proofErr w:type="spellEnd"/>
      <w:r w:rsidRPr="00314008">
        <w:rPr>
          <w:rStyle w:val="mjxassistivemathml"/>
          <w:rFonts w:ascii="Helvetica" w:hAnsi="Helvetica"/>
          <w:sz w:val="28"/>
          <w:szCs w:val="28"/>
          <w:bdr w:val="none" w:sz="0" w:space="0" w:color="auto" w:frame="1"/>
        </w:rPr>
        <w:t>=x1</w:t>
      </w:r>
      <w:r w:rsidRPr="00314008">
        <w:rPr>
          <w:rStyle w:val="mjxassistivemathml"/>
          <w:rFonts w:ascii="Cambria Math" w:hAnsi="Cambria Math" w:cs="Cambria Math"/>
          <w:sz w:val="28"/>
          <w:szCs w:val="28"/>
          <w:bdr w:val="none" w:sz="0" w:space="0" w:color="auto" w:frame="1"/>
        </w:rPr>
        <w:t>⋅⋅⋅</w:t>
      </w:r>
      <w:proofErr w:type="spellStart"/>
      <w:r w:rsidRPr="00314008">
        <w:rPr>
          <w:rStyle w:val="mjxassistivemathml"/>
          <w:rFonts w:ascii="Helvetica" w:hAnsi="Helvetica"/>
          <w:sz w:val="28"/>
          <w:szCs w:val="28"/>
          <w:bdr w:val="none" w:sz="0" w:space="0" w:color="auto" w:frame="1"/>
        </w:rPr>
        <w:t>xn</w:t>
      </w:r>
      <w:r w:rsidRPr="00314008">
        <w:rPr>
          <w:rFonts w:ascii="Helvetica" w:hAnsi="Helvetica"/>
          <w:sz w:val="28"/>
          <w:szCs w:val="28"/>
        </w:rPr>
        <w:t>For</w:t>
      </w:r>
      <w:proofErr w:type="spellEnd"/>
      <w:r w:rsidRPr="00314008">
        <w:rPr>
          <w:rFonts w:ascii="Helvetica" w:hAnsi="Helvetica"/>
          <w:sz w:val="28"/>
          <w:szCs w:val="28"/>
        </w:rPr>
        <w:t>, UNILM obtains contextualized vector representation for each token.</w:t>
      </w:r>
    </w:p>
    <w:p w:rsidR="001C3EA6" w:rsidRPr="00314008" w:rsidRDefault="001C3EA6" w:rsidP="001C3EA6">
      <w:pPr>
        <w:numPr>
          <w:ilvl w:val="0"/>
          <w:numId w:val="30"/>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In the pre-training phase, the shared Transformer network </w:t>
      </w:r>
      <w:r w:rsidRPr="00314008">
        <w:rPr>
          <w:rStyle w:val="HTMLCode"/>
          <w:rFonts w:eastAsiaTheme="minorHAnsi"/>
          <w:color w:val="000000" w:themeColor="text1"/>
          <w:sz w:val="28"/>
          <w:szCs w:val="28"/>
          <w:shd w:val="clear" w:color="auto" w:fill="F8F8F8"/>
        </w:rPr>
        <w:t xml:space="preserve">unidirectional LM, bidirectional LM, and sequence-to-sequence </w:t>
      </w:r>
      <w:proofErr w:type="spellStart"/>
      <w:r w:rsidRPr="00314008">
        <w:rPr>
          <w:rStyle w:val="HTMLCode"/>
          <w:rFonts w:eastAsiaTheme="minorHAnsi"/>
          <w:color w:val="000000" w:themeColor="text1"/>
          <w:sz w:val="28"/>
          <w:szCs w:val="28"/>
          <w:shd w:val="clear" w:color="auto" w:fill="F8F8F8"/>
        </w:rPr>
        <w:t>LM</w:t>
      </w:r>
      <w:r w:rsidRPr="00314008">
        <w:rPr>
          <w:rFonts w:ascii="Helvetica" w:hAnsi="Helvetica"/>
          <w:sz w:val="28"/>
          <w:szCs w:val="28"/>
        </w:rPr>
        <w:t>is</w:t>
      </w:r>
      <w:proofErr w:type="spellEnd"/>
      <w:r w:rsidRPr="00314008">
        <w:rPr>
          <w:rFonts w:ascii="Helvetica" w:hAnsi="Helvetica"/>
          <w:sz w:val="28"/>
          <w:szCs w:val="28"/>
        </w:rPr>
        <w:t xml:space="preserve"> learned as LM objectives.</w:t>
      </w:r>
    </w:p>
    <w:p w:rsidR="001C3EA6" w:rsidRPr="00314008" w:rsidRDefault="001C3EA6" w:rsidP="001C3EA6">
      <w:pPr>
        <w:numPr>
          <w:ilvl w:val="0"/>
          <w:numId w:val="30"/>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 xml:space="preserve">To this end, different masks were introduced for self-attention </w:t>
      </w:r>
      <w:proofErr w:type="gramStart"/>
      <w:r w:rsidRPr="00314008">
        <w:rPr>
          <w:rFonts w:ascii="Helvetica" w:hAnsi="Helvetica"/>
          <w:color w:val="000000" w:themeColor="text1"/>
          <w:sz w:val="28"/>
          <w:szCs w:val="28"/>
        </w:rPr>
        <w:t>( </w:t>
      </w:r>
      <w:r w:rsidRPr="00314008">
        <w:rPr>
          <w:rStyle w:val="HTMLCode"/>
          <w:rFonts w:eastAsiaTheme="minorHAnsi"/>
          <w:color w:val="000000" w:themeColor="text1"/>
          <w:sz w:val="28"/>
          <w:szCs w:val="28"/>
          <w:shd w:val="clear" w:color="auto" w:fill="F8F8F8"/>
        </w:rPr>
        <w:t>use</w:t>
      </w:r>
      <w:proofErr w:type="gramEnd"/>
      <w:r w:rsidRPr="00314008">
        <w:rPr>
          <w:rStyle w:val="HTMLCode"/>
          <w:rFonts w:eastAsiaTheme="minorHAnsi"/>
          <w:color w:val="000000" w:themeColor="text1"/>
          <w:sz w:val="28"/>
          <w:szCs w:val="28"/>
          <w:shd w:val="clear" w:color="auto" w:fill="F8F8F8"/>
        </w:rPr>
        <w:t xml:space="preserve"> masking to control how much context the token should attend</w:t>
      </w:r>
      <w:r w:rsidRPr="00314008">
        <w:rPr>
          <w:rFonts w:ascii="Helvetica" w:hAnsi="Helvetica"/>
          <w:sz w:val="28"/>
          <w:szCs w:val="28"/>
        </w:rPr>
        <w:t>)</w:t>
      </w:r>
    </w:p>
    <w:p w:rsidR="001C3EA6" w:rsidRPr="00314008" w:rsidRDefault="001C3EA6" w:rsidP="001C3EA6">
      <w:pPr>
        <w:numPr>
          <w:ilvl w:val="0"/>
          <w:numId w:val="30"/>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After pre-training, you can use fine-tuning with task-specific data for downstream tasks.</w:t>
      </w:r>
    </w:p>
    <w:p w:rsidR="001C3EA6" w:rsidRDefault="001C3EA6" w:rsidP="001C3EA6">
      <w:pPr>
        <w:pStyle w:val="NormalWeb"/>
        <w:shd w:val="clear" w:color="auto" w:fill="FFFFFF"/>
        <w:spacing w:before="288" w:beforeAutospacing="0" w:after="288" w:afterAutospacing="0" w:line="384" w:lineRule="atLeast"/>
        <w:jc w:val="center"/>
        <w:rPr>
          <w:rFonts w:ascii="Helvetica" w:hAnsi="Helvetica"/>
          <w:sz w:val="23"/>
          <w:szCs w:val="23"/>
        </w:rPr>
      </w:pPr>
      <w:r>
        <w:rPr>
          <w:rFonts w:ascii="Helvetica" w:hAnsi="Helvetica"/>
          <w:noProof/>
          <w:sz w:val="23"/>
          <w:szCs w:val="23"/>
        </w:rPr>
        <w:lastRenderedPageBreak/>
        <w:drawing>
          <wp:inline distT="0" distB="0" distL="0" distR="0" wp14:anchorId="2494978C" wp14:editId="7386A176">
            <wp:extent cx="4876800" cy="3657600"/>
            <wp:effectExtent l="0" t="0" r="0" b="0"/>
            <wp:docPr id="67" name="Picture 67" descr="https://eagle705.github.io/img/markdown-img-paste-20191220121421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eagle705.github.io/img/markdown-img-paste-20191220121421557.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rsidR="001C3EA6" w:rsidRPr="00314008" w:rsidRDefault="001C3EA6" w:rsidP="001C3EA6">
      <w:pPr>
        <w:pStyle w:val="Heading5"/>
        <w:shd w:val="clear" w:color="auto" w:fill="FFFFFF"/>
        <w:rPr>
          <w:rFonts w:ascii="Helvetica" w:hAnsi="Helvetica"/>
          <w:b/>
          <w:bCs/>
          <w:color w:val="000000" w:themeColor="text1"/>
          <w:sz w:val="36"/>
          <w:szCs w:val="36"/>
        </w:rPr>
      </w:pPr>
      <w:r w:rsidRPr="00314008">
        <w:rPr>
          <w:rFonts w:ascii="Helvetica" w:hAnsi="Helvetica"/>
          <w:b/>
          <w:bCs/>
          <w:color w:val="000000" w:themeColor="text1"/>
          <w:sz w:val="36"/>
          <w:szCs w:val="36"/>
        </w:rPr>
        <w:t>Input Representation</w:t>
      </w:r>
    </w:p>
    <w:p w:rsidR="001C3EA6" w:rsidRPr="00314008" w:rsidRDefault="001C3EA6" w:rsidP="001C3EA6">
      <w:pPr>
        <w:numPr>
          <w:ilvl w:val="0"/>
          <w:numId w:val="31"/>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Special token added</w:t>
      </w:r>
    </w:p>
    <w:p w:rsidR="001C3EA6" w:rsidRPr="00314008" w:rsidRDefault="001C3EA6" w:rsidP="001C3EA6">
      <w:pPr>
        <w:numPr>
          <w:ilvl w:val="1"/>
          <w:numId w:val="31"/>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[SOS]: start-of-sequence</w:t>
      </w:r>
    </w:p>
    <w:p w:rsidR="001C3EA6" w:rsidRPr="00314008" w:rsidRDefault="001C3EA6" w:rsidP="001C3EA6">
      <w:pPr>
        <w:numPr>
          <w:ilvl w:val="1"/>
          <w:numId w:val="31"/>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[EOS]: end-of-sequence</w:t>
      </w:r>
    </w:p>
    <w:p w:rsidR="001C3EA6" w:rsidRPr="00314008" w:rsidRDefault="001C3EA6" w:rsidP="001C3EA6">
      <w:pPr>
        <w:numPr>
          <w:ilvl w:val="0"/>
          <w:numId w:val="31"/>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input representation follows BERT format</w:t>
      </w:r>
    </w:p>
    <w:p w:rsidR="001C3EA6" w:rsidRPr="00314008" w:rsidRDefault="001C3EA6" w:rsidP="001C3EA6">
      <w:pPr>
        <w:numPr>
          <w:ilvl w:val="0"/>
          <w:numId w:val="31"/>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 xml:space="preserve">Tokenized with </w:t>
      </w:r>
      <w:proofErr w:type="spellStart"/>
      <w:r w:rsidRPr="00314008">
        <w:rPr>
          <w:rFonts w:ascii="Helvetica" w:hAnsi="Helvetica"/>
          <w:sz w:val="28"/>
          <w:szCs w:val="28"/>
        </w:rPr>
        <w:t>WordPiece</w:t>
      </w:r>
      <w:proofErr w:type="spellEnd"/>
    </w:p>
    <w:p w:rsidR="001C3EA6" w:rsidRPr="00314008" w:rsidRDefault="001C3EA6" w:rsidP="001C3EA6">
      <w:pPr>
        <w:numPr>
          <w:ilvl w:val="0"/>
          <w:numId w:val="31"/>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Segment varies depending on the type of LM (see Figure 1)</w:t>
      </w:r>
    </w:p>
    <w:p w:rsidR="001C3EA6" w:rsidRDefault="001C3EA6" w:rsidP="001C3EA6">
      <w:pPr>
        <w:pStyle w:val="Heading5"/>
        <w:shd w:val="clear" w:color="auto" w:fill="FFFFFF"/>
        <w:rPr>
          <w:rFonts w:ascii="Helvetica" w:hAnsi="Helvetica"/>
          <w:color w:val="000000" w:themeColor="text1"/>
          <w:sz w:val="36"/>
          <w:szCs w:val="36"/>
        </w:rPr>
      </w:pPr>
      <w:r w:rsidRPr="00314008">
        <w:rPr>
          <w:rFonts w:ascii="Helvetica" w:hAnsi="Helvetica"/>
          <w:color w:val="000000" w:themeColor="text1"/>
          <w:sz w:val="36"/>
          <w:szCs w:val="36"/>
        </w:rPr>
        <w:t>Backbone Network: Multi-Layer Transformer</w:t>
      </w:r>
    </w:p>
    <w:p w:rsidR="001C3EA6" w:rsidRDefault="001C3EA6" w:rsidP="001C3EA6">
      <w:pPr>
        <w:rPr>
          <w:sz w:val="28"/>
          <w:szCs w:val="28"/>
        </w:rPr>
      </w:pPr>
      <w:r w:rsidRPr="00314008">
        <w:rPr>
          <w:sz w:val="28"/>
          <w:szCs w:val="28"/>
        </w:rPr>
        <w:t xml:space="preserve">Using transformer that we </w:t>
      </w:r>
      <w:proofErr w:type="gramStart"/>
      <w:r w:rsidRPr="00314008">
        <w:rPr>
          <w:sz w:val="28"/>
          <w:szCs w:val="28"/>
        </w:rPr>
        <w:t>explain  before</w:t>
      </w:r>
      <w:proofErr w:type="gramEnd"/>
      <w:r w:rsidRPr="00314008">
        <w:rPr>
          <w:sz w:val="28"/>
          <w:szCs w:val="28"/>
        </w:rPr>
        <w:t xml:space="preserve"> </w:t>
      </w:r>
    </w:p>
    <w:p w:rsidR="001C3EA6" w:rsidRPr="00314008" w:rsidRDefault="001C3EA6" w:rsidP="001C3EA6">
      <w:pPr>
        <w:rPr>
          <w:sz w:val="28"/>
          <w:szCs w:val="28"/>
        </w:rPr>
      </w:pPr>
    </w:p>
    <w:p w:rsidR="001C3EA6" w:rsidRPr="00314008" w:rsidRDefault="001C3EA6" w:rsidP="001C3EA6">
      <w:pPr>
        <w:pStyle w:val="Heading5"/>
        <w:shd w:val="clear" w:color="auto" w:fill="FFFFFF"/>
        <w:rPr>
          <w:rFonts w:ascii="Helvetica" w:hAnsi="Helvetica"/>
          <w:b/>
          <w:bCs/>
          <w:sz w:val="36"/>
          <w:szCs w:val="36"/>
        </w:rPr>
      </w:pPr>
      <w:r>
        <w:rPr>
          <w:rFonts w:ascii="Helvetica" w:hAnsi="Helvetica"/>
        </w:rPr>
        <w:t xml:space="preserve"> </w:t>
      </w:r>
      <w:r w:rsidRPr="00314008">
        <w:rPr>
          <w:rFonts w:ascii="Helvetica" w:hAnsi="Helvetica"/>
          <w:b/>
          <w:bCs/>
          <w:color w:val="000000" w:themeColor="text1"/>
          <w:sz w:val="36"/>
          <w:szCs w:val="36"/>
        </w:rPr>
        <w:t>Pre-training Objectives</w:t>
      </w:r>
    </w:p>
    <w:p w:rsidR="001C3EA6" w:rsidRPr="00314008" w:rsidRDefault="001C3EA6" w:rsidP="001C3EA6">
      <w:pPr>
        <w:pStyle w:val="NormalWeb"/>
        <w:numPr>
          <w:ilvl w:val="0"/>
          <w:numId w:val="32"/>
        </w:numPr>
        <w:shd w:val="clear" w:color="auto" w:fill="FFFFFF"/>
        <w:spacing w:before="288" w:beforeAutospacing="0" w:after="288" w:afterAutospacing="0" w:line="384" w:lineRule="atLeast"/>
        <w:rPr>
          <w:rFonts w:ascii="Helvetica" w:hAnsi="Helvetica"/>
          <w:sz w:val="28"/>
          <w:szCs w:val="28"/>
        </w:rPr>
      </w:pPr>
      <w:r w:rsidRPr="00314008">
        <w:rPr>
          <w:rFonts w:ascii="Helvetica" w:hAnsi="Helvetica"/>
          <w:sz w:val="28"/>
          <w:szCs w:val="28"/>
        </w:rPr>
        <w:t>The parameters of UNILM are learned to minimize the cross-entropy loss computed using the predicted tokens and the original tokens</w:t>
      </w:r>
    </w:p>
    <w:p w:rsidR="001C3EA6" w:rsidRPr="00314008" w:rsidRDefault="001C3EA6" w:rsidP="001C3EA6">
      <w:pPr>
        <w:numPr>
          <w:ilvl w:val="0"/>
          <w:numId w:val="32"/>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LM type</w:t>
      </w:r>
    </w:p>
    <w:p w:rsidR="001C3EA6" w:rsidRPr="00314008" w:rsidRDefault="001C3EA6" w:rsidP="001C3EA6">
      <w:pPr>
        <w:numPr>
          <w:ilvl w:val="1"/>
          <w:numId w:val="32"/>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Unidirectional LM:</w:t>
      </w:r>
    </w:p>
    <w:p w:rsidR="001C3EA6" w:rsidRPr="00314008" w:rsidRDefault="001C3EA6" w:rsidP="001C3EA6">
      <w:pPr>
        <w:numPr>
          <w:ilvl w:val="2"/>
          <w:numId w:val="32"/>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lastRenderedPageBreak/>
        <w:t>use both left-to-right and right-to-left LM objectives</w:t>
      </w:r>
    </w:p>
    <w:p w:rsidR="001C3EA6" w:rsidRPr="00314008" w:rsidRDefault="001C3EA6" w:rsidP="001C3EA6">
      <w:pPr>
        <w:numPr>
          <w:ilvl w:val="2"/>
          <w:numId w:val="32"/>
        </w:numPr>
        <w:shd w:val="clear" w:color="auto" w:fill="FFFFFF"/>
        <w:spacing w:beforeAutospacing="1" w:after="0" w:afterAutospacing="1" w:line="240" w:lineRule="auto"/>
        <w:rPr>
          <w:rFonts w:ascii="Helvetica" w:hAnsi="Helvetica"/>
          <w:sz w:val="28"/>
          <w:szCs w:val="28"/>
        </w:rPr>
      </w:pPr>
      <w:r w:rsidRPr="00314008">
        <w:rPr>
          <w:rFonts w:ascii="Helvetica" w:hAnsi="Helvetica"/>
          <w:sz w:val="28"/>
          <w:szCs w:val="28"/>
        </w:rPr>
        <w:t>For instance, to predict the masked token of “</w:t>
      </w:r>
      <w:r w:rsidRPr="00314008">
        <w:rPr>
          <w:rStyle w:val="mjx-char"/>
          <w:rFonts w:ascii="MJXc-TeX-math-Iw" w:hAnsi="MJXc-TeX-math-Iw"/>
          <w:sz w:val="28"/>
          <w:szCs w:val="28"/>
          <w:bdr w:val="none" w:sz="0" w:space="0" w:color="auto" w:frame="1"/>
        </w:rPr>
        <w:t>x</w:t>
      </w:r>
      <w:r w:rsidRPr="00314008">
        <w:rPr>
          <w:rStyle w:val="mjx-char"/>
          <w:rFonts w:ascii="MJXc-TeX-main-Rw" w:hAnsi="MJXc-TeX-main-Rw"/>
          <w:sz w:val="28"/>
          <w:szCs w:val="28"/>
          <w:bdr w:val="none" w:sz="0" w:space="0" w:color="auto" w:frame="1"/>
        </w:rPr>
        <w:t>1</w:t>
      </w:r>
      <w:r w:rsidRPr="00314008">
        <w:rPr>
          <w:rStyle w:val="mjx-char"/>
          <w:rFonts w:ascii="MJXc-TeX-math-Iw" w:hAnsi="MJXc-TeX-math-Iw"/>
          <w:sz w:val="28"/>
          <w:szCs w:val="28"/>
          <w:bdr w:val="none" w:sz="0" w:space="0" w:color="auto" w:frame="1"/>
        </w:rPr>
        <w:t>x</w:t>
      </w:r>
      <w:r w:rsidRPr="00314008">
        <w:rPr>
          <w:rStyle w:val="mjx-char"/>
          <w:rFonts w:ascii="MJXc-TeX-main-Rw" w:hAnsi="MJXc-TeX-main-Rw"/>
          <w:sz w:val="28"/>
          <w:szCs w:val="28"/>
          <w:bdr w:val="none" w:sz="0" w:space="0" w:color="auto" w:frame="1"/>
        </w:rPr>
        <w:t>2</w:t>
      </w:r>
      <w:r w:rsidRPr="00314008">
        <w:rPr>
          <w:rStyle w:val="mjxassistivemathml"/>
          <w:rFonts w:ascii="Helvetica" w:hAnsi="Helvetica"/>
          <w:sz w:val="28"/>
          <w:szCs w:val="28"/>
          <w:bdr w:val="none" w:sz="0" w:space="0" w:color="auto" w:frame="1"/>
        </w:rPr>
        <w:t>x1x2</w:t>
      </w:r>
      <w:r w:rsidRPr="00314008">
        <w:rPr>
          <w:rFonts w:ascii="Helvetica" w:hAnsi="Helvetica"/>
          <w:sz w:val="28"/>
          <w:szCs w:val="28"/>
        </w:rPr>
        <w:t> [MASK] </w:t>
      </w:r>
      <w:r w:rsidRPr="00314008">
        <w:rPr>
          <w:rStyle w:val="mjx-char"/>
          <w:rFonts w:ascii="MJXc-TeX-math-Iw" w:hAnsi="MJXc-TeX-math-Iw"/>
          <w:sz w:val="28"/>
          <w:szCs w:val="28"/>
          <w:bdr w:val="none" w:sz="0" w:space="0" w:color="auto" w:frame="1"/>
        </w:rPr>
        <w:t>x</w:t>
      </w:r>
      <w:r w:rsidRPr="00314008">
        <w:rPr>
          <w:rStyle w:val="mjx-char"/>
          <w:rFonts w:ascii="MJXc-TeX-main-Rw" w:hAnsi="MJXc-TeX-main-Rw"/>
          <w:sz w:val="28"/>
          <w:szCs w:val="28"/>
          <w:bdr w:val="none" w:sz="0" w:space="0" w:color="auto" w:frame="1"/>
        </w:rPr>
        <w:t>4</w:t>
      </w:r>
      <w:r w:rsidRPr="00314008">
        <w:rPr>
          <w:rStyle w:val="mjxassistivemathml"/>
          <w:rFonts w:ascii="Helvetica" w:hAnsi="Helvetica"/>
          <w:sz w:val="28"/>
          <w:szCs w:val="28"/>
          <w:bdr w:val="none" w:sz="0" w:space="0" w:color="auto" w:frame="1"/>
        </w:rPr>
        <w:t>x4</w:t>
      </w:r>
      <w:r w:rsidRPr="00314008">
        <w:rPr>
          <w:rFonts w:ascii="Helvetica" w:hAnsi="Helvetica"/>
          <w:sz w:val="28"/>
          <w:szCs w:val="28"/>
        </w:rPr>
        <w:t>”, only tokens </w:t>
      </w:r>
      <w:r w:rsidRPr="00314008">
        <w:rPr>
          <w:rStyle w:val="mjx-char"/>
          <w:rFonts w:ascii="MJXc-TeX-math-Iw" w:hAnsi="MJXc-TeX-math-Iw"/>
          <w:sz w:val="28"/>
          <w:szCs w:val="28"/>
          <w:bdr w:val="none" w:sz="0" w:space="0" w:color="auto" w:frame="1"/>
        </w:rPr>
        <w:t>x</w:t>
      </w:r>
      <w:proofErr w:type="gramStart"/>
      <w:r w:rsidRPr="00314008">
        <w:rPr>
          <w:rStyle w:val="mjx-char"/>
          <w:rFonts w:ascii="MJXc-TeX-main-Rw" w:hAnsi="MJXc-TeX-main-Rw"/>
          <w:sz w:val="28"/>
          <w:szCs w:val="28"/>
          <w:bdr w:val="none" w:sz="0" w:space="0" w:color="auto" w:frame="1"/>
        </w:rPr>
        <w:t>1,</w:t>
      </w:r>
      <w:r w:rsidRPr="00314008">
        <w:rPr>
          <w:rStyle w:val="mjx-char"/>
          <w:rFonts w:ascii="MJXc-TeX-math-Iw" w:hAnsi="MJXc-TeX-math-Iw"/>
          <w:sz w:val="28"/>
          <w:szCs w:val="28"/>
          <w:bdr w:val="none" w:sz="0" w:space="0" w:color="auto" w:frame="1"/>
        </w:rPr>
        <w:t>x</w:t>
      </w:r>
      <w:proofErr w:type="gramEnd"/>
      <w:r w:rsidRPr="00314008">
        <w:rPr>
          <w:rStyle w:val="mjx-char"/>
          <w:rFonts w:ascii="MJXc-TeX-main-Rw" w:hAnsi="MJXc-TeX-main-Rw"/>
          <w:sz w:val="28"/>
          <w:szCs w:val="28"/>
          <w:bdr w:val="none" w:sz="0" w:space="0" w:color="auto" w:frame="1"/>
        </w:rPr>
        <w:t>2</w:t>
      </w:r>
      <w:r w:rsidRPr="00314008">
        <w:rPr>
          <w:rStyle w:val="mjxassistivemathml"/>
          <w:rFonts w:ascii="Helvetica" w:hAnsi="Helvetica"/>
          <w:sz w:val="28"/>
          <w:szCs w:val="28"/>
          <w:bdr w:val="none" w:sz="0" w:space="0" w:color="auto" w:frame="1"/>
        </w:rPr>
        <w:t>x1,x2</w:t>
      </w:r>
      <w:r w:rsidRPr="00314008">
        <w:rPr>
          <w:rFonts w:ascii="Helvetica" w:hAnsi="Helvetica"/>
          <w:sz w:val="28"/>
          <w:szCs w:val="28"/>
        </w:rPr>
        <w:t> and itself can be used. This is done by using a triangular matrix for the self-attention mask </w:t>
      </w:r>
      <w:r w:rsidRPr="00314008">
        <w:rPr>
          <w:rStyle w:val="mjx-char"/>
          <w:rFonts w:ascii="MJXc-TeX-math-Iw" w:hAnsi="MJXc-TeX-math-Iw"/>
          <w:sz w:val="28"/>
          <w:szCs w:val="28"/>
          <w:bdr w:val="none" w:sz="0" w:space="0" w:color="auto" w:frame="1"/>
        </w:rPr>
        <w:t>M</w:t>
      </w:r>
      <w:r w:rsidRPr="00314008">
        <w:rPr>
          <w:rStyle w:val="mjxassistivemathml"/>
          <w:rFonts w:ascii="Helvetica" w:hAnsi="Helvetica"/>
          <w:sz w:val="28"/>
          <w:szCs w:val="28"/>
          <w:bdr w:val="none" w:sz="0" w:space="0" w:color="auto" w:frame="1"/>
        </w:rPr>
        <w:t>M</w:t>
      </w:r>
    </w:p>
    <w:p w:rsidR="001C3EA6" w:rsidRPr="00314008" w:rsidRDefault="001C3EA6" w:rsidP="001C3EA6">
      <w:pPr>
        <w:numPr>
          <w:ilvl w:val="1"/>
          <w:numId w:val="32"/>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LM Bidirectional:</w:t>
      </w:r>
    </w:p>
    <w:p w:rsidR="001C3EA6" w:rsidRPr="00314008" w:rsidRDefault="001C3EA6" w:rsidP="001C3EA6">
      <w:pPr>
        <w:numPr>
          <w:ilvl w:val="2"/>
          <w:numId w:val="32"/>
        </w:numPr>
        <w:shd w:val="clear" w:color="auto" w:fill="FFFFFF"/>
        <w:spacing w:beforeAutospacing="1" w:after="0" w:afterAutospacing="1" w:line="240" w:lineRule="auto"/>
        <w:rPr>
          <w:rFonts w:ascii="Helvetica" w:hAnsi="Helvetica"/>
          <w:sz w:val="28"/>
          <w:szCs w:val="28"/>
        </w:rPr>
      </w:pPr>
      <w:r w:rsidRPr="00314008">
        <w:rPr>
          <w:rFonts w:ascii="Helvetica" w:hAnsi="Helvetica"/>
          <w:sz w:val="28"/>
          <w:szCs w:val="28"/>
        </w:rPr>
        <w:t>the self-attention mask </w:t>
      </w:r>
      <w:r w:rsidRPr="00314008">
        <w:rPr>
          <w:rStyle w:val="mjx-char"/>
          <w:rFonts w:ascii="MJXc-TeX-math-Iw" w:hAnsi="MJXc-TeX-math-Iw"/>
          <w:sz w:val="28"/>
          <w:szCs w:val="28"/>
          <w:bdr w:val="none" w:sz="0" w:space="0" w:color="auto" w:frame="1"/>
        </w:rPr>
        <w:t>M</w:t>
      </w:r>
      <w:r w:rsidRPr="00314008">
        <w:rPr>
          <w:rStyle w:val="mjxassistivemathml"/>
          <w:rFonts w:ascii="Helvetica" w:hAnsi="Helvetica"/>
          <w:sz w:val="28"/>
          <w:szCs w:val="28"/>
          <w:bdr w:val="none" w:sz="0" w:space="0" w:color="auto" w:frame="1"/>
        </w:rPr>
        <w:t>M</w:t>
      </w:r>
      <w:r w:rsidRPr="00314008">
        <w:rPr>
          <w:rFonts w:ascii="Helvetica" w:hAnsi="Helvetica"/>
          <w:sz w:val="28"/>
          <w:szCs w:val="28"/>
        </w:rPr>
        <w:t> is a zero matrix, so that every token is allowed to attend across all positions in the input sequence.</w:t>
      </w:r>
    </w:p>
    <w:p w:rsidR="001C3EA6" w:rsidRPr="00314008" w:rsidRDefault="001C3EA6" w:rsidP="001C3EA6">
      <w:pPr>
        <w:numPr>
          <w:ilvl w:val="1"/>
          <w:numId w:val="32"/>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Sequence-to-Sequence LM:</w:t>
      </w:r>
    </w:p>
    <w:p w:rsidR="001C3EA6" w:rsidRPr="00314008" w:rsidRDefault="001C3EA6" w:rsidP="001C3EA6">
      <w:pPr>
        <w:numPr>
          <w:ilvl w:val="2"/>
          <w:numId w:val="32"/>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the tokens in the first (source) segment can attend to each other from both directions within the segment, while the tokens of the second (target) segment can only attend to the leftward context in the target segment and itself, as well as all the tokens in the source segment</w:t>
      </w:r>
    </w:p>
    <w:p w:rsidR="001C3EA6" w:rsidRPr="00314008" w:rsidRDefault="001C3EA6" w:rsidP="001C3EA6">
      <w:pPr>
        <w:numPr>
          <w:ilvl w:val="2"/>
          <w:numId w:val="32"/>
        </w:numPr>
        <w:shd w:val="clear" w:color="auto" w:fill="FFFFFF"/>
        <w:spacing w:beforeAutospacing="1" w:after="0" w:afterAutospacing="1" w:line="240" w:lineRule="auto"/>
        <w:rPr>
          <w:rFonts w:ascii="Helvetica" w:hAnsi="Helvetica"/>
          <w:sz w:val="28"/>
          <w:szCs w:val="28"/>
        </w:rPr>
      </w:pPr>
      <w:r w:rsidRPr="00314008">
        <w:rPr>
          <w:rFonts w:ascii="Helvetica" w:hAnsi="Helvetica"/>
          <w:sz w:val="28"/>
          <w:szCs w:val="28"/>
        </w:rPr>
        <w:t>“[SOS] </w:t>
      </w:r>
      <w:r w:rsidRPr="00314008">
        <w:rPr>
          <w:rStyle w:val="mjx-char"/>
          <w:rFonts w:ascii="MJXc-TeX-math-Iw" w:hAnsi="MJXc-TeX-math-Iw"/>
          <w:sz w:val="28"/>
          <w:szCs w:val="28"/>
          <w:bdr w:val="none" w:sz="0" w:space="0" w:color="auto" w:frame="1"/>
        </w:rPr>
        <w:t>t</w:t>
      </w:r>
      <w:r w:rsidRPr="00314008">
        <w:rPr>
          <w:rStyle w:val="mjx-char"/>
          <w:rFonts w:ascii="MJXc-TeX-main-Rw" w:hAnsi="MJXc-TeX-main-Rw"/>
          <w:sz w:val="28"/>
          <w:szCs w:val="28"/>
          <w:bdr w:val="none" w:sz="0" w:space="0" w:color="auto" w:frame="1"/>
        </w:rPr>
        <w:t>1</w:t>
      </w:r>
      <w:r w:rsidRPr="00314008">
        <w:rPr>
          <w:rStyle w:val="mjx-char"/>
          <w:rFonts w:ascii="MJXc-TeX-math-Iw" w:hAnsi="MJXc-TeX-math-Iw"/>
          <w:sz w:val="28"/>
          <w:szCs w:val="28"/>
          <w:bdr w:val="none" w:sz="0" w:space="0" w:color="auto" w:frame="1"/>
        </w:rPr>
        <w:t>t</w:t>
      </w:r>
      <w:r w:rsidRPr="00314008">
        <w:rPr>
          <w:rStyle w:val="mjx-char"/>
          <w:rFonts w:ascii="MJXc-TeX-main-Rw" w:hAnsi="MJXc-TeX-main-Rw"/>
          <w:sz w:val="28"/>
          <w:szCs w:val="28"/>
          <w:bdr w:val="none" w:sz="0" w:space="0" w:color="auto" w:frame="1"/>
        </w:rPr>
        <w:t>2</w:t>
      </w:r>
      <w:r w:rsidRPr="00314008">
        <w:rPr>
          <w:rStyle w:val="mjxassistivemathml"/>
          <w:rFonts w:ascii="Helvetica" w:hAnsi="Helvetica"/>
          <w:sz w:val="28"/>
          <w:szCs w:val="28"/>
          <w:bdr w:val="none" w:sz="0" w:space="0" w:color="auto" w:frame="1"/>
        </w:rPr>
        <w:t>t1t2</w:t>
      </w:r>
      <w:r w:rsidRPr="00314008">
        <w:rPr>
          <w:rFonts w:ascii="Helvetica" w:hAnsi="Helvetica"/>
          <w:sz w:val="28"/>
          <w:szCs w:val="28"/>
        </w:rPr>
        <w:t> [They] </w:t>
      </w:r>
      <w:r w:rsidRPr="00314008">
        <w:rPr>
          <w:rStyle w:val="mjx-char"/>
          <w:rFonts w:ascii="MJXc-TeX-math-Iw" w:hAnsi="MJXc-TeX-math-Iw"/>
          <w:sz w:val="28"/>
          <w:szCs w:val="28"/>
          <w:bdr w:val="none" w:sz="0" w:space="0" w:color="auto" w:frame="1"/>
        </w:rPr>
        <w:t>t</w:t>
      </w:r>
      <w:r w:rsidRPr="00314008">
        <w:rPr>
          <w:rStyle w:val="mjx-char"/>
          <w:rFonts w:ascii="MJXc-TeX-main-Rw" w:hAnsi="MJXc-TeX-main-Rw"/>
          <w:sz w:val="28"/>
          <w:szCs w:val="28"/>
          <w:bdr w:val="none" w:sz="0" w:space="0" w:color="auto" w:frame="1"/>
        </w:rPr>
        <w:t>3</w:t>
      </w:r>
      <w:r w:rsidRPr="00314008">
        <w:rPr>
          <w:rStyle w:val="mjx-char"/>
          <w:rFonts w:ascii="MJXc-TeX-math-Iw" w:hAnsi="MJXc-TeX-math-Iw"/>
          <w:sz w:val="28"/>
          <w:szCs w:val="28"/>
          <w:bdr w:val="none" w:sz="0" w:space="0" w:color="auto" w:frame="1"/>
        </w:rPr>
        <w:t>t</w:t>
      </w:r>
      <w:r w:rsidRPr="00314008">
        <w:rPr>
          <w:rStyle w:val="mjx-char"/>
          <w:rFonts w:ascii="MJXc-TeX-main-Rw" w:hAnsi="MJXc-TeX-main-Rw"/>
          <w:sz w:val="28"/>
          <w:szCs w:val="28"/>
          <w:bdr w:val="none" w:sz="0" w:space="0" w:color="auto" w:frame="1"/>
        </w:rPr>
        <w:t>4</w:t>
      </w:r>
      <w:r w:rsidRPr="00314008">
        <w:rPr>
          <w:rStyle w:val="mjx-char"/>
          <w:rFonts w:ascii="MJXc-TeX-math-Iw" w:hAnsi="MJXc-TeX-math-Iw"/>
          <w:sz w:val="28"/>
          <w:szCs w:val="28"/>
          <w:bdr w:val="none" w:sz="0" w:space="0" w:color="auto" w:frame="1"/>
        </w:rPr>
        <w:t>t</w:t>
      </w:r>
      <w:r w:rsidRPr="00314008">
        <w:rPr>
          <w:rStyle w:val="mjx-char"/>
          <w:rFonts w:ascii="MJXc-TeX-main-Rw" w:hAnsi="MJXc-TeX-main-Rw"/>
          <w:sz w:val="28"/>
          <w:szCs w:val="28"/>
          <w:bdr w:val="none" w:sz="0" w:space="0" w:color="auto" w:frame="1"/>
        </w:rPr>
        <w:t>5</w:t>
      </w:r>
      <w:r w:rsidRPr="00314008">
        <w:rPr>
          <w:rStyle w:val="mjxassistivemathml"/>
          <w:rFonts w:ascii="Helvetica" w:hAnsi="Helvetica"/>
          <w:sz w:val="28"/>
          <w:szCs w:val="28"/>
          <w:bdr w:val="none" w:sz="0" w:space="0" w:color="auto" w:frame="1"/>
        </w:rPr>
        <w:t>t3t4t5</w:t>
      </w:r>
      <w:r w:rsidRPr="00314008">
        <w:rPr>
          <w:rFonts w:ascii="Helvetica" w:hAnsi="Helvetica"/>
          <w:sz w:val="28"/>
          <w:szCs w:val="28"/>
        </w:rPr>
        <w:t> [EOS]” into the model. While both t1 and t2 have access to the first four tokens, including [SOS] and [EOS], t4 can only attend to the first six tokens</w:t>
      </w:r>
    </w:p>
    <w:p w:rsidR="001C3EA6" w:rsidRPr="00314008" w:rsidRDefault="001C3EA6" w:rsidP="001C3EA6">
      <w:pPr>
        <w:numPr>
          <w:ilvl w:val="2"/>
          <w:numId w:val="32"/>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In the case of sequence-to-sequence LM, it can be considered as learning bidirectional encoder and unidirectional decoder</w:t>
      </w:r>
    </w:p>
    <w:p w:rsidR="001C3EA6" w:rsidRPr="00314008" w:rsidRDefault="001C3EA6" w:rsidP="001C3EA6">
      <w:pPr>
        <w:numPr>
          <w:ilvl w:val="0"/>
          <w:numId w:val="32"/>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Next Sentence Prediction:</w:t>
      </w:r>
    </w:p>
    <w:p w:rsidR="001C3EA6" w:rsidRPr="00314008" w:rsidRDefault="001C3EA6" w:rsidP="001C3EA6">
      <w:pPr>
        <w:numPr>
          <w:ilvl w:val="1"/>
          <w:numId w:val="32"/>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NSP is applied to Bidirectional LM</w:t>
      </w:r>
    </w:p>
    <w:p w:rsidR="001C3EA6" w:rsidRPr="00314008" w:rsidRDefault="001C3EA6" w:rsidP="001C3EA6">
      <w:pPr>
        <w:pStyle w:val="Heading5"/>
        <w:shd w:val="clear" w:color="auto" w:fill="FFFFFF"/>
        <w:rPr>
          <w:rFonts w:ascii="Helvetica" w:hAnsi="Helvetica"/>
          <w:b/>
          <w:bCs/>
          <w:color w:val="000000" w:themeColor="text1"/>
          <w:sz w:val="36"/>
          <w:szCs w:val="36"/>
        </w:rPr>
      </w:pPr>
      <w:r w:rsidRPr="00314008">
        <w:rPr>
          <w:rFonts w:ascii="Helvetica" w:hAnsi="Helvetica"/>
          <w:b/>
          <w:bCs/>
          <w:color w:val="000000" w:themeColor="text1"/>
          <w:sz w:val="36"/>
          <w:szCs w:val="36"/>
        </w:rPr>
        <w:t>Pre-training Setup</w:t>
      </w:r>
    </w:p>
    <w:p w:rsidR="001C3EA6" w:rsidRPr="00314008" w:rsidRDefault="001C3EA6" w:rsidP="001C3EA6">
      <w:pPr>
        <w:numPr>
          <w:ilvl w:val="0"/>
          <w:numId w:val="33"/>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 xml:space="preserve">Per one training batch, 1/3 is </w:t>
      </w:r>
      <w:proofErr w:type="spellStart"/>
      <w:r w:rsidRPr="00314008">
        <w:rPr>
          <w:rFonts w:ascii="Helvetica" w:hAnsi="Helvetica"/>
          <w:sz w:val="28"/>
          <w:szCs w:val="28"/>
        </w:rPr>
        <w:t>bidrectional</w:t>
      </w:r>
      <w:proofErr w:type="spellEnd"/>
      <w:r w:rsidRPr="00314008">
        <w:rPr>
          <w:rFonts w:ascii="Helvetica" w:hAnsi="Helvetica"/>
          <w:sz w:val="28"/>
          <w:szCs w:val="28"/>
        </w:rPr>
        <w:t xml:space="preserve"> LM objective, 1/3 is seq2seq LM objective, and the other 1/3 is unidirectional LM objective (left-to-right, right-to-left)</w:t>
      </w:r>
    </w:p>
    <w:p w:rsidR="001C3EA6" w:rsidRPr="00314008" w:rsidRDefault="001C3EA6" w:rsidP="001C3EA6">
      <w:pPr>
        <w:numPr>
          <w:ilvl w:val="0"/>
          <w:numId w:val="33"/>
        </w:numPr>
        <w:shd w:val="clear" w:color="auto" w:fill="FFFFFF"/>
        <w:spacing w:beforeAutospacing="1" w:after="0" w:afterAutospacing="1" w:line="240" w:lineRule="auto"/>
        <w:rPr>
          <w:rFonts w:ascii="Helvetica" w:hAnsi="Helvetica"/>
          <w:sz w:val="28"/>
          <w:szCs w:val="28"/>
        </w:rPr>
      </w:pPr>
      <w:r w:rsidRPr="00314008">
        <w:rPr>
          <w:rFonts w:ascii="Helvetica" w:hAnsi="Helvetica"/>
          <w:sz w:val="28"/>
          <w:szCs w:val="28"/>
        </w:rPr>
        <w:t>The structure of the model </w:t>
      </w:r>
    </w:p>
    <w:p w:rsidR="001C3EA6" w:rsidRPr="00314008" w:rsidRDefault="001C3EA6" w:rsidP="001C3EA6">
      <w:pPr>
        <w:numPr>
          <w:ilvl w:val="1"/>
          <w:numId w:val="33"/>
        </w:numPr>
        <w:shd w:val="clear" w:color="auto" w:fill="FFFFFF"/>
        <w:spacing w:before="100" w:beforeAutospacing="1" w:after="100" w:afterAutospacing="1" w:line="240" w:lineRule="auto"/>
        <w:rPr>
          <w:rFonts w:ascii="Helvetica" w:hAnsi="Helvetica"/>
          <w:sz w:val="28"/>
          <w:szCs w:val="28"/>
        </w:rPr>
      </w:pPr>
      <w:proofErr w:type="spellStart"/>
      <w:r w:rsidRPr="00314008">
        <w:rPr>
          <w:rFonts w:ascii="Helvetica" w:hAnsi="Helvetica"/>
          <w:sz w:val="28"/>
          <w:szCs w:val="28"/>
        </w:rPr>
        <w:t>gelu</w:t>
      </w:r>
      <w:proofErr w:type="spellEnd"/>
      <w:r w:rsidRPr="00314008">
        <w:rPr>
          <w:rFonts w:ascii="Helvetica" w:hAnsi="Helvetica"/>
          <w:sz w:val="28"/>
          <w:szCs w:val="28"/>
        </w:rPr>
        <w:t xml:space="preserve"> activation</w:t>
      </w:r>
    </w:p>
    <w:p w:rsidR="001C3EA6" w:rsidRPr="00314008" w:rsidRDefault="001C3EA6" w:rsidP="001C3EA6">
      <w:pPr>
        <w:numPr>
          <w:ilvl w:val="1"/>
          <w:numId w:val="33"/>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 xml:space="preserve">24-layer transformer (340M </w:t>
      </w:r>
      <w:proofErr w:type="spellStart"/>
      <w:r w:rsidRPr="00314008">
        <w:rPr>
          <w:rFonts w:ascii="Helvetica" w:hAnsi="Helvetica"/>
          <w:sz w:val="28"/>
          <w:szCs w:val="28"/>
        </w:rPr>
        <w:t>params</w:t>
      </w:r>
      <w:proofErr w:type="spellEnd"/>
      <w:r w:rsidRPr="00314008">
        <w:rPr>
          <w:rFonts w:ascii="Helvetica" w:hAnsi="Helvetica"/>
          <w:sz w:val="28"/>
          <w:szCs w:val="28"/>
        </w:rPr>
        <w:t>)</w:t>
      </w:r>
    </w:p>
    <w:p w:rsidR="001C3EA6" w:rsidRPr="00314008" w:rsidRDefault="001C3EA6" w:rsidP="001C3EA6">
      <w:pPr>
        <w:numPr>
          <w:ilvl w:val="2"/>
          <w:numId w:val="33"/>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with 1,024 hidden size</w:t>
      </w:r>
    </w:p>
    <w:p w:rsidR="001C3EA6" w:rsidRPr="00314008" w:rsidRDefault="001C3EA6" w:rsidP="001C3EA6">
      <w:pPr>
        <w:numPr>
          <w:ilvl w:val="2"/>
          <w:numId w:val="33"/>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16 attention heads</w:t>
      </w:r>
    </w:p>
    <w:p w:rsidR="001C3EA6" w:rsidRPr="00314008" w:rsidRDefault="001C3EA6" w:rsidP="001C3EA6">
      <w:pPr>
        <w:numPr>
          <w:ilvl w:val="1"/>
          <w:numId w:val="33"/>
        </w:numPr>
        <w:shd w:val="clear" w:color="auto" w:fill="FFFFFF"/>
        <w:spacing w:before="100" w:beforeAutospacing="1" w:after="100" w:afterAutospacing="1" w:line="240" w:lineRule="auto"/>
        <w:rPr>
          <w:rFonts w:ascii="Helvetica" w:hAnsi="Helvetica"/>
          <w:sz w:val="28"/>
          <w:szCs w:val="28"/>
        </w:rPr>
      </w:pPr>
      <w:r w:rsidRPr="00314008">
        <w:rPr>
          <w:rStyle w:val="HTMLCode"/>
          <w:rFonts w:eastAsiaTheme="minorHAnsi"/>
          <w:color w:val="E96900"/>
          <w:sz w:val="28"/>
          <w:szCs w:val="28"/>
          <w:shd w:val="clear" w:color="auto" w:fill="F8F8F8"/>
        </w:rPr>
        <w:t xml:space="preserve">weight matrix of the </w:t>
      </w:r>
      <w:proofErr w:type="spellStart"/>
      <w:r w:rsidRPr="00314008">
        <w:rPr>
          <w:rStyle w:val="HTMLCode"/>
          <w:rFonts w:eastAsiaTheme="minorHAnsi"/>
          <w:color w:val="E96900"/>
          <w:sz w:val="28"/>
          <w:szCs w:val="28"/>
          <w:shd w:val="clear" w:color="auto" w:fill="F8F8F8"/>
        </w:rPr>
        <w:t>softmax</w:t>
      </w:r>
      <w:proofErr w:type="spellEnd"/>
      <w:r w:rsidRPr="00314008">
        <w:rPr>
          <w:rStyle w:val="HTMLCode"/>
          <w:rFonts w:eastAsiaTheme="minorHAnsi"/>
          <w:color w:val="E96900"/>
          <w:sz w:val="28"/>
          <w:szCs w:val="28"/>
          <w:shd w:val="clear" w:color="auto" w:fill="F8F8F8"/>
        </w:rPr>
        <w:t xml:space="preserve"> classifier is tied </w:t>
      </w:r>
      <w:proofErr w:type="spellStart"/>
      <w:r w:rsidRPr="00314008">
        <w:rPr>
          <w:rStyle w:val="HTMLCode"/>
          <w:rFonts w:eastAsiaTheme="minorHAnsi"/>
          <w:color w:val="E96900"/>
          <w:sz w:val="28"/>
          <w:szCs w:val="28"/>
          <w:shd w:val="clear" w:color="auto" w:fill="F8F8F8"/>
        </w:rPr>
        <w:t>wtih</w:t>
      </w:r>
      <w:proofErr w:type="spellEnd"/>
      <w:r w:rsidRPr="00314008">
        <w:rPr>
          <w:rStyle w:val="HTMLCode"/>
          <w:rFonts w:eastAsiaTheme="minorHAnsi"/>
          <w:color w:val="E96900"/>
          <w:sz w:val="28"/>
          <w:szCs w:val="28"/>
          <w:shd w:val="clear" w:color="auto" w:fill="F8F8F8"/>
        </w:rPr>
        <w:t xml:space="preserve"> token </w:t>
      </w:r>
      <w:proofErr w:type="spellStart"/>
      <w:r w:rsidRPr="00314008">
        <w:rPr>
          <w:rStyle w:val="HTMLCode"/>
          <w:rFonts w:eastAsiaTheme="minorHAnsi"/>
          <w:color w:val="E96900"/>
          <w:sz w:val="28"/>
          <w:szCs w:val="28"/>
          <w:shd w:val="clear" w:color="auto" w:fill="F8F8F8"/>
        </w:rPr>
        <w:t>embeddings</w:t>
      </w:r>
      <w:proofErr w:type="spellEnd"/>
    </w:p>
    <w:p w:rsidR="001C3EA6" w:rsidRPr="00314008" w:rsidRDefault="001C3EA6" w:rsidP="001C3EA6">
      <w:pPr>
        <w:numPr>
          <w:ilvl w:val="1"/>
          <w:numId w:val="33"/>
        </w:numPr>
        <w:shd w:val="clear" w:color="auto" w:fill="FFFFFF"/>
        <w:spacing w:beforeAutospacing="1" w:after="0" w:afterAutospacing="1" w:line="240" w:lineRule="auto"/>
        <w:rPr>
          <w:rFonts w:ascii="Helvetica" w:hAnsi="Helvetica"/>
          <w:sz w:val="28"/>
          <w:szCs w:val="28"/>
        </w:rPr>
      </w:pPr>
      <w:proofErr w:type="spellStart"/>
      <w:r w:rsidRPr="00314008">
        <w:rPr>
          <w:rStyle w:val="mjx-char"/>
          <w:rFonts w:ascii="MJXc-TeX-math-Iw" w:hAnsi="MJXc-TeX-math-Iw"/>
          <w:sz w:val="28"/>
          <w:szCs w:val="28"/>
          <w:bdr w:val="none" w:sz="0" w:space="0" w:color="auto" w:frame="1"/>
        </w:rPr>
        <w:t>BISRTLARGIS</w:t>
      </w:r>
      <w:r w:rsidRPr="00314008">
        <w:rPr>
          <w:rStyle w:val="mjxassistivemathml"/>
          <w:rFonts w:ascii="Helvetica" w:hAnsi="Helvetica"/>
          <w:sz w:val="28"/>
          <w:szCs w:val="28"/>
          <w:bdr w:val="none" w:sz="0" w:space="0" w:color="auto" w:frame="1"/>
        </w:rPr>
        <w:t>BISRTLARGIS</w:t>
      </w:r>
      <w:r w:rsidRPr="00314008">
        <w:rPr>
          <w:rFonts w:ascii="Helvetica" w:hAnsi="Helvetica"/>
          <w:sz w:val="28"/>
          <w:szCs w:val="28"/>
        </w:rPr>
        <w:t>Initialized</w:t>
      </w:r>
      <w:proofErr w:type="spellEnd"/>
      <w:r w:rsidRPr="00314008">
        <w:rPr>
          <w:rFonts w:ascii="Helvetica" w:hAnsi="Helvetica"/>
          <w:sz w:val="28"/>
          <w:szCs w:val="28"/>
        </w:rPr>
        <w:t xml:space="preserve"> with the weight of</w:t>
      </w:r>
    </w:p>
    <w:p w:rsidR="001C3EA6" w:rsidRPr="00314008" w:rsidRDefault="001C3EA6" w:rsidP="001C3EA6">
      <w:pPr>
        <w:numPr>
          <w:ilvl w:val="0"/>
          <w:numId w:val="33"/>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 xml:space="preserve">Corpus uses English Wikipedia and </w:t>
      </w:r>
      <w:proofErr w:type="spellStart"/>
      <w:r w:rsidRPr="00314008">
        <w:rPr>
          <w:rFonts w:ascii="Helvetica" w:hAnsi="Helvetica"/>
          <w:sz w:val="28"/>
          <w:szCs w:val="28"/>
        </w:rPr>
        <w:t>BookCorpus</w:t>
      </w:r>
      <w:proofErr w:type="spellEnd"/>
    </w:p>
    <w:p w:rsidR="001C3EA6" w:rsidRPr="00314008" w:rsidRDefault="001C3EA6" w:rsidP="001C3EA6">
      <w:pPr>
        <w:numPr>
          <w:ilvl w:val="0"/>
          <w:numId w:val="33"/>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Vocab size: 28,996</w:t>
      </w:r>
    </w:p>
    <w:p w:rsidR="001C3EA6" w:rsidRPr="00314008" w:rsidRDefault="001C3EA6" w:rsidP="001C3EA6">
      <w:pPr>
        <w:numPr>
          <w:ilvl w:val="0"/>
          <w:numId w:val="33"/>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lastRenderedPageBreak/>
        <w:t xml:space="preserve">Maximum lengths of input </w:t>
      </w:r>
      <w:proofErr w:type="spellStart"/>
      <w:r w:rsidRPr="00314008">
        <w:rPr>
          <w:rFonts w:ascii="Helvetica" w:hAnsi="Helvetica"/>
          <w:sz w:val="28"/>
          <w:szCs w:val="28"/>
        </w:rPr>
        <w:t>seq</w:t>
      </w:r>
      <w:proofErr w:type="spellEnd"/>
      <w:r w:rsidRPr="00314008">
        <w:rPr>
          <w:rFonts w:ascii="Helvetica" w:hAnsi="Helvetica"/>
          <w:sz w:val="28"/>
          <w:szCs w:val="28"/>
        </w:rPr>
        <w:t>: 512</w:t>
      </w:r>
    </w:p>
    <w:p w:rsidR="001C3EA6" w:rsidRPr="00314008" w:rsidRDefault="001C3EA6" w:rsidP="001C3EA6">
      <w:pPr>
        <w:numPr>
          <w:ilvl w:val="0"/>
          <w:numId w:val="33"/>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 xml:space="preserve">Masking </w:t>
      </w:r>
      <w:proofErr w:type="spellStart"/>
      <w:r w:rsidRPr="00314008">
        <w:rPr>
          <w:rFonts w:ascii="Helvetica" w:hAnsi="Helvetica"/>
          <w:sz w:val="28"/>
          <w:szCs w:val="28"/>
        </w:rPr>
        <w:t>Prob</w:t>
      </w:r>
      <w:proofErr w:type="spellEnd"/>
      <w:r w:rsidRPr="00314008">
        <w:rPr>
          <w:rFonts w:ascii="Helvetica" w:hAnsi="Helvetica"/>
          <w:sz w:val="28"/>
          <w:szCs w:val="28"/>
        </w:rPr>
        <w:t>: 15%</w:t>
      </w:r>
    </w:p>
    <w:p w:rsidR="001C3EA6" w:rsidRPr="00314008" w:rsidRDefault="001C3EA6" w:rsidP="001C3EA6">
      <w:pPr>
        <w:numPr>
          <w:ilvl w:val="1"/>
          <w:numId w:val="33"/>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80%: [MASK]</w:t>
      </w:r>
    </w:p>
    <w:p w:rsidR="001C3EA6" w:rsidRPr="00314008" w:rsidRDefault="001C3EA6" w:rsidP="001C3EA6">
      <w:pPr>
        <w:numPr>
          <w:ilvl w:val="1"/>
          <w:numId w:val="33"/>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10%: random token</w:t>
      </w:r>
    </w:p>
    <w:p w:rsidR="001C3EA6" w:rsidRPr="00314008" w:rsidRDefault="001C3EA6" w:rsidP="001C3EA6">
      <w:pPr>
        <w:numPr>
          <w:ilvl w:val="1"/>
          <w:numId w:val="33"/>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10%: original token</w:t>
      </w:r>
    </w:p>
    <w:p w:rsidR="001C3EA6" w:rsidRPr="00314008" w:rsidRDefault="001C3EA6" w:rsidP="001C3EA6">
      <w:pPr>
        <w:numPr>
          <w:ilvl w:val="0"/>
          <w:numId w:val="33"/>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When masking, 80% is masked with one token and the remaining 20% ​​is masked with bigram or trigram.</w:t>
      </w:r>
    </w:p>
    <w:p w:rsidR="001C3EA6" w:rsidRPr="00314008" w:rsidRDefault="001C3EA6" w:rsidP="001C3EA6">
      <w:pPr>
        <w:numPr>
          <w:ilvl w:val="0"/>
          <w:numId w:val="33"/>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Optimizer:</w:t>
      </w:r>
    </w:p>
    <w:p w:rsidR="001C3EA6" w:rsidRPr="00314008" w:rsidRDefault="001C3EA6" w:rsidP="001C3EA6">
      <w:pPr>
        <w:numPr>
          <w:ilvl w:val="1"/>
          <w:numId w:val="33"/>
        </w:numPr>
        <w:shd w:val="clear" w:color="auto" w:fill="FFFFFF"/>
        <w:spacing w:beforeAutospacing="1" w:after="0" w:afterAutospacing="1" w:line="240" w:lineRule="auto"/>
        <w:rPr>
          <w:rFonts w:ascii="Helvetica" w:hAnsi="Helvetica"/>
          <w:sz w:val="28"/>
          <w:szCs w:val="28"/>
        </w:rPr>
      </w:pPr>
      <w:r w:rsidRPr="00314008">
        <w:rPr>
          <w:rFonts w:ascii="Helvetica" w:hAnsi="Helvetica"/>
          <w:sz w:val="28"/>
          <w:szCs w:val="28"/>
        </w:rPr>
        <w:t>Adam: </w:t>
      </w:r>
      <w:r w:rsidRPr="00314008">
        <w:rPr>
          <w:rStyle w:val="mjx-char"/>
          <w:rFonts w:ascii="MJXc-TeX-math-Iw" w:hAnsi="MJXc-TeX-math-Iw"/>
          <w:sz w:val="28"/>
          <w:szCs w:val="28"/>
          <w:bdr w:val="none" w:sz="0" w:space="0" w:color="auto" w:frame="1"/>
        </w:rPr>
        <w:t>b</w:t>
      </w:r>
      <w:r w:rsidRPr="00314008">
        <w:rPr>
          <w:rStyle w:val="mjx-char"/>
          <w:rFonts w:ascii="MJXc-TeX-main-Rw" w:hAnsi="MJXc-TeX-main-Rw"/>
          <w:sz w:val="28"/>
          <w:szCs w:val="28"/>
          <w:bdr w:val="none" w:sz="0" w:space="0" w:color="auto" w:frame="1"/>
        </w:rPr>
        <w:t>1=0.</w:t>
      </w:r>
      <w:proofErr w:type="gramStart"/>
      <w:r w:rsidRPr="00314008">
        <w:rPr>
          <w:rStyle w:val="mjx-char"/>
          <w:rFonts w:ascii="MJXc-TeX-main-Rw" w:hAnsi="MJXc-TeX-main-Rw"/>
          <w:sz w:val="28"/>
          <w:szCs w:val="28"/>
          <w:bdr w:val="none" w:sz="0" w:space="0" w:color="auto" w:frame="1"/>
        </w:rPr>
        <w:t>9,</w:t>
      </w:r>
      <w:r w:rsidRPr="00314008">
        <w:rPr>
          <w:rStyle w:val="mjx-char"/>
          <w:rFonts w:ascii="MJXc-TeX-math-Iw" w:hAnsi="MJXc-TeX-math-Iw"/>
          <w:sz w:val="28"/>
          <w:szCs w:val="28"/>
          <w:bdr w:val="none" w:sz="0" w:space="0" w:color="auto" w:frame="1"/>
        </w:rPr>
        <w:t>b</w:t>
      </w:r>
      <w:proofErr w:type="gramEnd"/>
      <w:r w:rsidRPr="00314008">
        <w:rPr>
          <w:rStyle w:val="mjx-char"/>
          <w:rFonts w:ascii="MJXc-TeX-main-Rw" w:hAnsi="MJXc-TeX-main-Rw"/>
          <w:sz w:val="28"/>
          <w:szCs w:val="28"/>
          <w:bdr w:val="none" w:sz="0" w:space="0" w:color="auto" w:frame="1"/>
        </w:rPr>
        <w:t>2=0.999</w:t>
      </w:r>
      <w:r w:rsidRPr="00314008">
        <w:rPr>
          <w:rStyle w:val="mjxassistivemathml"/>
          <w:rFonts w:ascii="Helvetica" w:hAnsi="Helvetica"/>
          <w:sz w:val="28"/>
          <w:szCs w:val="28"/>
          <w:bdr w:val="none" w:sz="0" w:space="0" w:color="auto" w:frame="1"/>
        </w:rPr>
        <w:t>b1=0.9,b2=0.999</w:t>
      </w:r>
    </w:p>
    <w:p w:rsidR="001C3EA6" w:rsidRPr="00314008" w:rsidRDefault="001C3EA6" w:rsidP="001C3EA6">
      <w:pPr>
        <w:numPr>
          <w:ilvl w:val="1"/>
          <w:numId w:val="33"/>
        </w:numPr>
        <w:shd w:val="clear" w:color="auto" w:fill="FFFFFF"/>
        <w:spacing w:before="100" w:beforeAutospacing="1" w:after="100" w:afterAutospacing="1" w:line="240" w:lineRule="auto"/>
        <w:rPr>
          <w:rFonts w:ascii="Helvetica" w:hAnsi="Helvetica"/>
          <w:sz w:val="28"/>
          <w:szCs w:val="28"/>
        </w:rPr>
      </w:pPr>
      <w:proofErr w:type="spellStart"/>
      <w:r w:rsidRPr="00314008">
        <w:rPr>
          <w:rFonts w:ascii="Helvetica" w:hAnsi="Helvetica"/>
          <w:sz w:val="28"/>
          <w:szCs w:val="28"/>
        </w:rPr>
        <w:t>lr</w:t>
      </w:r>
      <w:proofErr w:type="spellEnd"/>
      <w:r w:rsidRPr="00314008">
        <w:rPr>
          <w:rFonts w:ascii="Helvetica" w:hAnsi="Helvetica"/>
          <w:sz w:val="28"/>
          <w:szCs w:val="28"/>
        </w:rPr>
        <w:t>: 3e-5</w:t>
      </w:r>
    </w:p>
    <w:p w:rsidR="001C3EA6" w:rsidRPr="00314008" w:rsidRDefault="001C3EA6" w:rsidP="001C3EA6">
      <w:pPr>
        <w:numPr>
          <w:ilvl w:val="1"/>
          <w:numId w:val="33"/>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warm up: first 40,000 steps (and linear decay)</w:t>
      </w:r>
    </w:p>
    <w:p w:rsidR="001C3EA6" w:rsidRPr="00314008" w:rsidRDefault="001C3EA6" w:rsidP="001C3EA6">
      <w:pPr>
        <w:numPr>
          <w:ilvl w:val="1"/>
          <w:numId w:val="33"/>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weight decay: 0.01</w:t>
      </w:r>
    </w:p>
    <w:p w:rsidR="001C3EA6" w:rsidRPr="00314008" w:rsidRDefault="001C3EA6" w:rsidP="001C3EA6">
      <w:pPr>
        <w:numPr>
          <w:ilvl w:val="0"/>
          <w:numId w:val="33"/>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Dropout rate: 0.1</w:t>
      </w:r>
    </w:p>
    <w:p w:rsidR="001C3EA6" w:rsidRPr="00314008" w:rsidRDefault="001C3EA6" w:rsidP="001C3EA6">
      <w:pPr>
        <w:numPr>
          <w:ilvl w:val="0"/>
          <w:numId w:val="33"/>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Batch size: 330 (</w:t>
      </w:r>
      <w:del w:id="1" w:author="Unknown">
        <w:r w:rsidRPr="00314008">
          <w:rPr>
            <w:rFonts w:ascii="Helvetica" w:hAnsi="Helvetica"/>
            <w:sz w:val="28"/>
            <w:szCs w:val="28"/>
          </w:rPr>
          <w:delText>Peculiar</w:delText>
        </w:r>
      </w:del>
      <w:r w:rsidRPr="00314008">
        <w:rPr>
          <w:rFonts w:ascii="Helvetica" w:hAnsi="Helvetica"/>
          <w:sz w:val="28"/>
          <w:szCs w:val="28"/>
        </w:rPr>
        <w:t>)</w:t>
      </w:r>
    </w:p>
    <w:p w:rsidR="001C3EA6" w:rsidRPr="00314008" w:rsidRDefault="001C3EA6" w:rsidP="001C3EA6">
      <w:pPr>
        <w:numPr>
          <w:ilvl w:val="0"/>
          <w:numId w:val="33"/>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pre-training procedure runs: 770,000 steps</w:t>
      </w:r>
    </w:p>
    <w:p w:rsidR="001C3EA6" w:rsidRPr="00314008" w:rsidRDefault="001C3EA6" w:rsidP="001C3EA6">
      <w:pPr>
        <w:numPr>
          <w:ilvl w:val="0"/>
          <w:numId w:val="33"/>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time: 7 hours for 10,000 steps</w:t>
      </w:r>
    </w:p>
    <w:p w:rsidR="001C3EA6" w:rsidRPr="00314008" w:rsidRDefault="001C3EA6" w:rsidP="001C3EA6">
      <w:pPr>
        <w:numPr>
          <w:ilvl w:val="0"/>
          <w:numId w:val="33"/>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 xml:space="preserve">GPUs: 8 </w:t>
      </w:r>
      <w:proofErr w:type="spellStart"/>
      <w:r w:rsidRPr="00314008">
        <w:rPr>
          <w:rFonts w:ascii="Helvetica" w:hAnsi="Helvetica"/>
          <w:sz w:val="28"/>
          <w:szCs w:val="28"/>
        </w:rPr>
        <w:t>Nvidia</w:t>
      </w:r>
      <w:proofErr w:type="spellEnd"/>
      <w:r w:rsidRPr="00314008">
        <w:rPr>
          <w:rFonts w:ascii="Helvetica" w:hAnsi="Helvetica"/>
          <w:sz w:val="28"/>
          <w:szCs w:val="28"/>
        </w:rPr>
        <w:t xml:space="preserve"> </w:t>
      </w:r>
      <w:proofErr w:type="spellStart"/>
      <w:r w:rsidRPr="00314008">
        <w:rPr>
          <w:rFonts w:ascii="Helvetica" w:hAnsi="Helvetica"/>
          <w:sz w:val="28"/>
          <w:szCs w:val="28"/>
        </w:rPr>
        <w:t>Telsa</w:t>
      </w:r>
      <w:proofErr w:type="spellEnd"/>
      <w:r w:rsidRPr="00314008">
        <w:rPr>
          <w:rFonts w:ascii="Helvetica" w:hAnsi="Helvetica"/>
          <w:sz w:val="28"/>
          <w:szCs w:val="28"/>
        </w:rPr>
        <w:t xml:space="preserve"> V100 32GB</w:t>
      </w:r>
    </w:p>
    <w:p w:rsidR="001C3EA6" w:rsidRPr="00314008" w:rsidRDefault="001C3EA6" w:rsidP="001C3EA6">
      <w:pPr>
        <w:pStyle w:val="Heading5"/>
        <w:shd w:val="clear" w:color="auto" w:fill="FFFFFF"/>
        <w:rPr>
          <w:rFonts w:ascii="Helvetica" w:hAnsi="Helvetica"/>
          <w:b/>
          <w:bCs/>
          <w:color w:val="000000" w:themeColor="text1"/>
          <w:sz w:val="36"/>
          <w:szCs w:val="36"/>
        </w:rPr>
      </w:pPr>
      <w:r w:rsidRPr="00314008">
        <w:rPr>
          <w:rFonts w:ascii="Helvetica" w:hAnsi="Helvetica"/>
          <w:b/>
          <w:bCs/>
          <w:color w:val="000000" w:themeColor="text1"/>
          <w:sz w:val="36"/>
          <w:szCs w:val="36"/>
        </w:rPr>
        <w:t xml:space="preserve"> Fine-tuning on Downstream NLU and NLG Tasks</w:t>
      </w:r>
    </w:p>
    <w:p w:rsidR="001C3EA6" w:rsidRPr="00314008" w:rsidRDefault="001C3EA6" w:rsidP="001C3EA6">
      <w:pPr>
        <w:numPr>
          <w:ilvl w:val="0"/>
          <w:numId w:val="34"/>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For NLU task, fine-tuning like BERT</w:t>
      </w:r>
    </w:p>
    <w:p w:rsidR="001C3EA6" w:rsidRPr="00314008" w:rsidRDefault="001C3EA6" w:rsidP="001C3EA6">
      <w:pPr>
        <w:numPr>
          <w:ilvl w:val="1"/>
          <w:numId w:val="34"/>
        </w:numPr>
        <w:shd w:val="clear" w:color="auto" w:fill="FFFFFF"/>
        <w:spacing w:beforeAutospacing="1" w:after="0" w:afterAutospacing="1" w:line="240" w:lineRule="auto"/>
        <w:rPr>
          <w:rFonts w:ascii="Helvetica" w:hAnsi="Helvetica"/>
          <w:sz w:val="28"/>
          <w:szCs w:val="28"/>
        </w:rPr>
      </w:pPr>
      <w:r w:rsidRPr="00314008">
        <w:rPr>
          <w:rFonts w:ascii="Helvetica" w:hAnsi="Helvetica"/>
          <w:sz w:val="28"/>
          <w:szCs w:val="28"/>
        </w:rPr>
        <w:t>[SOS] vector for tokens </w:t>
      </w:r>
      <w:r w:rsidRPr="00314008">
        <w:rPr>
          <w:rStyle w:val="mjx-char"/>
          <w:rFonts w:ascii="MJXc-TeX-main-Bw" w:hAnsi="MJXc-TeX-main-Bw"/>
          <w:sz w:val="28"/>
          <w:szCs w:val="28"/>
          <w:bdr w:val="none" w:sz="0" w:space="0" w:color="auto" w:frame="1"/>
        </w:rPr>
        <w:t>h</w:t>
      </w:r>
      <w:r w:rsidRPr="00314008">
        <w:rPr>
          <w:rStyle w:val="mjx-char"/>
          <w:rFonts w:ascii="MJXc-TeX-math-Iw" w:hAnsi="MJXc-TeX-math-Iw"/>
          <w:sz w:val="28"/>
          <w:szCs w:val="28"/>
          <w:bdr w:val="none" w:sz="0" w:space="0" w:color="auto" w:frame="1"/>
        </w:rPr>
        <w:t>L</w:t>
      </w:r>
      <w:r w:rsidRPr="00314008">
        <w:rPr>
          <w:rStyle w:val="mjx-char"/>
          <w:rFonts w:ascii="MJXc-TeX-main-Rw" w:hAnsi="MJXc-TeX-main-Rw"/>
          <w:sz w:val="28"/>
          <w:szCs w:val="28"/>
          <w:bdr w:val="none" w:sz="0" w:space="0" w:color="auto" w:frame="1"/>
        </w:rPr>
        <w:t>1</w:t>
      </w:r>
      <w:r w:rsidRPr="00314008">
        <w:rPr>
          <w:rStyle w:val="mjxassistivemathml"/>
          <w:rFonts w:ascii="Helvetica" w:hAnsi="Helvetica"/>
          <w:sz w:val="28"/>
          <w:szCs w:val="28"/>
          <w:bdr w:val="none" w:sz="0" w:space="0" w:color="auto" w:frame="1"/>
        </w:rPr>
        <w:t>h1L</w:t>
      </w:r>
      <w:r w:rsidRPr="00314008">
        <w:rPr>
          <w:rFonts w:ascii="Helvetica" w:hAnsi="Helvetica"/>
          <w:sz w:val="28"/>
          <w:szCs w:val="28"/>
        </w:rPr>
        <w:t xml:space="preserve">Attach a randomly initialized </w:t>
      </w:r>
      <w:proofErr w:type="spellStart"/>
      <w:r w:rsidRPr="00314008">
        <w:rPr>
          <w:rFonts w:ascii="Helvetica" w:hAnsi="Helvetica"/>
          <w:sz w:val="28"/>
          <w:szCs w:val="28"/>
        </w:rPr>
        <w:t>softmax</w:t>
      </w:r>
      <w:proofErr w:type="spellEnd"/>
      <w:r w:rsidRPr="00314008">
        <w:rPr>
          <w:rFonts w:ascii="Helvetica" w:hAnsi="Helvetica"/>
          <w:sz w:val="28"/>
          <w:szCs w:val="28"/>
        </w:rPr>
        <w:t xml:space="preserve"> classifier to</w:t>
      </w:r>
    </w:p>
    <w:p w:rsidR="001C3EA6" w:rsidRPr="00314008" w:rsidRDefault="001C3EA6" w:rsidP="001C3EA6">
      <w:pPr>
        <w:numPr>
          <w:ilvl w:val="0"/>
          <w:numId w:val="34"/>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Similar to seq2seq task for NLG tasks</w:t>
      </w:r>
    </w:p>
    <w:p w:rsidR="001C3EA6" w:rsidRPr="00314008" w:rsidRDefault="001C3EA6" w:rsidP="001C3EA6">
      <w:pPr>
        <w:numPr>
          <w:ilvl w:val="1"/>
          <w:numId w:val="34"/>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Notation</w:t>
      </w:r>
    </w:p>
    <w:p w:rsidR="001C3EA6" w:rsidRPr="00314008" w:rsidRDefault="001C3EA6" w:rsidP="001C3EA6">
      <w:pPr>
        <w:numPr>
          <w:ilvl w:val="2"/>
          <w:numId w:val="34"/>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S1: source sequence</w:t>
      </w:r>
    </w:p>
    <w:p w:rsidR="001C3EA6" w:rsidRPr="00314008" w:rsidRDefault="001C3EA6" w:rsidP="001C3EA6">
      <w:pPr>
        <w:numPr>
          <w:ilvl w:val="2"/>
          <w:numId w:val="34"/>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S2: target sequence</w:t>
      </w:r>
    </w:p>
    <w:p w:rsidR="001C3EA6" w:rsidRPr="00314008" w:rsidRDefault="001C3EA6" w:rsidP="001C3EA6">
      <w:pPr>
        <w:numPr>
          <w:ilvl w:val="1"/>
          <w:numId w:val="34"/>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Pack into one</w:t>
      </w:r>
    </w:p>
    <w:p w:rsidR="001C3EA6" w:rsidRPr="00314008" w:rsidRDefault="001C3EA6" w:rsidP="001C3EA6">
      <w:pPr>
        <w:numPr>
          <w:ilvl w:val="2"/>
          <w:numId w:val="34"/>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"[SOS] S1 [them], S2 [them]"</w:t>
      </w:r>
    </w:p>
    <w:p w:rsidR="001C3EA6" w:rsidRPr="00314008" w:rsidRDefault="001C3EA6" w:rsidP="001C3EA6">
      <w:pPr>
        <w:numPr>
          <w:ilvl w:val="1"/>
          <w:numId w:val="34"/>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fine-tuning method:</w:t>
      </w:r>
    </w:p>
    <w:p w:rsidR="001C3EA6" w:rsidRPr="00314008" w:rsidRDefault="001C3EA6" w:rsidP="001C3EA6">
      <w:pPr>
        <w:numPr>
          <w:ilvl w:val="2"/>
          <w:numId w:val="34"/>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 xml:space="preserve">Learn to match the tokens in the target sequence after randomly masking them at a specific rate </w:t>
      </w:r>
      <w:proofErr w:type="gramStart"/>
      <w:r w:rsidRPr="00314008">
        <w:rPr>
          <w:rFonts w:ascii="Helvetica" w:hAnsi="Helvetica"/>
          <w:sz w:val="28"/>
          <w:szCs w:val="28"/>
        </w:rPr>
        <w:t>( </w:t>
      </w:r>
      <w:r w:rsidRPr="00314008">
        <w:rPr>
          <w:rStyle w:val="HTMLCode"/>
          <w:rFonts w:eastAsiaTheme="minorHAnsi"/>
          <w:color w:val="E96900"/>
          <w:sz w:val="28"/>
          <w:szCs w:val="28"/>
          <w:shd w:val="clear" w:color="auto" w:fill="F8F8F8"/>
        </w:rPr>
        <w:t>masking</w:t>
      </w:r>
      <w:proofErr w:type="gramEnd"/>
      <w:r w:rsidRPr="00314008">
        <w:rPr>
          <w:rStyle w:val="HTMLCode"/>
          <w:rFonts w:eastAsiaTheme="minorHAnsi"/>
          <w:color w:val="E96900"/>
          <w:sz w:val="28"/>
          <w:szCs w:val="28"/>
          <w:shd w:val="clear" w:color="auto" w:fill="F8F8F8"/>
        </w:rPr>
        <w:t xml:space="preserve"> some percentage of tokens in the target sequence at random, and learning to recover the masked words.</w:t>
      </w:r>
      <w:r w:rsidRPr="00314008">
        <w:rPr>
          <w:rFonts w:ascii="Helvetica" w:hAnsi="Helvetica"/>
          <w:sz w:val="28"/>
          <w:szCs w:val="28"/>
        </w:rPr>
        <w:t>)</w:t>
      </w:r>
    </w:p>
    <w:p w:rsidR="001C3EA6" w:rsidRPr="00314008" w:rsidRDefault="001C3EA6" w:rsidP="001C3EA6">
      <w:pPr>
        <w:numPr>
          <w:ilvl w:val="2"/>
          <w:numId w:val="34"/>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The training objective is to maximize the likelihood of masked tokens given context</w:t>
      </w:r>
    </w:p>
    <w:p w:rsidR="001C3EA6" w:rsidRPr="00314008" w:rsidRDefault="001C3EA6" w:rsidP="001C3EA6">
      <w:pPr>
        <w:numPr>
          <w:ilvl w:val="2"/>
          <w:numId w:val="34"/>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 xml:space="preserve">Masking is also good for [EOS], which is also used as a means to end generation, because the model can learn </w:t>
      </w:r>
      <w:r w:rsidRPr="00314008">
        <w:rPr>
          <w:rFonts w:ascii="Helvetica" w:hAnsi="Helvetica"/>
          <w:sz w:val="28"/>
          <w:szCs w:val="28"/>
        </w:rPr>
        <w:lastRenderedPageBreak/>
        <w:t xml:space="preserve">when to end the generation process </w:t>
      </w:r>
      <w:proofErr w:type="gramStart"/>
      <w:r w:rsidRPr="00314008">
        <w:rPr>
          <w:rFonts w:ascii="Helvetica" w:hAnsi="Helvetica"/>
          <w:sz w:val="28"/>
          <w:szCs w:val="28"/>
        </w:rPr>
        <w:t>( </w:t>
      </w:r>
      <w:r w:rsidRPr="00314008">
        <w:rPr>
          <w:rStyle w:val="HTMLCode"/>
          <w:rFonts w:eastAsiaTheme="minorHAnsi"/>
          <w:color w:val="E96900"/>
          <w:sz w:val="28"/>
          <w:szCs w:val="28"/>
          <w:shd w:val="clear" w:color="auto" w:fill="F8F8F8"/>
        </w:rPr>
        <w:t>It</w:t>
      </w:r>
      <w:proofErr w:type="gramEnd"/>
      <w:r w:rsidRPr="00314008">
        <w:rPr>
          <w:rStyle w:val="HTMLCode"/>
          <w:rFonts w:eastAsiaTheme="minorHAnsi"/>
          <w:color w:val="E96900"/>
          <w:sz w:val="28"/>
          <w:szCs w:val="28"/>
          <w:shd w:val="clear" w:color="auto" w:fill="F8F8F8"/>
        </w:rPr>
        <w:t xml:space="preserve"> is worth noting that [EOS], which marks the end of the target sequence, can also be masked during fine-tuning, thus when this happens, the model learns when to emit [EOS] to terminate the generation process of the target sequence</w:t>
      </w:r>
      <w:r w:rsidRPr="00314008">
        <w:rPr>
          <w:rFonts w:ascii="Helvetica" w:hAnsi="Helvetica"/>
          <w:sz w:val="28"/>
          <w:szCs w:val="28"/>
        </w:rPr>
        <w:t>)</w:t>
      </w:r>
    </w:p>
    <w:p w:rsidR="001C3EA6" w:rsidRPr="00314008" w:rsidRDefault="001C3EA6" w:rsidP="001C3EA6">
      <w:pPr>
        <w:numPr>
          <w:ilvl w:val="2"/>
          <w:numId w:val="35"/>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 xml:space="preserve"> Use content selector to select salient phrases</w:t>
      </w:r>
    </w:p>
    <w:p w:rsidR="001C3EA6" w:rsidRPr="00314008" w:rsidRDefault="001C3EA6" w:rsidP="001C3EA6">
      <w:pPr>
        <w:numPr>
          <w:ilvl w:val="2"/>
          <w:numId w:val="36"/>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3 beam size)</w:t>
      </w:r>
    </w:p>
    <w:p w:rsidR="001C3EA6" w:rsidRPr="00173786" w:rsidRDefault="001C3EA6" w:rsidP="001C3EA6">
      <w:pPr>
        <w:pStyle w:val="Heading5"/>
        <w:shd w:val="clear" w:color="auto" w:fill="FFFFFF"/>
        <w:rPr>
          <w:rFonts w:ascii="Helvetica" w:hAnsi="Helvetica"/>
          <w:b/>
          <w:bCs/>
          <w:color w:val="000000" w:themeColor="text1"/>
          <w:sz w:val="36"/>
          <w:szCs w:val="36"/>
        </w:rPr>
      </w:pPr>
      <w:r w:rsidRPr="00173786">
        <w:rPr>
          <w:rFonts w:ascii="Helvetica" w:hAnsi="Helvetica"/>
          <w:b/>
          <w:bCs/>
          <w:color w:val="000000" w:themeColor="text1"/>
          <w:sz w:val="36"/>
          <w:szCs w:val="36"/>
        </w:rPr>
        <w:t>Question Generation</w:t>
      </w:r>
    </w:p>
    <w:p w:rsidR="001C3EA6" w:rsidRDefault="001C3EA6" w:rsidP="001C3EA6">
      <w:pPr>
        <w:pStyle w:val="NormalWeb"/>
        <w:shd w:val="clear" w:color="auto" w:fill="FFFFFF"/>
        <w:spacing w:before="288" w:beforeAutospacing="0" w:after="288" w:afterAutospacing="0" w:line="384" w:lineRule="atLeast"/>
        <w:jc w:val="center"/>
        <w:rPr>
          <w:rFonts w:ascii="Helvetica" w:hAnsi="Helvetica"/>
          <w:sz w:val="23"/>
          <w:szCs w:val="23"/>
        </w:rPr>
      </w:pPr>
      <w:r>
        <w:rPr>
          <w:rFonts w:ascii="Helvetica" w:hAnsi="Helvetica"/>
          <w:noProof/>
          <w:sz w:val="23"/>
          <w:szCs w:val="23"/>
        </w:rPr>
        <w:drawing>
          <wp:inline distT="0" distB="0" distL="0" distR="0" wp14:anchorId="0EED1046" wp14:editId="37961031">
            <wp:extent cx="3632200" cy="2724150"/>
            <wp:effectExtent l="0" t="0" r="6350" b="0"/>
            <wp:docPr id="64" name="Picture 64" descr="https://eagle705.github.io/img/markdown-img-paste-2019122023564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eagle705.github.io/img/markdown-img-paste-2019122023564326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32200" cy="2724150"/>
                    </a:xfrm>
                    <a:prstGeom prst="rect">
                      <a:avLst/>
                    </a:prstGeom>
                    <a:noFill/>
                    <a:ln>
                      <a:noFill/>
                    </a:ln>
                  </pic:spPr>
                </pic:pic>
              </a:graphicData>
            </a:graphic>
          </wp:inline>
        </w:drawing>
      </w:r>
    </w:p>
    <w:p w:rsidR="001C3EA6" w:rsidRPr="00314008" w:rsidRDefault="001C3EA6" w:rsidP="001C3EA6">
      <w:pPr>
        <w:numPr>
          <w:ilvl w:val="0"/>
          <w:numId w:val="37"/>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Generating a question when passage and answer are given</w:t>
      </w:r>
    </w:p>
    <w:p w:rsidR="001C3EA6" w:rsidRPr="00314008" w:rsidRDefault="001C3EA6" w:rsidP="001C3EA6">
      <w:pPr>
        <w:numPr>
          <w:ilvl w:val="0"/>
          <w:numId w:val="37"/>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Solved as seq2seq problem</w:t>
      </w:r>
    </w:p>
    <w:p w:rsidR="001C3EA6" w:rsidRPr="00314008" w:rsidRDefault="001C3EA6" w:rsidP="001C3EA6">
      <w:pPr>
        <w:numPr>
          <w:ilvl w:val="1"/>
          <w:numId w:val="37"/>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 xml:space="preserve">1st </w:t>
      </w:r>
      <w:proofErr w:type="spellStart"/>
      <w:r w:rsidRPr="00314008">
        <w:rPr>
          <w:rFonts w:ascii="Helvetica" w:hAnsi="Helvetica"/>
          <w:sz w:val="28"/>
          <w:szCs w:val="28"/>
        </w:rPr>
        <w:t>seg</w:t>
      </w:r>
      <w:proofErr w:type="spellEnd"/>
      <w:r w:rsidRPr="00314008">
        <w:rPr>
          <w:rFonts w:ascii="Helvetica" w:hAnsi="Helvetica"/>
          <w:sz w:val="28"/>
          <w:szCs w:val="28"/>
        </w:rPr>
        <w:t>: input passage + answer</w:t>
      </w:r>
    </w:p>
    <w:p w:rsidR="001C3EA6" w:rsidRPr="00314008" w:rsidRDefault="001C3EA6" w:rsidP="001C3EA6">
      <w:pPr>
        <w:numPr>
          <w:ilvl w:val="1"/>
          <w:numId w:val="37"/>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 xml:space="preserve">2nd </w:t>
      </w:r>
      <w:proofErr w:type="spellStart"/>
      <w:r w:rsidRPr="00314008">
        <w:rPr>
          <w:rFonts w:ascii="Helvetica" w:hAnsi="Helvetica"/>
          <w:sz w:val="28"/>
          <w:szCs w:val="28"/>
        </w:rPr>
        <w:t>seg</w:t>
      </w:r>
      <w:proofErr w:type="spellEnd"/>
      <w:r w:rsidRPr="00314008">
        <w:rPr>
          <w:rFonts w:ascii="Helvetica" w:hAnsi="Helvetica"/>
          <w:sz w:val="28"/>
          <w:szCs w:val="28"/>
        </w:rPr>
        <w:t>: generated question</w:t>
      </w:r>
    </w:p>
    <w:p w:rsidR="001C3EA6" w:rsidRPr="00314008" w:rsidRDefault="001C3EA6" w:rsidP="001C3EA6">
      <w:pPr>
        <w:numPr>
          <w:ilvl w:val="0"/>
          <w:numId w:val="37"/>
        </w:numPr>
        <w:shd w:val="clear" w:color="auto" w:fill="FFFFFF"/>
        <w:spacing w:before="100" w:beforeAutospacing="1" w:after="100" w:afterAutospacing="1" w:line="240" w:lineRule="auto"/>
        <w:rPr>
          <w:rFonts w:ascii="Helvetica" w:hAnsi="Helvetica"/>
          <w:sz w:val="28"/>
          <w:szCs w:val="28"/>
        </w:rPr>
      </w:pPr>
      <w:proofErr w:type="spellStart"/>
      <w:r w:rsidRPr="00314008">
        <w:rPr>
          <w:rFonts w:ascii="Helvetica" w:hAnsi="Helvetica"/>
          <w:sz w:val="28"/>
          <w:szCs w:val="28"/>
        </w:rPr>
        <w:t>SQuAD</w:t>
      </w:r>
      <w:proofErr w:type="spellEnd"/>
      <w:r w:rsidRPr="00314008">
        <w:rPr>
          <w:rFonts w:ascii="Helvetica" w:hAnsi="Helvetica"/>
          <w:sz w:val="28"/>
          <w:szCs w:val="28"/>
        </w:rPr>
        <w:t xml:space="preserve"> 1.1 dataset is used as evaluation set</w:t>
      </w:r>
    </w:p>
    <w:p w:rsidR="001C3EA6" w:rsidRPr="00314008" w:rsidRDefault="001C3EA6" w:rsidP="001C3EA6">
      <w:pPr>
        <w:numPr>
          <w:ilvl w:val="0"/>
          <w:numId w:val="37"/>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As in the previous study, the original training set is divided into training and test sets, and the original dev set is left as it is.</w:t>
      </w:r>
    </w:p>
    <w:p w:rsidR="001C3EA6" w:rsidRPr="00314008" w:rsidRDefault="001C3EA6" w:rsidP="001C3EA6">
      <w:pPr>
        <w:numPr>
          <w:ilvl w:val="0"/>
          <w:numId w:val="37"/>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 xml:space="preserve">hyper </w:t>
      </w:r>
      <w:proofErr w:type="spellStart"/>
      <w:r w:rsidRPr="00314008">
        <w:rPr>
          <w:rFonts w:ascii="Helvetica" w:hAnsi="Helvetica"/>
          <w:sz w:val="28"/>
          <w:szCs w:val="28"/>
        </w:rPr>
        <w:t>params</w:t>
      </w:r>
      <w:proofErr w:type="spellEnd"/>
      <w:r w:rsidRPr="00314008">
        <w:rPr>
          <w:rFonts w:ascii="Helvetica" w:hAnsi="Helvetica"/>
          <w:sz w:val="28"/>
          <w:szCs w:val="28"/>
        </w:rPr>
        <w:t>:</w:t>
      </w:r>
    </w:p>
    <w:p w:rsidR="001C3EA6" w:rsidRPr="00314008" w:rsidRDefault="001C3EA6" w:rsidP="001C3EA6">
      <w:pPr>
        <w:numPr>
          <w:ilvl w:val="1"/>
          <w:numId w:val="37"/>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epoch: 10</w:t>
      </w:r>
    </w:p>
    <w:p w:rsidR="001C3EA6" w:rsidRPr="00314008" w:rsidRDefault="001C3EA6" w:rsidP="001C3EA6">
      <w:pPr>
        <w:numPr>
          <w:ilvl w:val="1"/>
          <w:numId w:val="37"/>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batch size: 32</w:t>
      </w:r>
    </w:p>
    <w:p w:rsidR="001C3EA6" w:rsidRPr="00314008" w:rsidRDefault="001C3EA6" w:rsidP="001C3EA6">
      <w:pPr>
        <w:numPr>
          <w:ilvl w:val="1"/>
          <w:numId w:val="37"/>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t xml:space="preserve">mask </w:t>
      </w:r>
      <w:proofErr w:type="spellStart"/>
      <w:r w:rsidRPr="00314008">
        <w:rPr>
          <w:rFonts w:ascii="Helvetica" w:hAnsi="Helvetica"/>
          <w:sz w:val="28"/>
          <w:szCs w:val="28"/>
        </w:rPr>
        <w:t>prob</w:t>
      </w:r>
      <w:proofErr w:type="spellEnd"/>
      <w:r w:rsidRPr="00314008">
        <w:rPr>
          <w:rFonts w:ascii="Helvetica" w:hAnsi="Helvetica"/>
          <w:sz w:val="28"/>
          <w:szCs w:val="28"/>
        </w:rPr>
        <w:t>: 0.7</w:t>
      </w:r>
    </w:p>
    <w:p w:rsidR="001C3EA6" w:rsidRPr="00314008" w:rsidRDefault="001C3EA6" w:rsidP="001C3EA6">
      <w:pPr>
        <w:numPr>
          <w:ilvl w:val="1"/>
          <w:numId w:val="37"/>
        </w:numPr>
        <w:shd w:val="clear" w:color="auto" w:fill="FFFFFF"/>
        <w:spacing w:before="100" w:beforeAutospacing="1" w:after="100" w:afterAutospacing="1" w:line="240" w:lineRule="auto"/>
        <w:rPr>
          <w:rFonts w:ascii="Helvetica" w:hAnsi="Helvetica"/>
          <w:sz w:val="28"/>
          <w:szCs w:val="28"/>
        </w:rPr>
      </w:pPr>
      <w:proofErr w:type="spellStart"/>
      <w:r w:rsidRPr="00314008">
        <w:rPr>
          <w:rFonts w:ascii="Helvetica" w:hAnsi="Helvetica"/>
          <w:sz w:val="28"/>
          <w:szCs w:val="28"/>
        </w:rPr>
        <w:t>lr</w:t>
      </w:r>
      <w:proofErr w:type="spellEnd"/>
      <w:r w:rsidRPr="00314008">
        <w:rPr>
          <w:rFonts w:ascii="Helvetica" w:hAnsi="Helvetica"/>
          <w:sz w:val="28"/>
          <w:szCs w:val="28"/>
        </w:rPr>
        <w:t>: 2e-5</w:t>
      </w:r>
    </w:p>
    <w:p w:rsidR="001C3EA6" w:rsidRPr="00314008" w:rsidRDefault="001C3EA6" w:rsidP="001C3EA6">
      <w:pPr>
        <w:numPr>
          <w:ilvl w:val="1"/>
          <w:numId w:val="37"/>
        </w:numPr>
        <w:shd w:val="clear" w:color="auto" w:fill="FFFFFF"/>
        <w:spacing w:before="100" w:beforeAutospacing="1" w:after="100" w:afterAutospacing="1" w:line="240" w:lineRule="auto"/>
        <w:rPr>
          <w:rFonts w:ascii="Helvetica" w:hAnsi="Helvetica"/>
          <w:sz w:val="28"/>
          <w:szCs w:val="28"/>
        </w:rPr>
      </w:pPr>
      <w:r w:rsidRPr="00314008">
        <w:rPr>
          <w:rFonts w:ascii="Helvetica" w:hAnsi="Helvetica"/>
          <w:sz w:val="28"/>
          <w:szCs w:val="28"/>
        </w:rPr>
        <w:lastRenderedPageBreak/>
        <w:t>label smoothing: 0.1</w:t>
      </w:r>
    </w:p>
    <w:p w:rsidR="001C3EA6" w:rsidRPr="00314008" w:rsidRDefault="001C3EA6" w:rsidP="001C3EA6">
      <w:pPr>
        <w:pStyle w:val="Heading6"/>
        <w:shd w:val="clear" w:color="auto" w:fill="FFFFFF"/>
        <w:rPr>
          <w:rFonts w:ascii="Helvetica" w:hAnsi="Helvetica"/>
          <w:b/>
          <w:bCs/>
          <w:caps/>
          <w:sz w:val="36"/>
          <w:szCs w:val="36"/>
        </w:rPr>
      </w:pPr>
      <w:r w:rsidRPr="00314008">
        <w:rPr>
          <w:rFonts w:ascii="Helvetica" w:hAnsi="Helvetica"/>
          <w:b/>
          <w:bCs/>
          <w:caps/>
          <w:color w:val="000000" w:themeColor="text1"/>
          <w:sz w:val="36"/>
          <w:szCs w:val="36"/>
        </w:rPr>
        <w:t>GENERATED QUESTIONS IMPROVE QA</w:t>
      </w:r>
    </w:p>
    <w:p w:rsidR="001C3EA6" w:rsidRDefault="001C3EA6" w:rsidP="001C3EA6">
      <w:pPr>
        <w:pStyle w:val="NormalWeb"/>
        <w:shd w:val="clear" w:color="auto" w:fill="FFFFFF"/>
        <w:spacing w:before="288" w:beforeAutospacing="0" w:after="288" w:afterAutospacing="0" w:line="384" w:lineRule="atLeast"/>
        <w:jc w:val="center"/>
        <w:rPr>
          <w:rFonts w:ascii="Helvetica" w:hAnsi="Helvetica"/>
          <w:sz w:val="23"/>
          <w:szCs w:val="23"/>
        </w:rPr>
      </w:pPr>
      <w:r>
        <w:rPr>
          <w:rFonts w:ascii="Helvetica" w:hAnsi="Helvetica"/>
          <w:noProof/>
          <w:sz w:val="23"/>
          <w:szCs w:val="23"/>
        </w:rPr>
        <w:drawing>
          <wp:inline distT="0" distB="0" distL="0" distR="0" wp14:anchorId="12F7FB93" wp14:editId="4E7AECBA">
            <wp:extent cx="3467100" cy="2600325"/>
            <wp:effectExtent l="0" t="0" r="0" b="9525"/>
            <wp:docPr id="63" name="Picture 63" descr="https://eagle705.github.io/img/markdown-img-paste-20191221000237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eagle705.github.io/img/markdown-img-paste-2019122100023759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67100" cy="2600325"/>
                    </a:xfrm>
                    <a:prstGeom prst="rect">
                      <a:avLst/>
                    </a:prstGeom>
                    <a:noFill/>
                    <a:ln>
                      <a:noFill/>
                    </a:ln>
                  </pic:spPr>
                </pic:pic>
              </a:graphicData>
            </a:graphic>
          </wp:inline>
        </w:drawing>
      </w:r>
    </w:p>
    <w:p w:rsidR="001C3EA6" w:rsidRDefault="001C3EA6" w:rsidP="001C3EA6">
      <w:pPr>
        <w:numPr>
          <w:ilvl w:val="0"/>
          <w:numId w:val="38"/>
        </w:numPr>
        <w:shd w:val="clear" w:color="auto" w:fill="FFFFFF"/>
        <w:spacing w:before="100" w:beforeAutospacing="1" w:after="100" w:afterAutospacing="1" w:line="240" w:lineRule="auto"/>
        <w:rPr>
          <w:rFonts w:ascii="Helvetica" w:hAnsi="Helvetica"/>
          <w:sz w:val="23"/>
          <w:szCs w:val="23"/>
        </w:rPr>
      </w:pPr>
      <w:r>
        <w:rPr>
          <w:rFonts w:ascii="Helvetica" w:hAnsi="Helvetica"/>
          <w:sz w:val="23"/>
          <w:szCs w:val="23"/>
        </w:rPr>
        <w:t>Creating a question with the question generation model (data augmentation) and learning again improves the performance of the existing question answering model.</w:t>
      </w:r>
    </w:p>
    <w:p w:rsidR="001C3EA6" w:rsidRPr="001C3EA6" w:rsidRDefault="00B740BC" w:rsidP="001C3EA6">
      <w:pPr>
        <w:pStyle w:val="Title"/>
      </w:pPr>
      <w:r w:rsidRPr="007820B9">
        <w:br w:type="page"/>
      </w:r>
    </w:p>
    <w:p w:rsidR="00C72A81" w:rsidRPr="00C72A81" w:rsidRDefault="00C72A81" w:rsidP="00C72A81">
      <w:pPr>
        <w:pStyle w:val="Title"/>
        <w:rPr>
          <w:rStyle w:val="SubtleReference"/>
        </w:rPr>
      </w:pPr>
      <w:r>
        <w:rPr>
          <w:rStyle w:val="SubtleReference"/>
        </w:rPr>
        <w:lastRenderedPageBreak/>
        <w:t>Chapter 5</w:t>
      </w:r>
    </w:p>
    <w:p w:rsidR="006215A5" w:rsidRDefault="00C72A81" w:rsidP="00C72A81">
      <w:pPr>
        <w:pStyle w:val="Title"/>
        <w:rPr>
          <w:rStyle w:val="SubtleReference"/>
        </w:rPr>
      </w:pPr>
      <w:r>
        <w:rPr>
          <w:rStyle w:val="SubtleReference"/>
        </w:rPr>
        <w:t>Interfacing Model and Text to Speech</w:t>
      </w:r>
    </w:p>
    <w:p w:rsidR="00C72A81" w:rsidRPr="00C72A81" w:rsidRDefault="00C72A81" w:rsidP="00C72A81"/>
    <w:p w:rsidR="00EC65F6" w:rsidRPr="00C07EF7" w:rsidRDefault="006215A5" w:rsidP="00C07EF7">
      <w:pPr>
        <w:pStyle w:val="Heading1"/>
        <w:rPr>
          <w:b w:val="0"/>
          <w:shd w:val="clear" w:color="auto" w:fill="FFFFFF"/>
        </w:rPr>
      </w:pPr>
      <w:r w:rsidRPr="00C07EF7">
        <w:rPr>
          <w:b w:val="0"/>
          <w:shd w:val="clear" w:color="auto" w:fill="FFFFFF"/>
        </w:rPr>
        <w:t>5.1</w:t>
      </w:r>
      <w:r w:rsidRPr="00C07EF7">
        <w:rPr>
          <w:b w:val="0"/>
          <w:shd w:val="clear" w:color="auto" w:fill="FFFFFF"/>
        </w:rPr>
        <w:tab/>
      </w:r>
      <w:r w:rsidR="00EC65F6" w:rsidRPr="00C07EF7">
        <w:rPr>
          <w:b w:val="0"/>
          <w:shd w:val="clear" w:color="auto" w:fill="FFFFFF"/>
        </w:rPr>
        <w:t>Cloud computing</w:t>
      </w:r>
    </w:p>
    <w:p w:rsidR="006215A5" w:rsidRPr="007820B9" w:rsidRDefault="00EC65F6" w:rsidP="006215A5">
      <w:pPr>
        <w:rPr>
          <w:rFonts w:asciiTheme="majorBidi" w:hAnsiTheme="majorBidi" w:cstheme="majorBidi"/>
          <w:shd w:val="clear" w:color="auto" w:fill="FFFFFF"/>
        </w:rPr>
      </w:pPr>
      <w:r w:rsidRPr="007820B9">
        <w:rPr>
          <w:rFonts w:asciiTheme="majorBidi" w:hAnsiTheme="majorBidi" w:cstheme="majorBidi"/>
          <w:shd w:val="clear" w:color="auto" w:fill="FFFFFF"/>
        </w:rPr>
        <w:t>In cloud computing, what you might be used to thinking of as software and hardware products, become </w:t>
      </w:r>
      <w:r w:rsidRPr="007820B9">
        <w:rPr>
          <w:rStyle w:val="Emphasis"/>
          <w:rFonts w:asciiTheme="majorBidi" w:hAnsiTheme="majorBidi" w:cstheme="majorBidi"/>
          <w:shd w:val="clear" w:color="auto" w:fill="FFFFFF"/>
        </w:rPr>
        <w:t>services</w:t>
      </w:r>
      <w:r w:rsidRPr="007820B9">
        <w:rPr>
          <w:rFonts w:asciiTheme="majorBidi" w:hAnsiTheme="majorBidi" w:cstheme="majorBidi"/>
          <w:shd w:val="clear" w:color="auto" w:fill="FFFFFF"/>
        </w:rPr>
        <w:t>. These services provide access to the underlying resources. The </w:t>
      </w:r>
      <w:hyperlink r:id="rId102" w:history="1">
        <w:r w:rsidRPr="007820B9">
          <w:rPr>
            <w:rStyle w:val="Hyperlink"/>
            <w:rFonts w:asciiTheme="majorBidi" w:hAnsiTheme="majorBidi" w:cstheme="majorBidi"/>
            <w:color w:val="auto"/>
            <w:u w:val="none"/>
            <w:shd w:val="clear" w:color="auto" w:fill="FFFFFF"/>
          </w:rPr>
          <w:t>list of available Google Cloud services</w:t>
        </w:r>
      </w:hyperlink>
      <w:r w:rsidRPr="007820B9">
        <w:rPr>
          <w:rFonts w:asciiTheme="majorBidi" w:hAnsiTheme="majorBidi" w:cstheme="majorBidi"/>
          <w:shd w:val="clear" w:color="auto" w:fill="FFFFFF"/>
        </w:rPr>
        <w:t> is long, and it keeps growing. When you develop your website or application on Cloud, you mix and match these services into combinations that provide the infrastructure you need, and then add your code to enable the scenarios you want to build.</w:t>
      </w:r>
    </w:p>
    <w:p w:rsidR="006215A5" w:rsidRPr="007820B9" w:rsidRDefault="006215A5" w:rsidP="006215A5">
      <w:pPr>
        <w:rPr>
          <w:rFonts w:asciiTheme="majorBidi" w:hAnsiTheme="majorBidi" w:cstheme="majorBidi"/>
          <w:shd w:val="clear" w:color="auto" w:fill="FFFFFF"/>
        </w:rPr>
      </w:pPr>
    </w:p>
    <w:p w:rsidR="006215A5" w:rsidRPr="00C07EF7" w:rsidRDefault="006215A5" w:rsidP="00C07EF7">
      <w:pPr>
        <w:pStyle w:val="Heading1"/>
      </w:pPr>
      <w:r w:rsidRPr="00C07EF7">
        <w:rPr>
          <w:b w:val="0"/>
          <w:shd w:val="clear" w:color="auto" w:fill="FFFFFF"/>
        </w:rPr>
        <w:t>5.2</w:t>
      </w:r>
      <w:r w:rsidRPr="00C07EF7">
        <w:rPr>
          <w:b w:val="0"/>
          <w:shd w:val="clear" w:color="auto" w:fill="FFFFFF"/>
        </w:rPr>
        <w:tab/>
        <w:t>Google Cloud</w:t>
      </w:r>
    </w:p>
    <w:p w:rsidR="006215A5" w:rsidRPr="007820B9" w:rsidRDefault="006215A5" w:rsidP="002D5D20">
      <w:pPr>
        <w:rPr>
          <w:rFonts w:asciiTheme="majorBidi" w:hAnsiTheme="majorBidi" w:cstheme="majorBidi"/>
          <w:shd w:val="clear" w:color="auto" w:fill="FFFFFF"/>
        </w:rPr>
      </w:pPr>
      <w:r w:rsidRPr="007820B9">
        <w:rPr>
          <w:rFonts w:asciiTheme="majorBidi" w:hAnsiTheme="majorBidi" w:cstheme="majorBidi"/>
          <w:shd w:val="clear" w:color="auto" w:fill="FFFFFF"/>
        </w:rPr>
        <w:t>Google Cloud Platform is a provider of computing resources for deploying and operating applications on the web. Its specialty is providing a place for individuals and enterprises to build and run software, and it uses the web to connect to the users of that software.</w:t>
      </w:r>
    </w:p>
    <w:p w:rsidR="006215A5" w:rsidRPr="00C07EF7" w:rsidRDefault="006215A5" w:rsidP="00C07EF7">
      <w:pPr>
        <w:pStyle w:val="Heading2"/>
        <w:rPr>
          <w:shd w:val="clear" w:color="auto" w:fill="FFFFFF"/>
        </w:rPr>
      </w:pPr>
      <w:r w:rsidRPr="00C07EF7">
        <w:rPr>
          <w:b w:val="0"/>
        </w:rPr>
        <w:t>5.2.1</w:t>
      </w:r>
      <w:r w:rsidRPr="00C07EF7">
        <w:rPr>
          <w:b w:val="0"/>
        </w:rPr>
        <w:tab/>
        <w:t>Google Cloud resources</w:t>
      </w:r>
    </w:p>
    <w:p w:rsidR="004803DA" w:rsidRDefault="006215A5" w:rsidP="004803DA">
      <w:pPr>
        <w:rPr>
          <w:rFonts w:asciiTheme="majorBidi" w:hAnsiTheme="majorBidi" w:cstheme="majorBidi"/>
          <w:shd w:val="clear" w:color="auto" w:fill="FFFFFF"/>
        </w:rPr>
      </w:pPr>
      <w:r w:rsidRPr="007820B9">
        <w:rPr>
          <w:rFonts w:asciiTheme="majorBidi" w:hAnsiTheme="majorBidi" w:cstheme="majorBidi"/>
          <w:shd w:val="clear" w:color="auto" w:fill="FFFFFF"/>
        </w:rPr>
        <w:t xml:space="preserve">Google Cloud consists of a set of physical assets, such as computers and hard disk drives, and virtual resources, </w:t>
      </w:r>
      <w:r w:rsidR="004803DA">
        <w:rPr>
          <w:rFonts w:asciiTheme="majorBidi" w:hAnsiTheme="majorBidi" w:cstheme="majorBidi"/>
          <w:shd w:val="clear" w:color="auto" w:fill="FFFFFF"/>
        </w:rPr>
        <w:t>such as virtual machines (VMs).</w:t>
      </w:r>
    </w:p>
    <w:p w:rsidR="006215A5" w:rsidRDefault="006215A5" w:rsidP="004803DA">
      <w:pPr>
        <w:rPr>
          <w:rFonts w:asciiTheme="majorBidi" w:hAnsiTheme="majorBidi" w:cstheme="majorBidi"/>
          <w:shd w:val="clear" w:color="auto" w:fill="FFFFFF"/>
        </w:rPr>
      </w:pPr>
      <w:r w:rsidRPr="007820B9">
        <w:rPr>
          <w:rFonts w:asciiTheme="majorBidi" w:hAnsiTheme="majorBidi" w:cstheme="majorBidi"/>
          <w:shd w:val="clear" w:color="auto" w:fill="FFFFFF"/>
        </w:rPr>
        <w:t>This distribution of resources provides several benefits, including redundancy in case of failure and reduced latency by locating resources closer to clients. This distribution also introduces some rules about how resources can be used together.</w:t>
      </w:r>
    </w:p>
    <w:p w:rsidR="003A2B9D" w:rsidRPr="007820B9" w:rsidRDefault="003A2B9D" w:rsidP="003A2B9D">
      <w:pPr>
        <w:rPr>
          <w:rFonts w:asciiTheme="majorBidi" w:hAnsiTheme="majorBidi" w:cstheme="majorBidi"/>
          <w:shd w:val="clear" w:color="auto" w:fill="FFFFFF"/>
        </w:rPr>
      </w:pPr>
    </w:p>
    <w:p w:rsidR="006215A5" w:rsidRPr="00C07EF7" w:rsidRDefault="006215A5" w:rsidP="00C07EF7">
      <w:pPr>
        <w:pStyle w:val="Heading1"/>
        <w:rPr>
          <w:b w:val="0"/>
        </w:rPr>
      </w:pPr>
      <w:r w:rsidRPr="00C07EF7">
        <w:rPr>
          <w:b w:val="0"/>
        </w:rPr>
        <w:t>5.3</w:t>
      </w:r>
      <w:r w:rsidRPr="00C07EF7">
        <w:rPr>
          <w:b w:val="0"/>
        </w:rPr>
        <w:tab/>
        <w:t>App Engine VS Compute Engine</w:t>
      </w:r>
    </w:p>
    <w:p w:rsidR="003A2B9D" w:rsidRPr="002D5D20" w:rsidRDefault="006215A5" w:rsidP="002D5D20">
      <w:pPr>
        <w:pStyle w:val="NormalWeb"/>
        <w:shd w:val="clear" w:color="auto" w:fill="FFFFFF"/>
        <w:spacing w:before="0" w:beforeAutospacing="0" w:after="240" w:afterAutospacing="0"/>
        <w:rPr>
          <w:rFonts w:asciiTheme="majorBidi" w:hAnsiTheme="majorBidi" w:cstheme="majorBidi"/>
        </w:rPr>
      </w:pPr>
      <w:r w:rsidRPr="007820B9">
        <w:rPr>
          <w:rFonts w:asciiTheme="majorBidi" w:hAnsiTheme="majorBidi" w:cstheme="majorBidi"/>
        </w:rPr>
        <w:t>Google App Engine and Google Compute Engine are both services businesses can use for deploying applications once they’ve been coded.  Google App Engine is a platform-as-a-service solution designed to make app deployment as easy possible.  In contrast, Google Compute Engine is an infrastructure-as-a-service tool that provides a highly configurable and flexible platform for application deployment. Both options are most popular with small businesses, but Google App Engine is more popular with larger businesses, likely due to its automation features.</w:t>
      </w:r>
    </w:p>
    <w:p w:rsidR="006215A5" w:rsidRPr="00C07EF7" w:rsidRDefault="003A2B9D" w:rsidP="00C07EF7">
      <w:pPr>
        <w:pStyle w:val="Heading2"/>
      </w:pPr>
      <w:r w:rsidRPr="00C07EF7">
        <w:t>5.3.1</w:t>
      </w:r>
      <w:r w:rsidRPr="00C07EF7">
        <w:tab/>
      </w:r>
      <w:r w:rsidR="006215A5" w:rsidRPr="00C07EF7">
        <w:t>Features</w:t>
      </w:r>
    </w:p>
    <w:p w:rsidR="006215A5" w:rsidRPr="007820B9" w:rsidRDefault="006215A5" w:rsidP="006215A5">
      <w:pPr>
        <w:shd w:val="clear" w:color="auto" w:fill="FFFFFF"/>
        <w:spacing w:before="240" w:after="240" w:line="240" w:lineRule="auto"/>
        <w:rPr>
          <w:rFonts w:asciiTheme="majorBidi" w:eastAsia="Times New Roman" w:hAnsiTheme="majorBidi" w:cstheme="majorBidi"/>
          <w:sz w:val="24"/>
          <w:szCs w:val="24"/>
        </w:rPr>
      </w:pPr>
      <w:r w:rsidRPr="002D5D20">
        <w:rPr>
          <w:rFonts w:asciiTheme="majorBidi" w:eastAsia="Times New Roman" w:hAnsiTheme="majorBidi" w:cstheme="majorBidi"/>
          <w:i/>
          <w:iCs/>
          <w:sz w:val="24"/>
          <w:szCs w:val="24"/>
        </w:rPr>
        <w:t>Google App</w:t>
      </w:r>
      <w:r w:rsidRPr="002D5D20">
        <w:rPr>
          <w:rFonts w:asciiTheme="majorBidi" w:eastAsia="Times New Roman" w:hAnsiTheme="majorBidi" w:cstheme="majorBidi"/>
          <w:sz w:val="24"/>
          <w:szCs w:val="24"/>
        </w:rPr>
        <w:t xml:space="preserve"> </w:t>
      </w:r>
      <w:r w:rsidRPr="002D5D20">
        <w:rPr>
          <w:rFonts w:asciiTheme="majorBidi" w:eastAsia="Times New Roman" w:hAnsiTheme="majorBidi" w:cstheme="majorBidi"/>
          <w:i/>
          <w:iCs/>
          <w:sz w:val="24"/>
          <w:szCs w:val="24"/>
        </w:rPr>
        <w:t>Engine</w:t>
      </w:r>
      <w:r w:rsidRPr="00674982">
        <w:rPr>
          <w:rFonts w:asciiTheme="majorBidi" w:eastAsia="Times New Roman" w:hAnsiTheme="majorBidi" w:cstheme="majorBidi"/>
          <w:b/>
          <w:bCs/>
          <w:sz w:val="24"/>
          <w:szCs w:val="24"/>
        </w:rPr>
        <w:t xml:space="preserve"> </w:t>
      </w:r>
      <w:r w:rsidRPr="007820B9">
        <w:rPr>
          <w:rFonts w:asciiTheme="majorBidi" w:eastAsia="Times New Roman" w:hAnsiTheme="majorBidi" w:cstheme="majorBidi"/>
          <w:sz w:val="24"/>
          <w:szCs w:val="24"/>
        </w:rPr>
        <w:t xml:space="preserve">and </w:t>
      </w:r>
      <w:r w:rsidRPr="002D5D20">
        <w:rPr>
          <w:rFonts w:asciiTheme="majorBidi" w:eastAsia="Times New Roman" w:hAnsiTheme="majorBidi" w:cstheme="majorBidi"/>
          <w:i/>
          <w:iCs/>
          <w:sz w:val="24"/>
          <w:szCs w:val="24"/>
        </w:rPr>
        <w:t>Google Compute Engine</w:t>
      </w:r>
      <w:r w:rsidRPr="00674982">
        <w:rPr>
          <w:rFonts w:asciiTheme="majorBidi" w:eastAsia="Times New Roman" w:hAnsiTheme="majorBidi" w:cstheme="majorBidi"/>
          <w:i/>
          <w:iCs/>
          <w:sz w:val="24"/>
          <w:szCs w:val="24"/>
        </w:rPr>
        <w:t xml:space="preserve"> </w:t>
      </w:r>
      <w:r w:rsidRPr="007820B9">
        <w:rPr>
          <w:rFonts w:asciiTheme="majorBidi" w:eastAsia="Times New Roman" w:hAnsiTheme="majorBidi" w:cstheme="majorBidi"/>
          <w:sz w:val="24"/>
          <w:szCs w:val="24"/>
        </w:rPr>
        <w:t>both provide a platform for application deployment, but they also have some standout features that are important to consider.</w:t>
      </w:r>
    </w:p>
    <w:p w:rsidR="006215A5" w:rsidRPr="007820B9" w:rsidRDefault="006215A5" w:rsidP="006215A5">
      <w:pPr>
        <w:shd w:val="clear" w:color="auto" w:fill="FFFFFF"/>
        <w:spacing w:before="240" w:after="240" w:line="240" w:lineRule="auto"/>
        <w:rPr>
          <w:rFonts w:asciiTheme="majorBidi" w:eastAsia="Times New Roman" w:hAnsiTheme="majorBidi" w:cstheme="majorBidi"/>
          <w:sz w:val="24"/>
          <w:szCs w:val="24"/>
        </w:rPr>
      </w:pPr>
      <w:r w:rsidRPr="002D5D20">
        <w:rPr>
          <w:rFonts w:asciiTheme="majorBidi" w:eastAsia="Times New Roman" w:hAnsiTheme="majorBidi" w:cstheme="majorBidi"/>
          <w:i/>
          <w:iCs/>
          <w:sz w:val="24"/>
          <w:szCs w:val="24"/>
        </w:rPr>
        <w:lastRenderedPageBreak/>
        <w:t>Google App Engine</w:t>
      </w:r>
      <w:r w:rsidRPr="007820B9">
        <w:rPr>
          <w:rFonts w:asciiTheme="majorBidi" w:eastAsia="Times New Roman" w:hAnsiTheme="majorBidi" w:cstheme="majorBidi"/>
          <w:sz w:val="24"/>
          <w:szCs w:val="24"/>
        </w:rPr>
        <w:t xml:space="preserve"> provides a host of automation features that make it easy for businesses to focus on app development, instead of configuring the deployment.  As applications deployed on </w:t>
      </w:r>
      <w:r w:rsidRPr="002D5D20">
        <w:rPr>
          <w:rFonts w:asciiTheme="majorBidi" w:eastAsia="Times New Roman" w:hAnsiTheme="majorBidi" w:cstheme="majorBidi"/>
          <w:i/>
          <w:iCs/>
          <w:sz w:val="24"/>
          <w:szCs w:val="24"/>
        </w:rPr>
        <w:t>Google App Engine</w:t>
      </w:r>
      <w:r w:rsidRPr="007820B9">
        <w:rPr>
          <w:rFonts w:asciiTheme="majorBidi" w:eastAsia="Times New Roman" w:hAnsiTheme="majorBidi" w:cstheme="majorBidi"/>
          <w:sz w:val="24"/>
          <w:szCs w:val="24"/>
        </w:rPr>
        <w:t xml:space="preserve"> see more or less use, the platform will automatically adjust the number of instances without input from a developer.  </w:t>
      </w:r>
      <w:r w:rsidRPr="002D5D20">
        <w:rPr>
          <w:rFonts w:asciiTheme="majorBidi" w:eastAsia="Times New Roman" w:hAnsiTheme="majorBidi" w:cstheme="majorBidi"/>
          <w:i/>
          <w:iCs/>
          <w:sz w:val="24"/>
          <w:szCs w:val="24"/>
        </w:rPr>
        <w:t>Google App Engine</w:t>
      </w:r>
      <w:r w:rsidRPr="007820B9">
        <w:rPr>
          <w:rFonts w:asciiTheme="majorBidi" w:eastAsia="Times New Roman" w:hAnsiTheme="majorBidi" w:cstheme="majorBidi"/>
          <w:sz w:val="24"/>
          <w:szCs w:val="24"/>
        </w:rPr>
        <w:t xml:space="preserve"> also provides a software development kit to help users optimize applications for the platform.</w:t>
      </w:r>
    </w:p>
    <w:p w:rsidR="003A2B9D" w:rsidRDefault="006215A5" w:rsidP="003A2B9D">
      <w:pPr>
        <w:shd w:val="clear" w:color="auto" w:fill="FFFFFF"/>
        <w:spacing w:before="240" w:after="240" w:line="240" w:lineRule="auto"/>
        <w:rPr>
          <w:rFonts w:asciiTheme="majorBidi" w:eastAsia="Times New Roman" w:hAnsiTheme="majorBidi" w:cstheme="majorBidi"/>
          <w:sz w:val="24"/>
          <w:szCs w:val="24"/>
        </w:rPr>
      </w:pPr>
      <w:r w:rsidRPr="002D5D20">
        <w:rPr>
          <w:rFonts w:asciiTheme="majorBidi" w:eastAsia="Times New Roman" w:hAnsiTheme="majorBidi" w:cstheme="majorBidi"/>
          <w:i/>
          <w:iCs/>
          <w:sz w:val="24"/>
          <w:szCs w:val="24"/>
        </w:rPr>
        <w:t>Google Compute Engine</w:t>
      </w:r>
      <w:r w:rsidRPr="007820B9">
        <w:rPr>
          <w:rFonts w:asciiTheme="majorBidi" w:eastAsia="Times New Roman" w:hAnsiTheme="majorBidi" w:cstheme="majorBidi"/>
          <w:sz w:val="24"/>
          <w:szCs w:val="24"/>
        </w:rPr>
        <w:t xml:space="preserve"> allows for a high level of customization so users can set up their deployment however they want.  Businesses with a skilled development team can create as many or as few virtual machines as they want, while customizing them for the needs of their applications.  </w:t>
      </w:r>
      <w:r w:rsidRPr="002D5D20">
        <w:rPr>
          <w:rFonts w:asciiTheme="majorBidi" w:eastAsia="Times New Roman" w:hAnsiTheme="majorBidi" w:cstheme="majorBidi"/>
          <w:i/>
          <w:iCs/>
          <w:sz w:val="24"/>
          <w:szCs w:val="24"/>
        </w:rPr>
        <w:t>Google Compute Engine</w:t>
      </w:r>
      <w:r w:rsidRPr="007820B9">
        <w:rPr>
          <w:rFonts w:asciiTheme="majorBidi" w:eastAsia="Times New Roman" w:hAnsiTheme="majorBidi" w:cstheme="majorBidi"/>
          <w:sz w:val="24"/>
          <w:szCs w:val="24"/>
        </w:rPr>
        <w:t xml:space="preserve"> is also generally more affordable compared to </w:t>
      </w:r>
      <w:r w:rsidRPr="002D5D20">
        <w:rPr>
          <w:rFonts w:asciiTheme="majorBidi" w:eastAsia="Times New Roman" w:hAnsiTheme="majorBidi" w:cstheme="majorBidi"/>
          <w:i/>
          <w:iCs/>
          <w:sz w:val="24"/>
          <w:szCs w:val="24"/>
        </w:rPr>
        <w:t>Google App Engine</w:t>
      </w:r>
      <w:r w:rsidRPr="007820B9">
        <w:rPr>
          <w:rFonts w:asciiTheme="majorBidi" w:eastAsia="Times New Roman" w:hAnsiTheme="majorBidi" w:cstheme="majorBidi"/>
          <w:sz w:val="24"/>
          <w:szCs w:val="24"/>
        </w:rPr>
        <w:t xml:space="preserve">, which can make it more appealing to </w:t>
      </w:r>
      <w:r w:rsidR="003A2B9D">
        <w:rPr>
          <w:rFonts w:asciiTheme="majorBidi" w:eastAsia="Times New Roman" w:hAnsiTheme="majorBidi" w:cstheme="majorBidi"/>
          <w:sz w:val="24"/>
          <w:szCs w:val="24"/>
        </w:rPr>
        <w:t>businesses on a smaller budget.</w:t>
      </w:r>
    </w:p>
    <w:p w:rsidR="006215A5" w:rsidRPr="00C07EF7" w:rsidRDefault="006215A5" w:rsidP="00C07EF7">
      <w:pPr>
        <w:pStyle w:val="Heading2"/>
        <w:rPr>
          <w:rFonts w:eastAsia="Times New Roman"/>
          <w:sz w:val="24"/>
          <w:szCs w:val="24"/>
        </w:rPr>
      </w:pPr>
      <w:r w:rsidRPr="00C07EF7">
        <w:rPr>
          <w:rFonts w:eastAsia="Times New Roman"/>
          <w:b w:val="0"/>
        </w:rPr>
        <w:t>5.3.2</w:t>
      </w:r>
      <w:r w:rsidR="003A2B9D" w:rsidRPr="00C07EF7">
        <w:rPr>
          <w:rFonts w:eastAsia="Times New Roman"/>
          <w:b w:val="0"/>
        </w:rPr>
        <w:tab/>
      </w:r>
      <w:r w:rsidRPr="00C07EF7">
        <w:rPr>
          <w:rFonts w:eastAsia="Times New Roman"/>
          <w:b w:val="0"/>
        </w:rPr>
        <w:t>Limitations</w:t>
      </w:r>
    </w:p>
    <w:p w:rsidR="006215A5" w:rsidRPr="007820B9" w:rsidRDefault="006215A5" w:rsidP="006215A5">
      <w:pPr>
        <w:shd w:val="clear" w:color="auto" w:fill="FFFFFF"/>
        <w:spacing w:before="240" w:after="240" w:line="240" w:lineRule="auto"/>
        <w:rPr>
          <w:rFonts w:asciiTheme="majorBidi" w:eastAsia="Times New Roman" w:hAnsiTheme="majorBidi" w:cstheme="majorBidi"/>
          <w:sz w:val="24"/>
          <w:szCs w:val="24"/>
        </w:rPr>
      </w:pPr>
      <w:r w:rsidRPr="002D5D20">
        <w:rPr>
          <w:rFonts w:asciiTheme="majorBidi" w:eastAsia="Times New Roman" w:hAnsiTheme="majorBidi" w:cstheme="majorBidi"/>
          <w:i/>
          <w:iCs/>
          <w:sz w:val="24"/>
          <w:szCs w:val="24"/>
        </w:rPr>
        <w:t>Google App Engine</w:t>
      </w:r>
      <w:r w:rsidRPr="007820B9">
        <w:rPr>
          <w:rFonts w:asciiTheme="majorBidi" w:eastAsia="Times New Roman" w:hAnsiTheme="majorBidi" w:cstheme="majorBidi"/>
          <w:sz w:val="24"/>
          <w:szCs w:val="24"/>
        </w:rPr>
        <w:t xml:space="preserve"> and </w:t>
      </w:r>
      <w:r w:rsidRPr="002D5D20">
        <w:rPr>
          <w:rFonts w:asciiTheme="majorBidi" w:eastAsia="Times New Roman" w:hAnsiTheme="majorBidi" w:cstheme="majorBidi"/>
          <w:i/>
          <w:iCs/>
          <w:sz w:val="24"/>
          <w:szCs w:val="24"/>
        </w:rPr>
        <w:t>Google Compute Engine</w:t>
      </w:r>
      <w:r w:rsidRPr="007820B9">
        <w:rPr>
          <w:rFonts w:asciiTheme="majorBidi" w:eastAsia="Times New Roman" w:hAnsiTheme="majorBidi" w:cstheme="majorBidi"/>
          <w:sz w:val="24"/>
          <w:szCs w:val="24"/>
        </w:rPr>
        <w:t xml:space="preserve"> both help businesses deploy their applications, but they also have a few limitations that are important to consider.</w:t>
      </w:r>
    </w:p>
    <w:p w:rsidR="006215A5" w:rsidRPr="007820B9" w:rsidRDefault="006215A5" w:rsidP="006215A5">
      <w:pPr>
        <w:shd w:val="clear" w:color="auto" w:fill="FFFFFF"/>
        <w:spacing w:before="240" w:after="240" w:line="240" w:lineRule="auto"/>
        <w:rPr>
          <w:rFonts w:asciiTheme="majorBidi" w:eastAsia="Times New Roman" w:hAnsiTheme="majorBidi" w:cstheme="majorBidi"/>
          <w:sz w:val="24"/>
          <w:szCs w:val="24"/>
        </w:rPr>
      </w:pPr>
      <w:r w:rsidRPr="002D5D20">
        <w:rPr>
          <w:rFonts w:asciiTheme="majorBidi" w:eastAsia="Times New Roman" w:hAnsiTheme="majorBidi" w:cstheme="majorBidi"/>
          <w:i/>
          <w:iCs/>
          <w:sz w:val="24"/>
          <w:szCs w:val="24"/>
        </w:rPr>
        <w:t>Google App Engine</w:t>
      </w:r>
      <w:r w:rsidRPr="007820B9">
        <w:rPr>
          <w:rFonts w:asciiTheme="majorBidi" w:eastAsia="Times New Roman" w:hAnsiTheme="majorBidi" w:cstheme="majorBidi"/>
          <w:sz w:val="24"/>
          <w:szCs w:val="24"/>
        </w:rPr>
        <w:t xml:space="preserve"> provides a high level of automation and is simple to use, but isn’t as customizable as </w:t>
      </w:r>
      <w:r w:rsidRPr="002D5D20">
        <w:rPr>
          <w:rFonts w:asciiTheme="majorBidi" w:eastAsia="Times New Roman" w:hAnsiTheme="majorBidi" w:cstheme="majorBidi"/>
          <w:i/>
          <w:iCs/>
          <w:sz w:val="24"/>
          <w:szCs w:val="24"/>
        </w:rPr>
        <w:t>Google Compute Engine</w:t>
      </w:r>
      <w:r w:rsidRPr="007820B9">
        <w:rPr>
          <w:rFonts w:asciiTheme="majorBidi" w:eastAsia="Times New Roman" w:hAnsiTheme="majorBidi" w:cstheme="majorBidi"/>
          <w:sz w:val="24"/>
          <w:szCs w:val="24"/>
        </w:rPr>
        <w:t xml:space="preserve">.  Businesses with specific needs for their application may prefer the customizability of </w:t>
      </w:r>
      <w:r w:rsidRPr="002D5D20">
        <w:rPr>
          <w:rFonts w:asciiTheme="majorBidi" w:eastAsia="Times New Roman" w:hAnsiTheme="majorBidi" w:cstheme="majorBidi"/>
          <w:i/>
          <w:iCs/>
          <w:sz w:val="24"/>
          <w:szCs w:val="24"/>
        </w:rPr>
        <w:t>Google Compute Engine</w:t>
      </w:r>
      <w:r w:rsidRPr="007820B9">
        <w:rPr>
          <w:rFonts w:asciiTheme="majorBidi" w:eastAsia="Times New Roman" w:hAnsiTheme="majorBidi" w:cstheme="majorBidi"/>
          <w:sz w:val="24"/>
          <w:szCs w:val="24"/>
        </w:rPr>
        <w:t xml:space="preserve">.  Additionally, while </w:t>
      </w:r>
      <w:r w:rsidRPr="002D5D20">
        <w:rPr>
          <w:rFonts w:asciiTheme="majorBidi" w:eastAsia="Times New Roman" w:hAnsiTheme="majorBidi" w:cstheme="majorBidi"/>
          <w:i/>
          <w:iCs/>
          <w:sz w:val="24"/>
          <w:szCs w:val="24"/>
        </w:rPr>
        <w:t>Google App Engine</w:t>
      </w:r>
      <w:r w:rsidRPr="007820B9">
        <w:rPr>
          <w:rFonts w:asciiTheme="majorBidi" w:eastAsia="Times New Roman" w:hAnsiTheme="majorBidi" w:cstheme="majorBidi"/>
          <w:sz w:val="24"/>
          <w:szCs w:val="24"/>
        </w:rPr>
        <w:t xml:space="preserve">’s software development kit is great for applications that are developed with </w:t>
      </w:r>
      <w:r w:rsidRPr="002D5D20">
        <w:rPr>
          <w:rFonts w:asciiTheme="majorBidi" w:eastAsia="Times New Roman" w:hAnsiTheme="majorBidi" w:cstheme="majorBidi"/>
          <w:i/>
          <w:iCs/>
          <w:sz w:val="24"/>
          <w:szCs w:val="24"/>
        </w:rPr>
        <w:t>Google App Engine</w:t>
      </w:r>
      <w:r w:rsidRPr="007820B9">
        <w:rPr>
          <w:rFonts w:asciiTheme="majorBidi" w:eastAsia="Times New Roman" w:hAnsiTheme="majorBidi" w:cstheme="majorBidi"/>
          <w:sz w:val="24"/>
          <w:szCs w:val="24"/>
        </w:rPr>
        <w:t xml:space="preserve">, it can be difficult to take advantage of it if for applications that were developed before </w:t>
      </w:r>
      <w:r w:rsidRPr="002D5D20">
        <w:rPr>
          <w:rFonts w:asciiTheme="majorBidi" w:eastAsia="Times New Roman" w:hAnsiTheme="majorBidi" w:cstheme="majorBidi"/>
          <w:i/>
          <w:iCs/>
          <w:sz w:val="24"/>
          <w:szCs w:val="24"/>
        </w:rPr>
        <w:t>Google App Engine</w:t>
      </w:r>
      <w:r w:rsidRPr="007820B9">
        <w:rPr>
          <w:rFonts w:asciiTheme="majorBidi" w:eastAsia="Times New Roman" w:hAnsiTheme="majorBidi" w:cstheme="majorBidi"/>
          <w:sz w:val="24"/>
          <w:szCs w:val="24"/>
        </w:rPr>
        <w:t xml:space="preserve"> was selected.</w:t>
      </w:r>
    </w:p>
    <w:p w:rsidR="002D5D20" w:rsidRDefault="006215A5" w:rsidP="002D5D20">
      <w:pPr>
        <w:shd w:val="clear" w:color="auto" w:fill="FFFFFF"/>
        <w:spacing w:before="240" w:after="240" w:line="240" w:lineRule="auto"/>
        <w:rPr>
          <w:rFonts w:asciiTheme="majorBidi" w:eastAsia="Times New Roman" w:hAnsiTheme="majorBidi" w:cstheme="majorBidi"/>
          <w:sz w:val="24"/>
          <w:szCs w:val="24"/>
        </w:rPr>
      </w:pPr>
      <w:r w:rsidRPr="002D5D20">
        <w:rPr>
          <w:rFonts w:asciiTheme="majorBidi" w:eastAsia="Times New Roman" w:hAnsiTheme="majorBidi" w:cstheme="majorBidi"/>
          <w:i/>
          <w:iCs/>
          <w:sz w:val="24"/>
          <w:szCs w:val="24"/>
        </w:rPr>
        <w:t>Google Compute Engine</w:t>
      </w:r>
      <w:r w:rsidRPr="007820B9">
        <w:rPr>
          <w:rFonts w:asciiTheme="majorBidi" w:eastAsia="Times New Roman" w:hAnsiTheme="majorBidi" w:cstheme="majorBidi"/>
          <w:sz w:val="24"/>
          <w:szCs w:val="24"/>
        </w:rPr>
        <w:t xml:space="preserve"> is highly customizable, but it isn’t as automated or easy to use.  Businesses using </w:t>
      </w:r>
      <w:r w:rsidRPr="002D5D20">
        <w:rPr>
          <w:rFonts w:asciiTheme="majorBidi" w:eastAsia="Times New Roman" w:hAnsiTheme="majorBidi" w:cstheme="majorBidi"/>
          <w:i/>
          <w:iCs/>
          <w:sz w:val="24"/>
          <w:szCs w:val="24"/>
        </w:rPr>
        <w:t>Google Compute Engine</w:t>
      </w:r>
      <w:r w:rsidRPr="007820B9">
        <w:rPr>
          <w:rFonts w:asciiTheme="majorBidi" w:eastAsia="Times New Roman" w:hAnsiTheme="majorBidi" w:cstheme="majorBidi"/>
          <w:sz w:val="24"/>
          <w:szCs w:val="24"/>
        </w:rPr>
        <w:t xml:space="preserve"> will have to manually adjust the volume of their virtual machines as application traffic gro</w:t>
      </w:r>
      <w:r w:rsidR="00A505B7">
        <w:rPr>
          <w:rFonts w:asciiTheme="majorBidi" w:eastAsia="Times New Roman" w:hAnsiTheme="majorBidi" w:cstheme="majorBidi"/>
          <w:sz w:val="24"/>
          <w:szCs w:val="24"/>
        </w:rPr>
        <w:t xml:space="preserve">ws or shrinks.  </w:t>
      </w:r>
      <w:r w:rsidR="00A505B7" w:rsidRPr="002D5D20">
        <w:rPr>
          <w:rFonts w:asciiTheme="majorBidi" w:eastAsia="Times New Roman" w:hAnsiTheme="majorBidi" w:cstheme="majorBidi"/>
          <w:i/>
          <w:iCs/>
          <w:sz w:val="24"/>
          <w:szCs w:val="24"/>
        </w:rPr>
        <w:t>Google Compute E</w:t>
      </w:r>
      <w:r w:rsidRPr="002D5D20">
        <w:rPr>
          <w:rFonts w:asciiTheme="majorBidi" w:eastAsia="Times New Roman" w:hAnsiTheme="majorBidi" w:cstheme="majorBidi"/>
          <w:i/>
          <w:iCs/>
          <w:sz w:val="24"/>
          <w:szCs w:val="24"/>
        </w:rPr>
        <w:t>ngine</w:t>
      </w:r>
      <w:r w:rsidRPr="007820B9">
        <w:rPr>
          <w:rFonts w:asciiTheme="majorBidi" w:eastAsia="Times New Roman" w:hAnsiTheme="majorBidi" w:cstheme="majorBidi"/>
          <w:sz w:val="24"/>
          <w:szCs w:val="24"/>
        </w:rPr>
        <w:t xml:space="preserve"> needs a development team to work with it, unlike </w:t>
      </w:r>
      <w:r w:rsidRPr="002D5D20">
        <w:rPr>
          <w:rFonts w:asciiTheme="majorBidi" w:eastAsia="Times New Roman" w:hAnsiTheme="majorBidi" w:cstheme="majorBidi"/>
          <w:i/>
          <w:iCs/>
          <w:sz w:val="24"/>
          <w:szCs w:val="24"/>
        </w:rPr>
        <w:t>Google App Engine</w:t>
      </w:r>
      <w:r w:rsidRPr="007820B9">
        <w:rPr>
          <w:rFonts w:asciiTheme="majorBidi" w:eastAsia="Times New Roman" w:hAnsiTheme="majorBidi" w:cstheme="majorBidi"/>
          <w:sz w:val="24"/>
          <w:szCs w:val="24"/>
        </w:rPr>
        <w:t>, which c</w:t>
      </w:r>
      <w:r w:rsidR="002D5D20">
        <w:rPr>
          <w:rFonts w:asciiTheme="majorBidi" w:eastAsia="Times New Roman" w:hAnsiTheme="majorBidi" w:cstheme="majorBidi"/>
          <w:sz w:val="24"/>
          <w:szCs w:val="24"/>
        </w:rPr>
        <w:t>an be managed with less effort.</w:t>
      </w:r>
    </w:p>
    <w:p w:rsidR="006215A5" w:rsidRPr="00C07EF7" w:rsidRDefault="003A2B9D" w:rsidP="00C07EF7">
      <w:pPr>
        <w:pStyle w:val="Heading2"/>
        <w:rPr>
          <w:rFonts w:eastAsia="Times New Roman"/>
          <w:sz w:val="24"/>
          <w:szCs w:val="24"/>
        </w:rPr>
      </w:pPr>
      <w:r w:rsidRPr="00C07EF7">
        <w:rPr>
          <w:rFonts w:eastAsia="Times New Roman"/>
        </w:rPr>
        <w:t>5.3.3</w:t>
      </w:r>
      <w:r w:rsidRPr="00C07EF7">
        <w:rPr>
          <w:rFonts w:eastAsia="Times New Roman"/>
        </w:rPr>
        <w:tab/>
      </w:r>
      <w:r w:rsidR="006215A5" w:rsidRPr="00C07EF7">
        <w:rPr>
          <w:rFonts w:eastAsia="Times New Roman"/>
        </w:rPr>
        <w:t>Pricing</w:t>
      </w:r>
    </w:p>
    <w:p w:rsidR="006215A5" w:rsidRPr="007820B9" w:rsidRDefault="006215A5" w:rsidP="006215A5">
      <w:pPr>
        <w:shd w:val="clear" w:color="auto" w:fill="FFFFFF"/>
        <w:spacing w:before="240" w:after="240" w:line="240" w:lineRule="auto"/>
        <w:rPr>
          <w:rFonts w:asciiTheme="majorBidi" w:eastAsia="Times New Roman" w:hAnsiTheme="majorBidi" w:cstheme="majorBidi"/>
          <w:sz w:val="24"/>
          <w:szCs w:val="24"/>
        </w:rPr>
      </w:pPr>
      <w:r w:rsidRPr="002D5D20">
        <w:rPr>
          <w:rFonts w:asciiTheme="majorBidi" w:eastAsia="Times New Roman" w:hAnsiTheme="majorBidi" w:cstheme="majorBidi"/>
          <w:i/>
          <w:iCs/>
          <w:sz w:val="24"/>
          <w:szCs w:val="24"/>
        </w:rPr>
        <w:t>Google App Engine</w:t>
      </w:r>
      <w:r w:rsidRPr="007820B9">
        <w:rPr>
          <w:rFonts w:asciiTheme="majorBidi" w:eastAsia="Times New Roman" w:hAnsiTheme="majorBidi" w:cstheme="majorBidi"/>
          <w:sz w:val="24"/>
          <w:szCs w:val="24"/>
        </w:rPr>
        <w:t xml:space="preserve"> pricing depends on the type of instance, but starts as low as $0.05 per hour per instance. </w:t>
      </w:r>
    </w:p>
    <w:p w:rsidR="006215A5" w:rsidRDefault="006215A5" w:rsidP="006215A5">
      <w:pPr>
        <w:shd w:val="clear" w:color="auto" w:fill="FFFFFF"/>
        <w:spacing w:after="0" w:line="240" w:lineRule="auto"/>
        <w:rPr>
          <w:rFonts w:asciiTheme="majorBidi" w:eastAsia="Times New Roman" w:hAnsiTheme="majorBidi" w:cstheme="majorBidi"/>
          <w:sz w:val="24"/>
          <w:szCs w:val="24"/>
        </w:rPr>
      </w:pPr>
      <w:r w:rsidRPr="001D377C">
        <w:rPr>
          <w:rFonts w:asciiTheme="majorBidi" w:eastAsia="Times New Roman" w:hAnsiTheme="majorBidi" w:cstheme="majorBidi"/>
          <w:i/>
          <w:iCs/>
          <w:sz w:val="24"/>
          <w:szCs w:val="24"/>
        </w:rPr>
        <w:t>Google Compute Engine</w:t>
      </w:r>
      <w:r w:rsidRPr="007820B9">
        <w:rPr>
          <w:rFonts w:asciiTheme="majorBidi" w:eastAsia="Times New Roman" w:hAnsiTheme="majorBidi" w:cstheme="majorBidi"/>
          <w:sz w:val="24"/>
          <w:szCs w:val="24"/>
        </w:rPr>
        <w:t xml:space="preserve"> offers pay as you go pricing starting as low as $0.006543 per hour.</w:t>
      </w:r>
    </w:p>
    <w:p w:rsidR="004803DA" w:rsidRDefault="004803DA" w:rsidP="006215A5">
      <w:pPr>
        <w:shd w:val="clear" w:color="auto" w:fill="FFFFFF"/>
        <w:spacing w:after="0" w:line="240" w:lineRule="auto"/>
        <w:rPr>
          <w:rFonts w:asciiTheme="majorBidi" w:eastAsia="Times New Roman" w:hAnsiTheme="majorBidi" w:cstheme="majorBidi"/>
          <w:sz w:val="24"/>
          <w:szCs w:val="24"/>
        </w:rPr>
      </w:pPr>
    </w:p>
    <w:p w:rsidR="004803DA" w:rsidRDefault="004803DA" w:rsidP="006215A5">
      <w:pPr>
        <w:shd w:val="clear" w:color="auto" w:fill="FFFFFF"/>
        <w:spacing w:after="0" w:line="240" w:lineRule="auto"/>
        <w:rPr>
          <w:rFonts w:asciiTheme="majorBidi" w:eastAsia="Times New Roman" w:hAnsiTheme="majorBidi" w:cstheme="majorBidi"/>
          <w:sz w:val="24"/>
          <w:szCs w:val="24"/>
        </w:rPr>
      </w:pPr>
    </w:p>
    <w:p w:rsidR="004803DA" w:rsidRDefault="004803DA" w:rsidP="004803DA">
      <w:pPr>
        <w:tabs>
          <w:tab w:val="left" w:pos="2775"/>
        </w:tabs>
        <w:rPr>
          <w:rFonts w:asciiTheme="majorBidi" w:hAnsiTheme="majorBidi" w:cstheme="majorBidi"/>
          <w:color w:val="FF0000"/>
          <w:lang w:bidi="ar-EG"/>
        </w:rPr>
      </w:pPr>
      <w:r w:rsidRPr="004803DA">
        <w:rPr>
          <w:rFonts w:asciiTheme="majorBidi" w:hAnsiTheme="majorBidi" w:cstheme="majorBidi"/>
          <w:color w:val="FF0000"/>
        </w:rPr>
        <w:t xml:space="preserve">When we tried to use </w:t>
      </w:r>
      <w:r w:rsidR="001D377C" w:rsidRPr="001D377C">
        <w:rPr>
          <w:rFonts w:asciiTheme="majorBidi" w:hAnsiTheme="majorBidi" w:cstheme="majorBidi"/>
          <w:i/>
          <w:iCs/>
          <w:color w:val="FF0000"/>
        </w:rPr>
        <w:t>Google</w:t>
      </w:r>
      <w:r w:rsidR="001D377C">
        <w:rPr>
          <w:rFonts w:asciiTheme="majorBidi" w:hAnsiTheme="majorBidi" w:cstheme="majorBidi"/>
          <w:color w:val="FF0000"/>
        </w:rPr>
        <w:t xml:space="preserve"> </w:t>
      </w:r>
      <w:r w:rsidRPr="001D377C">
        <w:rPr>
          <w:rFonts w:asciiTheme="majorBidi" w:hAnsiTheme="majorBidi" w:cstheme="majorBidi"/>
          <w:i/>
          <w:iCs/>
          <w:color w:val="FF0000"/>
        </w:rPr>
        <w:t>App Engine</w:t>
      </w:r>
      <w:r w:rsidRPr="004803DA">
        <w:rPr>
          <w:rFonts w:asciiTheme="majorBidi" w:hAnsiTheme="majorBidi" w:cstheme="majorBidi"/>
          <w:color w:val="FF0000"/>
        </w:rPr>
        <w:t xml:space="preserve"> we faced a problem that </w:t>
      </w:r>
      <w:r w:rsidRPr="004803DA">
        <w:rPr>
          <w:rFonts w:asciiTheme="majorBidi" w:hAnsiTheme="majorBidi" w:cstheme="majorBidi"/>
          <w:color w:val="FF0000"/>
          <w:lang w:bidi="ar-EG"/>
        </w:rPr>
        <w:t xml:space="preserve">there is no GPU therefore we cannot install </w:t>
      </w:r>
      <w:r w:rsidRPr="001D377C">
        <w:rPr>
          <w:rFonts w:asciiTheme="majorBidi" w:hAnsiTheme="majorBidi" w:cstheme="majorBidi"/>
          <w:color w:val="FF0000"/>
          <w:lang w:bidi="ar-EG"/>
        </w:rPr>
        <w:t>NVidia</w:t>
      </w:r>
      <w:r w:rsidRPr="004803DA">
        <w:rPr>
          <w:rFonts w:asciiTheme="majorBidi" w:hAnsiTheme="majorBidi" w:cstheme="majorBidi"/>
          <w:color w:val="FF0000"/>
          <w:lang w:bidi="ar-EG"/>
        </w:rPr>
        <w:t xml:space="preserve"> driver and cannot use CUDA, so we used </w:t>
      </w:r>
      <w:r w:rsidR="001D377C" w:rsidRPr="001D377C">
        <w:rPr>
          <w:rFonts w:asciiTheme="majorBidi" w:hAnsiTheme="majorBidi" w:cstheme="majorBidi"/>
          <w:i/>
          <w:iCs/>
          <w:color w:val="FF0000"/>
          <w:lang w:bidi="ar-EG"/>
        </w:rPr>
        <w:t xml:space="preserve">Google </w:t>
      </w:r>
      <w:r w:rsidRPr="001D377C">
        <w:rPr>
          <w:rFonts w:asciiTheme="majorBidi" w:hAnsiTheme="majorBidi" w:cstheme="majorBidi"/>
          <w:i/>
          <w:iCs/>
          <w:color w:val="FF0000"/>
          <w:lang w:bidi="ar-EG"/>
        </w:rPr>
        <w:t>Compute Engine</w:t>
      </w:r>
      <w:r>
        <w:rPr>
          <w:rFonts w:asciiTheme="majorBidi" w:hAnsiTheme="majorBidi" w:cstheme="majorBidi"/>
          <w:color w:val="FF0000"/>
          <w:lang w:bidi="ar-EG"/>
        </w:rPr>
        <w:t>.</w:t>
      </w:r>
    </w:p>
    <w:p w:rsidR="004803DA" w:rsidRDefault="004803DA" w:rsidP="004803DA">
      <w:pPr>
        <w:tabs>
          <w:tab w:val="left" w:pos="2775"/>
        </w:tabs>
        <w:rPr>
          <w:rFonts w:asciiTheme="majorBidi" w:hAnsiTheme="majorBidi" w:cstheme="majorBidi"/>
          <w:color w:val="FF0000"/>
          <w:lang w:bidi="ar-EG"/>
        </w:rPr>
      </w:pPr>
    </w:p>
    <w:p w:rsidR="004803DA" w:rsidRPr="00C07EF7" w:rsidRDefault="002D5D20" w:rsidP="00C07EF7">
      <w:pPr>
        <w:pStyle w:val="Heading2"/>
        <w:rPr>
          <w:b w:val="0"/>
          <w:shd w:val="clear" w:color="auto" w:fill="FFFFFF"/>
        </w:rPr>
      </w:pPr>
      <w:r w:rsidRPr="00C07EF7">
        <w:rPr>
          <w:b w:val="0"/>
          <w:shd w:val="clear" w:color="auto" w:fill="FFFFFF"/>
        </w:rPr>
        <w:t xml:space="preserve">5.3.4     </w:t>
      </w:r>
      <w:r w:rsidR="004803DA" w:rsidRPr="00C07EF7">
        <w:rPr>
          <w:b w:val="0"/>
          <w:shd w:val="clear" w:color="auto" w:fill="FFFFFF"/>
        </w:rPr>
        <w:t>Building on Compute Engine:</w:t>
      </w:r>
    </w:p>
    <w:p w:rsidR="004803DA" w:rsidRPr="002D5D20" w:rsidRDefault="004803DA" w:rsidP="00272858">
      <w:pPr>
        <w:numPr>
          <w:ilvl w:val="1"/>
          <w:numId w:val="12"/>
        </w:numPr>
        <w:shd w:val="clear" w:color="auto" w:fill="FFFFFF"/>
        <w:spacing w:after="0" w:line="240" w:lineRule="auto"/>
        <w:rPr>
          <w:rFonts w:asciiTheme="majorBidi" w:eastAsia="Times New Roman" w:hAnsiTheme="majorBidi" w:cstheme="majorBidi"/>
          <w:sz w:val="24"/>
          <w:szCs w:val="24"/>
        </w:rPr>
      </w:pPr>
      <w:r w:rsidRPr="002D5D20">
        <w:rPr>
          <w:rFonts w:asciiTheme="majorBidi" w:eastAsia="Times New Roman" w:hAnsiTheme="majorBidi" w:cstheme="majorBidi"/>
          <w:sz w:val="24"/>
          <w:szCs w:val="24"/>
        </w:rPr>
        <w:t>Use virtual machines (VMs), called </w:t>
      </w:r>
      <w:hyperlink r:id="rId103" w:history="1">
        <w:r w:rsidRPr="002D5D20">
          <w:rPr>
            <w:rFonts w:asciiTheme="majorBidi" w:eastAsia="Times New Roman" w:hAnsiTheme="majorBidi" w:cstheme="majorBidi"/>
            <w:i/>
            <w:iCs/>
            <w:sz w:val="24"/>
            <w:szCs w:val="24"/>
          </w:rPr>
          <w:t>instances</w:t>
        </w:r>
      </w:hyperlink>
      <w:r w:rsidRPr="002D5D20">
        <w:rPr>
          <w:rFonts w:asciiTheme="majorBidi" w:eastAsia="Times New Roman" w:hAnsiTheme="majorBidi" w:cstheme="majorBidi"/>
          <w:sz w:val="24"/>
          <w:szCs w:val="24"/>
        </w:rPr>
        <w:t>, to build your application, much like you would if you had your own hardware infrastructure. You can choose from a variety of instance types to customize your configuration to meet your needs and your budget.</w:t>
      </w:r>
    </w:p>
    <w:p w:rsidR="004803DA" w:rsidRPr="002D5D20" w:rsidRDefault="004803DA" w:rsidP="00272858">
      <w:pPr>
        <w:numPr>
          <w:ilvl w:val="1"/>
          <w:numId w:val="12"/>
        </w:numPr>
        <w:shd w:val="clear" w:color="auto" w:fill="FFFFFF"/>
        <w:spacing w:after="0" w:line="240" w:lineRule="auto"/>
        <w:rPr>
          <w:rFonts w:asciiTheme="majorBidi" w:eastAsia="Times New Roman" w:hAnsiTheme="majorBidi" w:cstheme="majorBidi"/>
          <w:sz w:val="24"/>
          <w:szCs w:val="24"/>
        </w:rPr>
      </w:pPr>
      <w:r w:rsidRPr="002D5D20">
        <w:rPr>
          <w:rFonts w:asciiTheme="majorBidi" w:eastAsia="Times New Roman" w:hAnsiTheme="majorBidi" w:cstheme="majorBidi"/>
          <w:sz w:val="24"/>
          <w:szCs w:val="24"/>
        </w:rPr>
        <w:lastRenderedPageBreak/>
        <w:t>Choose which global </w:t>
      </w:r>
      <w:hyperlink r:id="rId104" w:history="1">
        <w:r w:rsidRPr="002D5D20">
          <w:rPr>
            <w:rFonts w:asciiTheme="majorBidi" w:eastAsia="Times New Roman" w:hAnsiTheme="majorBidi" w:cstheme="majorBidi"/>
            <w:sz w:val="24"/>
            <w:szCs w:val="24"/>
          </w:rPr>
          <w:t>regions and zones</w:t>
        </w:r>
      </w:hyperlink>
      <w:r w:rsidRPr="002D5D20">
        <w:rPr>
          <w:rFonts w:asciiTheme="majorBidi" w:eastAsia="Times New Roman" w:hAnsiTheme="majorBidi" w:cstheme="majorBidi"/>
          <w:sz w:val="24"/>
          <w:szCs w:val="24"/>
        </w:rPr>
        <w:t> to deploy your resources in, giving you control over where your data is stored and used.</w:t>
      </w:r>
    </w:p>
    <w:p w:rsidR="004803DA" w:rsidRPr="002D5D20" w:rsidRDefault="004803DA" w:rsidP="00272858">
      <w:pPr>
        <w:numPr>
          <w:ilvl w:val="1"/>
          <w:numId w:val="12"/>
        </w:numPr>
        <w:shd w:val="clear" w:color="auto" w:fill="FFFFFF"/>
        <w:spacing w:after="0" w:line="240" w:lineRule="auto"/>
        <w:rPr>
          <w:rFonts w:asciiTheme="majorBidi" w:eastAsia="Times New Roman" w:hAnsiTheme="majorBidi" w:cstheme="majorBidi"/>
          <w:sz w:val="24"/>
          <w:szCs w:val="24"/>
        </w:rPr>
      </w:pPr>
      <w:r w:rsidRPr="002D5D20">
        <w:rPr>
          <w:rFonts w:asciiTheme="majorBidi" w:eastAsia="Times New Roman" w:hAnsiTheme="majorBidi" w:cstheme="majorBidi"/>
          <w:sz w:val="24"/>
          <w:szCs w:val="24"/>
        </w:rPr>
        <w:t>Choose which operating systems, development stacks, languages, frameworks, services, and other software technologies you prefer.</w:t>
      </w:r>
    </w:p>
    <w:p w:rsidR="004803DA" w:rsidRPr="002D5D20" w:rsidRDefault="004803DA" w:rsidP="00272858">
      <w:pPr>
        <w:numPr>
          <w:ilvl w:val="1"/>
          <w:numId w:val="12"/>
        </w:numPr>
        <w:shd w:val="clear" w:color="auto" w:fill="FFFFFF"/>
        <w:spacing w:after="0" w:line="240" w:lineRule="auto"/>
        <w:rPr>
          <w:rFonts w:asciiTheme="majorBidi" w:eastAsia="Times New Roman" w:hAnsiTheme="majorBidi" w:cstheme="majorBidi"/>
          <w:sz w:val="24"/>
          <w:szCs w:val="24"/>
        </w:rPr>
      </w:pPr>
      <w:r w:rsidRPr="002D5D20">
        <w:rPr>
          <w:rFonts w:asciiTheme="majorBidi" w:eastAsia="Times New Roman" w:hAnsiTheme="majorBidi" w:cstheme="majorBidi"/>
          <w:sz w:val="24"/>
          <w:szCs w:val="24"/>
        </w:rPr>
        <w:t>Create instances from public or private </w:t>
      </w:r>
      <w:hyperlink r:id="rId105" w:history="1">
        <w:r w:rsidRPr="002D5D20">
          <w:rPr>
            <w:rFonts w:asciiTheme="majorBidi" w:eastAsia="Times New Roman" w:hAnsiTheme="majorBidi" w:cstheme="majorBidi"/>
            <w:sz w:val="24"/>
            <w:szCs w:val="24"/>
          </w:rPr>
          <w:t>images</w:t>
        </w:r>
      </w:hyperlink>
      <w:r w:rsidRPr="002D5D20">
        <w:rPr>
          <w:rFonts w:asciiTheme="majorBidi" w:eastAsia="Times New Roman" w:hAnsiTheme="majorBidi" w:cstheme="majorBidi"/>
          <w:sz w:val="24"/>
          <w:szCs w:val="24"/>
        </w:rPr>
        <w:t>.</w:t>
      </w:r>
    </w:p>
    <w:p w:rsidR="004803DA" w:rsidRPr="002D5D20" w:rsidRDefault="004803DA" w:rsidP="00272858">
      <w:pPr>
        <w:numPr>
          <w:ilvl w:val="1"/>
          <w:numId w:val="12"/>
        </w:numPr>
        <w:shd w:val="clear" w:color="auto" w:fill="FFFFFF"/>
        <w:spacing w:after="0" w:line="240" w:lineRule="auto"/>
        <w:rPr>
          <w:rFonts w:asciiTheme="majorBidi" w:eastAsia="Times New Roman" w:hAnsiTheme="majorBidi" w:cstheme="majorBidi"/>
          <w:sz w:val="24"/>
          <w:szCs w:val="24"/>
        </w:rPr>
      </w:pPr>
      <w:r w:rsidRPr="002D5D20">
        <w:rPr>
          <w:rFonts w:asciiTheme="majorBidi" w:eastAsia="Times New Roman" w:hAnsiTheme="majorBidi" w:cstheme="majorBidi"/>
          <w:sz w:val="24"/>
          <w:szCs w:val="24"/>
        </w:rPr>
        <w:t>Use Google Cloud storage technologies or any third-party technologies you prefer.</w:t>
      </w:r>
    </w:p>
    <w:p w:rsidR="004803DA" w:rsidRPr="002D5D20" w:rsidRDefault="004803DA" w:rsidP="00272858">
      <w:pPr>
        <w:numPr>
          <w:ilvl w:val="1"/>
          <w:numId w:val="12"/>
        </w:numPr>
        <w:shd w:val="clear" w:color="auto" w:fill="FFFFFF"/>
        <w:spacing w:after="0" w:line="240" w:lineRule="auto"/>
        <w:rPr>
          <w:rFonts w:asciiTheme="majorBidi" w:eastAsia="Times New Roman" w:hAnsiTheme="majorBidi" w:cstheme="majorBidi"/>
          <w:sz w:val="24"/>
          <w:szCs w:val="24"/>
        </w:rPr>
      </w:pPr>
      <w:r w:rsidRPr="002D5D20">
        <w:rPr>
          <w:rFonts w:asciiTheme="majorBidi" w:eastAsia="Times New Roman" w:hAnsiTheme="majorBidi" w:cstheme="majorBidi"/>
          <w:sz w:val="24"/>
          <w:szCs w:val="24"/>
        </w:rPr>
        <w:t>Use </w:t>
      </w:r>
      <w:hyperlink r:id="rId106" w:history="1">
        <w:r w:rsidRPr="002D5D20">
          <w:rPr>
            <w:rFonts w:asciiTheme="majorBidi" w:eastAsia="Times New Roman" w:hAnsiTheme="majorBidi" w:cstheme="majorBidi"/>
            <w:sz w:val="24"/>
            <w:szCs w:val="24"/>
          </w:rPr>
          <w:t>Google Cloud Marketplace</w:t>
        </w:r>
      </w:hyperlink>
      <w:r w:rsidRPr="002D5D20">
        <w:rPr>
          <w:rFonts w:asciiTheme="majorBidi" w:eastAsia="Times New Roman" w:hAnsiTheme="majorBidi" w:cstheme="majorBidi"/>
          <w:sz w:val="24"/>
          <w:szCs w:val="24"/>
        </w:rPr>
        <w:t> to quickly deploy pre-configured software packages. For example, you can deploy a LAMP or MEAN stack with just a few clicks.</w:t>
      </w:r>
    </w:p>
    <w:p w:rsidR="004803DA" w:rsidRPr="002D5D20" w:rsidRDefault="004803DA" w:rsidP="00272858">
      <w:pPr>
        <w:numPr>
          <w:ilvl w:val="1"/>
          <w:numId w:val="12"/>
        </w:numPr>
        <w:shd w:val="clear" w:color="auto" w:fill="FFFFFF"/>
        <w:spacing w:after="0" w:line="240" w:lineRule="auto"/>
        <w:rPr>
          <w:rFonts w:asciiTheme="majorBidi" w:eastAsia="Times New Roman" w:hAnsiTheme="majorBidi" w:cstheme="majorBidi"/>
          <w:sz w:val="24"/>
          <w:szCs w:val="24"/>
        </w:rPr>
      </w:pPr>
      <w:r w:rsidRPr="002D5D20">
        <w:rPr>
          <w:rFonts w:asciiTheme="majorBidi" w:eastAsia="Times New Roman" w:hAnsiTheme="majorBidi" w:cstheme="majorBidi"/>
          <w:sz w:val="24"/>
          <w:szCs w:val="24"/>
        </w:rPr>
        <w:t>Create </w:t>
      </w:r>
      <w:hyperlink r:id="rId107" w:history="1">
        <w:r w:rsidRPr="002D5D20">
          <w:rPr>
            <w:rFonts w:asciiTheme="majorBidi" w:eastAsia="Times New Roman" w:hAnsiTheme="majorBidi" w:cstheme="majorBidi"/>
            <w:sz w:val="24"/>
            <w:szCs w:val="24"/>
          </w:rPr>
          <w:t>instance groups</w:t>
        </w:r>
      </w:hyperlink>
      <w:r w:rsidRPr="002D5D20">
        <w:rPr>
          <w:rFonts w:asciiTheme="majorBidi" w:eastAsia="Times New Roman" w:hAnsiTheme="majorBidi" w:cstheme="majorBidi"/>
          <w:sz w:val="24"/>
          <w:szCs w:val="24"/>
        </w:rPr>
        <w:t> to more easily manage multiple instances together.</w:t>
      </w:r>
    </w:p>
    <w:p w:rsidR="004803DA" w:rsidRPr="002D5D20" w:rsidRDefault="004803DA" w:rsidP="00272858">
      <w:pPr>
        <w:numPr>
          <w:ilvl w:val="1"/>
          <w:numId w:val="12"/>
        </w:numPr>
        <w:shd w:val="clear" w:color="auto" w:fill="FFFFFF"/>
        <w:spacing w:after="0" w:line="240" w:lineRule="auto"/>
        <w:rPr>
          <w:rFonts w:asciiTheme="majorBidi" w:eastAsia="Times New Roman" w:hAnsiTheme="majorBidi" w:cstheme="majorBidi"/>
          <w:sz w:val="24"/>
          <w:szCs w:val="24"/>
        </w:rPr>
      </w:pPr>
      <w:r w:rsidRPr="002D5D20">
        <w:rPr>
          <w:rFonts w:asciiTheme="majorBidi" w:eastAsia="Times New Roman" w:hAnsiTheme="majorBidi" w:cstheme="majorBidi"/>
          <w:sz w:val="24"/>
          <w:szCs w:val="24"/>
        </w:rPr>
        <w:t>Use </w:t>
      </w:r>
      <w:hyperlink r:id="rId108" w:history="1">
        <w:proofErr w:type="spellStart"/>
        <w:r w:rsidRPr="002D5D20">
          <w:rPr>
            <w:rFonts w:asciiTheme="majorBidi" w:eastAsia="Times New Roman" w:hAnsiTheme="majorBidi" w:cstheme="majorBidi"/>
            <w:sz w:val="24"/>
            <w:szCs w:val="24"/>
          </w:rPr>
          <w:t>autoscaling</w:t>
        </w:r>
        <w:proofErr w:type="spellEnd"/>
        <w:r w:rsidRPr="002D5D20">
          <w:rPr>
            <w:rFonts w:asciiTheme="majorBidi" w:eastAsia="Times New Roman" w:hAnsiTheme="majorBidi" w:cstheme="majorBidi"/>
            <w:sz w:val="24"/>
            <w:szCs w:val="24"/>
          </w:rPr>
          <w:t xml:space="preserve"> with an instance group</w:t>
        </w:r>
      </w:hyperlink>
      <w:r w:rsidRPr="002D5D20">
        <w:rPr>
          <w:rFonts w:asciiTheme="majorBidi" w:eastAsia="Times New Roman" w:hAnsiTheme="majorBidi" w:cstheme="majorBidi"/>
          <w:sz w:val="24"/>
          <w:szCs w:val="24"/>
        </w:rPr>
        <w:t> to automatically add and remove capacity.</w:t>
      </w:r>
    </w:p>
    <w:p w:rsidR="004803DA" w:rsidRPr="002D5D20" w:rsidRDefault="004803DA" w:rsidP="00272858">
      <w:pPr>
        <w:numPr>
          <w:ilvl w:val="1"/>
          <w:numId w:val="12"/>
        </w:numPr>
        <w:shd w:val="clear" w:color="auto" w:fill="FFFFFF"/>
        <w:spacing w:after="0" w:line="240" w:lineRule="auto"/>
        <w:rPr>
          <w:rFonts w:asciiTheme="majorBidi" w:eastAsia="Times New Roman" w:hAnsiTheme="majorBidi" w:cstheme="majorBidi"/>
          <w:sz w:val="24"/>
          <w:szCs w:val="24"/>
        </w:rPr>
      </w:pPr>
      <w:r w:rsidRPr="002D5D20">
        <w:rPr>
          <w:rFonts w:asciiTheme="majorBidi" w:eastAsia="Times New Roman" w:hAnsiTheme="majorBidi" w:cstheme="majorBidi"/>
          <w:sz w:val="24"/>
          <w:szCs w:val="24"/>
        </w:rPr>
        <w:t>Attach and detach </w:t>
      </w:r>
      <w:hyperlink r:id="rId109" w:history="1">
        <w:r w:rsidRPr="002D5D20">
          <w:rPr>
            <w:rFonts w:asciiTheme="majorBidi" w:eastAsia="Times New Roman" w:hAnsiTheme="majorBidi" w:cstheme="majorBidi"/>
            <w:sz w:val="24"/>
            <w:szCs w:val="24"/>
          </w:rPr>
          <w:t>disks</w:t>
        </w:r>
      </w:hyperlink>
      <w:r w:rsidRPr="002D5D20">
        <w:rPr>
          <w:rFonts w:asciiTheme="majorBidi" w:eastAsia="Times New Roman" w:hAnsiTheme="majorBidi" w:cstheme="majorBidi"/>
          <w:sz w:val="24"/>
          <w:szCs w:val="24"/>
        </w:rPr>
        <w:t> as needed.</w:t>
      </w:r>
    </w:p>
    <w:p w:rsidR="004803DA" w:rsidRDefault="004803DA" w:rsidP="00272858">
      <w:pPr>
        <w:numPr>
          <w:ilvl w:val="1"/>
          <w:numId w:val="12"/>
        </w:numPr>
        <w:shd w:val="clear" w:color="auto" w:fill="FFFFFF"/>
        <w:spacing w:after="0" w:line="240" w:lineRule="auto"/>
        <w:rPr>
          <w:rFonts w:asciiTheme="majorBidi" w:eastAsia="Times New Roman" w:hAnsiTheme="majorBidi" w:cstheme="majorBidi"/>
          <w:sz w:val="24"/>
          <w:szCs w:val="24"/>
        </w:rPr>
      </w:pPr>
      <w:hyperlink r:id="rId110" w:history="1">
        <w:r w:rsidRPr="002D5D20">
          <w:rPr>
            <w:rFonts w:asciiTheme="majorBidi" w:eastAsia="Times New Roman" w:hAnsiTheme="majorBidi" w:cstheme="majorBidi"/>
            <w:sz w:val="24"/>
            <w:szCs w:val="24"/>
          </w:rPr>
          <w:t>Use SSH to connect</w:t>
        </w:r>
      </w:hyperlink>
      <w:r w:rsidRPr="002D5D20">
        <w:rPr>
          <w:rFonts w:asciiTheme="majorBidi" w:eastAsia="Times New Roman" w:hAnsiTheme="majorBidi" w:cstheme="majorBidi"/>
          <w:sz w:val="24"/>
          <w:szCs w:val="24"/>
        </w:rPr>
        <w:t> directly to your instances.</w:t>
      </w:r>
    </w:p>
    <w:p w:rsidR="00272858" w:rsidRDefault="00272858" w:rsidP="00272858">
      <w:pPr>
        <w:shd w:val="clear" w:color="auto" w:fill="FFFFFF"/>
        <w:spacing w:after="0" w:line="240" w:lineRule="auto"/>
        <w:rPr>
          <w:rFonts w:asciiTheme="majorBidi" w:eastAsia="Times New Roman" w:hAnsiTheme="majorBidi" w:cstheme="majorBidi"/>
          <w:sz w:val="24"/>
          <w:szCs w:val="24"/>
        </w:rPr>
      </w:pPr>
    </w:p>
    <w:p w:rsidR="00BC69DE" w:rsidRPr="00272858" w:rsidRDefault="00BC69DE" w:rsidP="00272858">
      <w:pPr>
        <w:shd w:val="clear" w:color="auto" w:fill="FFFFFF"/>
        <w:spacing w:after="0" w:line="240" w:lineRule="auto"/>
        <w:rPr>
          <w:rFonts w:asciiTheme="majorBidi" w:eastAsia="Times New Roman" w:hAnsiTheme="majorBidi" w:cstheme="majorBidi"/>
          <w:sz w:val="24"/>
          <w:szCs w:val="24"/>
        </w:rPr>
      </w:pPr>
    </w:p>
    <w:p w:rsidR="007066ED" w:rsidRPr="00C07EF7" w:rsidRDefault="007066ED" w:rsidP="00C07EF7">
      <w:pPr>
        <w:pStyle w:val="Heading2"/>
        <w:rPr>
          <w:b w:val="0"/>
        </w:rPr>
      </w:pPr>
      <w:r w:rsidRPr="00C07EF7">
        <w:rPr>
          <w:b w:val="0"/>
        </w:rPr>
        <w:t>5.3.5</w:t>
      </w:r>
      <w:r w:rsidRPr="00C07EF7">
        <w:rPr>
          <w:b w:val="0"/>
        </w:rPr>
        <w:tab/>
        <w:t xml:space="preserve">Deploying </w:t>
      </w:r>
      <w:proofErr w:type="spellStart"/>
      <w:r w:rsidRPr="00C07EF7">
        <w:rPr>
          <w:b w:val="0"/>
        </w:rPr>
        <w:t>UniLM</w:t>
      </w:r>
      <w:proofErr w:type="spellEnd"/>
      <w:r w:rsidRPr="00C07EF7">
        <w:rPr>
          <w:b w:val="0"/>
        </w:rPr>
        <w:t xml:space="preserve"> Model</w:t>
      </w:r>
      <w:r w:rsidR="00F234E9" w:rsidRPr="00C07EF7">
        <w:rPr>
          <w:b w:val="0"/>
        </w:rPr>
        <w:t xml:space="preserve"> on cloud</w:t>
      </w:r>
      <w:r w:rsidRPr="00C07EF7">
        <w:rPr>
          <w:b w:val="0"/>
        </w:rPr>
        <w:t xml:space="preserve"> and returning random questions</w:t>
      </w:r>
    </w:p>
    <w:p w:rsidR="001D377C" w:rsidRPr="005655F3" w:rsidRDefault="001D377C" w:rsidP="001D377C">
      <w:pPr>
        <w:pStyle w:val="ListParagraph"/>
        <w:numPr>
          <w:ilvl w:val="1"/>
          <w:numId w:val="11"/>
        </w:numPr>
        <w:tabs>
          <w:tab w:val="left" w:pos="2775"/>
        </w:tabs>
        <w:rPr>
          <w:rFonts w:asciiTheme="majorBidi" w:hAnsiTheme="majorBidi" w:cstheme="majorBidi"/>
          <w:color w:val="202124"/>
          <w:shd w:val="clear" w:color="auto" w:fill="FFFFFF"/>
        </w:rPr>
      </w:pPr>
      <w:r w:rsidRPr="005655F3">
        <w:rPr>
          <w:rFonts w:asciiTheme="majorBidi" w:hAnsiTheme="majorBidi" w:cstheme="majorBidi"/>
          <w:color w:val="202124"/>
          <w:shd w:val="clear" w:color="auto" w:fill="FFFFFF"/>
        </w:rPr>
        <w:t xml:space="preserve">Create new VM instance called </w:t>
      </w:r>
      <w:r w:rsidRPr="005655F3">
        <w:rPr>
          <w:rFonts w:asciiTheme="majorBidi" w:hAnsiTheme="majorBidi" w:cstheme="majorBidi"/>
          <w:i/>
          <w:iCs/>
          <w:color w:val="202124"/>
          <w:shd w:val="clear" w:color="auto" w:fill="FFFFFF"/>
        </w:rPr>
        <w:t>_Question generation</w:t>
      </w:r>
      <w:r w:rsidRPr="005655F3">
        <w:rPr>
          <w:rFonts w:asciiTheme="majorBidi" w:hAnsiTheme="majorBidi" w:cstheme="majorBidi"/>
          <w:color w:val="202124"/>
          <w:shd w:val="clear" w:color="auto" w:fill="FFFFFF"/>
        </w:rPr>
        <w:t>.</w:t>
      </w:r>
    </w:p>
    <w:p w:rsidR="001D377C" w:rsidRPr="005655F3" w:rsidRDefault="001D377C" w:rsidP="001D377C">
      <w:pPr>
        <w:pStyle w:val="ListParagraph"/>
        <w:numPr>
          <w:ilvl w:val="1"/>
          <w:numId w:val="11"/>
        </w:numPr>
        <w:tabs>
          <w:tab w:val="left" w:pos="2775"/>
        </w:tabs>
        <w:rPr>
          <w:rFonts w:asciiTheme="majorBidi" w:hAnsiTheme="majorBidi" w:cstheme="majorBidi"/>
          <w:color w:val="202124"/>
          <w:shd w:val="clear" w:color="auto" w:fill="FFFFFF"/>
        </w:rPr>
      </w:pPr>
      <w:r w:rsidRPr="005655F3">
        <w:rPr>
          <w:rFonts w:asciiTheme="majorBidi" w:hAnsiTheme="majorBidi" w:cstheme="majorBidi"/>
          <w:color w:val="202124"/>
          <w:shd w:val="clear" w:color="auto" w:fill="FFFFFF"/>
        </w:rPr>
        <w:t>Choose a region with few number of people.</w:t>
      </w:r>
    </w:p>
    <w:p w:rsidR="001D377C" w:rsidRPr="005655F3" w:rsidRDefault="001D377C" w:rsidP="001D377C">
      <w:pPr>
        <w:pStyle w:val="ListParagraph"/>
        <w:numPr>
          <w:ilvl w:val="1"/>
          <w:numId w:val="11"/>
        </w:numPr>
        <w:tabs>
          <w:tab w:val="left" w:pos="2775"/>
        </w:tabs>
        <w:rPr>
          <w:rFonts w:asciiTheme="majorBidi" w:hAnsiTheme="majorBidi" w:cstheme="majorBidi"/>
          <w:color w:val="202124"/>
          <w:shd w:val="clear" w:color="auto" w:fill="FFFFFF"/>
        </w:rPr>
      </w:pPr>
      <w:r w:rsidRPr="005655F3">
        <w:rPr>
          <w:rFonts w:asciiTheme="majorBidi" w:hAnsiTheme="majorBidi" w:cstheme="majorBidi"/>
          <w:color w:val="202124"/>
          <w:shd w:val="clear" w:color="auto" w:fill="FFFFFF"/>
        </w:rPr>
        <w:t>Setup machine configuration</w:t>
      </w:r>
    </w:p>
    <w:p w:rsidR="001D377C" w:rsidRPr="005655F3" w:rsidRDefault="001D377C" w:rsidP="001D377C">
      <w:pPr>
        <w:pStyle w:val="ListParagraph"/>
        <w:numPr>
          <w:ilvl w:val="2"/>
          <w:numId w:val="11"/>
        </w:numPr>
        <w:tabs>
          <w:tab w:val="left" w:pos="2775"/>
        </w:tabs>
        <w:rPr>
          <w:rFonts w:asciiTheme="majorBidi" w:hAnsiTheme="majorBidi" w:cstheme="majorBidi"/>
          <w:color w:val="202124"/>
          <w:shd w:val="clear" w:color="auto" w:fill="FFFFFF"/>
        </w:rPr>
      </w:pPr>
      <w:r w:rsidRPr="005655F3">
        <w:rPr>
          <w:rFonts w:asciiTheme="majorBidi" w:hAnsiTheme="majorBidi" w:cstheme="majorBidi"/>
          <w:color w:val="202124"/>
          <w:shd w:val="clear" w:color="auto" w:fill="FFFFFF"/>
        </w:rPr>
        <w:t>General purpose: for CPU, n1-standard-4 (4 VCPU, 15 GB memory).</w:t>
      </w:r>
    </w:p>
    <w:p w:rsidR="001D377C" w:rsidRPr="005655F3" w:rsidRDefault="001D377C" w:rsidP="001D377C">
      <w:pPr>
        <w:pStyle w:val="ListParagraph"/>
        <w:numPr>
          <w:ilvl w:val="2"/>
          <w:numId w:val="11"/>
        </w:numPr>
        <w:tabs>
          <w:tab w:val="left" w:pos="2775"/>
        </w:tabs>
        <w:rPr>
          <w:rFonts w:asciiTheme="majorBidi" w:hAnsiTheme="majorBidi" w:cstheme="majorBidi"/>
          <w:color w:val="202124"/>
          <w:shd w:val="clear" w:color="auto" w:fill="FFFFFF"/>
        </w:rPr>
      </w:pPr>
      <w:r w:rsidRPr="005655F3">
        <w:rPr>
          <w:rFonts w:asciiTheme="majorBidi" w:hAnsiTheme="majorBidi" w:cstheme="majorBidi"/>
          <w:color w:val="202124"/>
          <w:shd w:val="clear" w:color="auto" w:fill="FFFFFF"/>
        </w:rPr>
        <w:t>GPU Type: NVidia Tesla T4.</w:t>
      </w:r>
    </w:p>
    <w:p w:rsidR="001D377C" w:rsidRPr="005655F3" w:rsidRDefault="001D377C" w:rsidP="001D377C">
      <w:pPr>
        <w:pStyle w:val="ListParagraph"/>
        <w:numPr>
          <w:ilvl w:val="2"/>
          <w:numId w:val="11"/>
        </w:numPr>
        <w:tabs>
          <w:tab w:val="left" w:pos="2775"/>
        </w:tabs>
        <w:rPr>
          <w:rFonts w:asciiTheme="majorBidi" w:hAnsiTheme="majorBidi" w:cstheme="majorBidi"/>
          <w:color w:val="202124"/>
          <w:shd w:val="clear" w:color="auto" w:fill="FFFFFF"/>
        </w:rPr>
      </w:pPr>
      <w:r w:rsidRPr="005655F3">
        <w:rPr>
          <w:rFonts w:asciiTheme="majorBidi" w:hAnsiTheme="majorBidi" w:cstheme="majorBidi"/>
          <w:color w:val="202124"/>
          <w:shd w:val="clear" w:color="auto" w:fill="FFFFFF"/>
        </w:rPr>
        <w:t>Boot disk: Ubuntu 1</w:t>
      </w:r>
      <w:r w:rsidRPr="005655F3">
        <w:rPr>
          <w:rFonts w:asciiTheme="majorBidi" w:hAnsiTheme="majorBidi" w:cstheme="majorBidi"/>
          <w:color w:val="202124"/>
          <w:shd w:val="clear" w:color="auto" w:fill="FFFFFF"/>
          <w:rtl/>
        </w:rPr>
        <w:t>6</w:t>
      </w:r>
      <w:r w:rsidRPr="005655F3">
        <w:rPr>
          <w:rFonts w:asciiTheme="majorBidi" w:hAnsiTheme="majorBidi" w:cstheme="majorBidi"/>
          <w:color w:val="202124"/>
          <w:shd w:val="clear" w:color="auto" w:fill="FFFFFF"/>
        </w:rPr>
        <w:t>.04 LTS.</w:t>
      </w:r>
    </w:p>
    <w:p w:rsidR="001D377C" w:rsidRPr="005655F3" w:rsidRDefault="001D377C" w:rsidP="001D377C">
      <w:pPr>
        <w:pStyle w:val="ListParagraph"/>
        <w:numPr>
          <w:ilvl w:val="2"/>
          <w:numId w:val="11"/>
        </w:numPr>
        <w:tabs>
          <w:tab w:val="left" w:pos="2775"/>
        </w:tabs>
        <w:rPr>
          <w:rFonts w:asciiTheme="majorBidi" w:hAnsiTheme="majorBidi" w:cstheme="majorBidi"/>
          <w:color w:val="202124"/>
          <w:shd w:val="clear" w:color="auto" w:fill="FFFFFF"/>
        </w:rPr>
      </w:pPr>
      <w:r w:rsidRPr="005655F3">
        <w:rPr>
          <w:rFonts w:asciiTheme="majorBidi" w:hAnsiTheme="majorBidi" w:cstheme="majorBidi"/>
          <w:color w:val="202124"/>
          <w:shd w:val="clear" w:color="auto" w:fill="FFFFFF"/>
        </w:rPr>
        <w:t>Disk: 30GB.</w:t>
      </w:r>
    </w:p>
    <w:p w:rsidR="00BC69DE" w:rsidRPr="005655F3" w:rsidRDefault="001D377C" w:rsidP="00BC69DE">
      <w:pPr>
        <w:pStyle w:val="ListParagraph"/>
        <w:numPr>
          <w:ilvl w:val="1"/>
          <w:numId w:val="11"/>
        </w:numPr>
        <w:tabs>
          <w:tab w:val="left" w:pos="2775"/>
        </w:tabs>
        <w:rPr>
          <w:rFonts w:asciiTheme="majorBidi" w:hAnsiTheme="majorBidi" w:cstheme="majorBidi"/>
        </w:rPr>
      </w:pPr>
      <w:r w:rsidRPr="005655F3">
        <w:rPr>
          <w:rFonts w:asciiTheme="majorBidi" w:hAnsiTheme="majorBidi" w:cstheme="majorBidi"/>
          <w:color w:val="202124"/>
          <w:shd w:val="clear" w:color="auto" w:fill="FFFFFF"/>
        </w:rPr>
        <w:t xml:space="preserve">Install </w:t>
      </w:r>
      <w:proofErr w:type="spellStart"/>
      <w:r w:rsidRPr="005655F3">
        <w:rPr>
          <w:rFonts w:asciiTheme="majorBidi" w:hAnsiTheme="majorBidi" w:cstheme="majorBidi"/>
          <w:color w:val="202124"/>
          <w:shd w:val="clear" w:color="auto" w:fill="FFFFFF"/>
        </w:rPr>
        <w:t>gcc</w:t>
      </w:r>
      <w:proofErr w:type="spellEnd"/>
      <w:r w:rsidRPr="005655F3">
        <w:rPr>
          <w:rFonts w:asciiTheme="majorBidi" w:hAnsiTheme="majorBidi" w:cstheme="majorBidi"/>
          <w:color w:val="202124"/>
          <w:shd w:val="clear" w:color="auto" w:fill="FFFFFF"/>
        </w:rPr>
        <w:t xml:space="preserve"> (Required for CUDA, </w:t>
      </w:r>
      <w:proofErr w:type="spellStart"/>
      <w:r w:rsidRPr="005655F3">
        <w:rPr>
          <w:rFonts w:asciiTheme="majorBidi" w:hAnsiTheme="majorBidi" w:cstheme="majorBidi"/>
          <w:color w:val="202124"/>
          <w:shd w:val="clear" w:color="auto" w:fill="FFFFFF"/>
        </w:rPr>
        <w:t>PyTorch</w:t>
      </w:r>
      <w:proofErr w:type="spellEnd"/>
      <w:r w:rsidRPr="005655F3">
        <w:rPr>
          <w:rFonts w:asciiTheme="majorBidi" w:hAnsiTheme="majorBidi" w:cstheme="majorBidi"/>
          <w:color w:val="202124"/>
          <w:shd w:val="clear" w:color="auto" w:fill="FFFFFF"/>
        </w:rPr>
        <w:t>, Apex)</w:t>
      </w:r>
    </w:p>
    <w:p w:rsidR="00BC69DE" w:rsidRPr="005655F3" w:rsidRDefault="00BC69DE" w:rsidP="00BC69DE">
      <w:pPr>
        <w:pStyle w:val="ListParagraph"/>
        <w:tabs>
          <w:tab w:val="left" w:pos="2775"/>
        </w:tabs>
        <w:ind w:left="1440"/>
        <w:rPr>
          <w:rFonts w:asciiTheme="majorBidi" w:hAnsiTheme="majorBidi" w:cstheme="majorBidi"/>
          <w:color w:val="202124"/>
          <w:shd w:val="clear" w:color="auto" w:fill="FFFFFF"/>
        </w:rPr>
      </w:pPr>
      <w:r w:rsidRPr="005655F3">
        <w:rPr>
          <w:rFonts w:asciiTheme="majorBidi" w:hAnsiTheme="majorBidi" w:cstheme="majorBidi"/>
          <w:color w:val="202124"/>
          <w:shd w:val="clear" w:color="auto" w:fill="FFFFFF"/>
        </w:rPr>
        <w:t xml:space="preserve">When completed, you must change to the </w:t>
      </w:r>
      <w:proofErr w:type="spellStart"/>
      <w:r w:rsidRPr="005655F3">
        <w:rPr>
          <w:rFonts w:asciiTheme="majorBidi" w:hAnsiTheme="majorBidi" w:cstheme="majorBidi"/>
          <w:color w:val="202124"/>
          <w:shd w:val="clear" w:color="auto" w:fill="FFFFFF"/>
        </w:rPr>
        <w:t>gcc</w:t>
      </w:r>
      <w:proofErr w:type="spellEnd"/>
      <w:r w:rsidRPr="005655F3">
        <w:rPr>
          <w:rFonts w:asciiTheme="majorBidi" w:hAnsiTheme="majorBidi" w:cstheme="majorBidi"/>
          <w:color w:val="202124"/>
          <w:shd w:val="clear" w:color="auto" w:fill="FFFFFF"/>
        </w:rPr>
        <w:t xml:space="preserve"> you want to work with by default. Type in your terminal: </w:t>
      </w:r>
      <w:proofErr w:type="spellStart"/>
      <w:r w:rsidRPr="005655F3">
        <w:rPr>
          <w:rFonts w:ascii="Courier New" w:hAnsi="Courier New" w:cs="Courier New"/>
          <w:i/>
          <w:iCs/>
          <w:color w:val="202124"/>
          <w:shd w:val="clear" w:color="auto" w:fill="FFFFFF"/>
        </w:rPr>
        <w:t>sudo</w:t>
      </w:r>
      <w:proofErr w:type="spellEnd"/>
      <w:r w:rsidRPr="005655F3">
        <w:rPr>
          <w:rFonts w:ascii="Courier New" w:hAnsi="Courier New" w:cs="Courier New"/>
          <w:i/>
          <w:iCs/>
          <w:color w:val="202124"/>
          <w:shd w:val="clear" w:color="auto" w:fill="FFFFFF"/>
        </w:rPr>
        <w:t xml:space="preserve"> update-alternatives --</w:t>
      </w:r>
      <w:proofErr w:type="spellStart"/>
      <w:r w:rsidRPr="005655F3">
        <w:rPr>
          <w:rFonts w:ascii="Courier New" w:hAnsi="Courier New" w:cs="Courier New"/>
          <w:i/>
          <w:iCs/>
          <w:color w:val="202124"/>
          <w:shd w:val="clear" w:color="auto" w:fill="FFFFFF"/>
        </w:rPr>
        <w:t>config</w:t>
      </w:r>
      <w:proofErr w:type="spellEnd"/>
      <w:r w:rsidRPr="005655F3">
        <w:rPr>
          <w:rFonts w:ascii="Courier New" w:hAnsi="Courier New" w:cs="Courier New"/>
          <w:i/>
          <w:iCs/>
          <w:color w:val="202124"/>
          <w:shd w:val="clear" w:color="auto" w:fill="FFFFFF"/>
        </w:rPr>
        <w:t xml:space="preserve"> </w:t>
      </w:r>
      <w:proofErr w:type="spellStart"/>
      <w:r w:rsidRPr="005655F3">
        <w:rPr>
          <w:rFonts w:ascii="Courier New" w:hAnsi="Courier New" w:cs="Courier New"/>
          <w:i/>
          <w:iCs/>
          <w:color w:val="202124"/>
          <w:shd w:val="clear" w:color="auto" w:fill="FFFFFF"/>
        </w:rPr>
        <w:t>gcc</w:t>
      </w:r>
      <w:proofErr w:type="spellEnd"/>
    </w:p>
    <w:p w:rsidR="00BC69DE" w:rsidRPr="005655F3" w:rsidRDefault="00BC69DE" w:rsidP="00BC69DE">
      <w:pPr>
        <w:pStyle w:val="ListParagraph"/>
        <w:tabs>
          <w:tab w:val="left" w:pos="2775"/>
        </w:tabs>
        <w:ind w:left="1350"/>
        <w:rPr>
          <w:rFonts w:asciiTheme="majorBidi" w:hAnsiTheme="majorBidi" w:cstheme="majorBidi"/>
          <w:color w:val="202124"/>
          <w:shd w:val="clear" w:color="auto" w:fill="FFFFFF"/>
        </w:rPr>
      </w:pPr>
      <w:r w:rsidRPr="005655F3">
        <w:rPr>
          <w:rFonts w:asciiTheme="majorBidi" w:hAnsiTheme="majorBidi" w:cstheme="majorBidi"/>
          <w:color w:val="202124"/>
          <w:shd w:val="clear" w:color="auto" w:fill="FFFFFF"/>
        </w:rPr>
        <w:t xml:space="preserve">To verify if it worked. Type in your terminal: </w:t>
      </w:r>
      <w:proofErr w:type="spellStart"/>
      <w:r w:rsidRPr="005655F3">
        <w:rPr>
          <w:rFonts w:ascii="Courier New" w:hAnsi="Courier New" w:cs="Courier New"/>
          <w:i/>
          <w:iCs/>
          <w:color w:val="202124"/>
          <w:shd w:val="clear" w:color="auto" w:fill="FFFFFF"/>
        </w:rPr>
        <w:t>gcc</w:t>
      </w:r>
      <w:proofErr w:type="spellEnd"/>
      <w:r w:rsidRPr="005655F3">
        <w:rPr>
          <w:rFonts w:ascii="Courier New" w:hAnsi="Courier New" w:cs="Courier New"/>
          <w:i/>
          <w:iCs/>
          <w:color w:val="202124"/>
          <w:shd w:val="clear" w:color="auto" w:fill="FFFFFF"/>
        </w:rPr>
        <w:t xml:space="preserve"> –v</w:t>
      </w:r>
    </w:p>
    <w:p w:rsidR="00BC69DE" w:rsidRDefault="00FA5A9B" w:rsidP="00BC69DE">
      <w:pPr>
        <w:pStyle w:val="ListParagraph"/>
        <w:numPr>
          <w:ilvl w:val="1"/>
          <w:numId w:val="11"/>
        </w:numPr>
        <w:tabs>
          <w:tab w:val="left" w:pos="2775"/>
        </w:tabs>
        <w:rPr>
          <w:rFonts w:asciiTheme="majorBidi" w:hAnsiTheme="majorBidi" w:cstheme="majorBidi"/>
        </w:rPr>
      </w:pPr>
      <w:r>
        <w:rPr>
          <w:rFonts w:asciiTheme="majorBidi" w:hAnsiTheme="majorBidi" w:cstheme="majorBidi"/>
        </w:rPr>
        <w:t>Get NVidia driver 410.</w:t>
      </w:r>
    </w:p>
    <w:p w:rsidR="00FA5A9B" w:rsidRDefault="00FA5A9B" w:rsidP="00BC69DE">
      <w:pPr>
        <w:pStyle w:val="ListParagraph"/>
        <w:numPr>
          <w:ilvl w:val="1"/>
          <w:numId w:val="11"/>
        </w:numPr>
        <w:tabs>
          <w:tab w:val="left" w:pos="2775"/>
        </w:tabs>
        <w:rPr>
          <w:rFonts w:asciiTheme="majorBidi" w:hAnsiTheme="majorBidi" w:cstheme="majorBidi"/>
        </w:rPr>
      </w:pPr>
      <w:r>
        <w:rPr>
          <w:rFonts w:asciiTheme="majorBidi" w:hAnsiTheme="majorBidi" w:cstheme="majorBidi"/>
        </w:rPr>
        <w:t>Get CUDA toolkit 10.1.</w:t>
      </w:r>
    </w:p>
    <w:p w:rsidR="00FA5A9B" w:rsidRDefault="00FA5A9B" w:rsidP="00BC69DE">
      <w:pPr>
        <w:pStyle w:val="ListParagraph"/>
        <w:numPr>
          <w:ilvl w:val="1"/>
          <w:numId w:val="11"/>
        </w:numPr>
        <w:tabs>
          <w:tab w:val="left" w:pos="2775"/>
        </w:tabs>
        <w:rPr>
          <w:rFonts w:asciiTheme="majorBidi" w:hAnsiTheme="majorBidi" w:cstheme="majorBidi"/>
        </w:rPr>
      </w:pPr>
      <w:r>
        <w:rPr>
          <w:rFonts w:asciiTheme="majorBidi" w:hAnsiTheme="majorBidi" w:cstheme="majorBidi"/>
        </w:rPr>
        <w:t xml:space="preserve">Modify path </w:t>
      </w:r>
      <w:proofErr w:type="spellStart"/>
      <w:r>
        <w:rPr>
          <w:rFonts w:asciiTheme="majorBidi" w:hAnsiTheme="majorBidi" w:cstheme="majorBidi"/>
        </w:rPr>
        <w:t>var</w:t>
      </w:r>
      <w:proofErr w:type="spellEnd"/>
      <w:r>
        <w:rPr>
          <w:rFonts w:asciiTheme="majorBidi" w:hAnsiTheme="majorBidi" w:cstheme="majorBidi"/>
        </w:rPr>
        <w:t xml:space="preserve"> because system </w:t>
      </w:r>
      <w:proofErr w:type="gramStart"/>
      <w:r>
        <w:rPr>
          <w:rFonts w:asciiTheme="majorBidi" w:hAnsiTheme="majorBidi" w:cstheme="majorBidi"/>
        </w:rPr>
        <w:t xml:space="preserve">can’t </w:t>
      </w:r>
      <w:r>
        <w:rPr>
          <w:rFonts w:asciiTheme="majorBidi" w:hAnsiTheme="majorBidi" w:cstheme="majorBidi" w:hint="cs"/>
          <w:rtl/>
          <w:lang w:bidi="ar-EG"/>
        </w:rPr>
        <w:t xml:space="preserve"> </w:t>
      </w:r>
      <w:r>
        <w:rPr>
          <w:rFonts w:asciiTheme="majorBidi" w:hAnsiTheme="majorBidi" w:cstheme="majorBidi"/>
          <w:lang w:bidi="ar-EG"/>
        </w:rPr>
        <w:t>see</w:t>
      </w:r>
      <w:proofErr w:type="gramEnd"/>
      <w:r>
        <w:rPr>
          <w:rFonts w:asciiTheme="majorBidi" w:hAnsiTheme="majorBidi" w:cstheme="majorBidi"/>
          <w:lang w:bidi="ar-EG"/>
        </w:rPr>
        <w:t xml:space="preserve"> CUDA installed yet.</w:t>
      </w:r>
    </w:p>
    <w:p w:rsidR="00FA5A9B" w:rsidRDefault="00FA5A9B" w:rsidP="00FA5A9B">
      <w:pPr>
        <w:pStyle w:val="ListParagraph"/>
        <w:numPr>
          <w:ilvl w:val="1"/>
          <w:numId w:val="11"/>
        </w:numPr>
        <w:tabs>
          <w:tab w:val="left" w:pos="2775"/>
        </w:tabs>
        <w:rPr>
          <w:rFonts w:asciiTheme="majorBidi" w:hAnsiTheme="majorBidi" w:cstheme="majorBidi"/>
        </w:rPr>
      </w:pPr>
      <w:r>
        <w:rPr>
          <w:rFonts w:asciiTheme="majorBidi" w:hAnsiTheme="majorBidi" w:cstheme="majorBidi"/>
          <w:lang w:bidi="ar-EG"/>
        </w:rPr>
        <w:t xml:space="preserve">Download </w:t>
      </w:r>
      <w:proofErr w:type="spellStart"/>
      <w:r>
        <w:rPr>
          <w:rFonts w:asciiTheme="majorBidi" w:hAnsiTheme="majorBidi" w:cstheme="majorBidi"/>
          <w:lang w:bidi="ar-EG"/>
        </w:rPr>
        <w:t>Pytorch</w:t>
      </w:r>
      <w:proofErr w:type="spellEnd"/>
      <w:r>
        <w:rPr>
          <w:rFonts w:asciiTheme="majorBidi" w:hAnsiTheme="majorBidi" w:cstheme="majorBidi"/>
          <w:lang w:bidi="ar-EG"/>
        </w:rPr>
        <w:t xml:space="preserve"> for Python 3.6 and CUDA toolkit 10.1</w:t>
      </w:r>
      <w:r w:rsidR="008266EF">
        <w:rPr>
          <w:rFonts w:asciiTheme="majorBidi" w:hAnsiTheme="majorBidi" w:cstheme="majorBidi"/>
          <w:lang w:bidi="ar-EG"/>
        </w:rPr>
        <w:t xml:space="preserve"> to b</w:t>
      </w:r>
      <w:r>
        <w:rPr>
          <w:rFonts w:asciiTheme="majorBidi" w:hAnsiTheme="majorBidi" w:cstheme="majorBidi"/>
          <w:lang w:bidi="ar-EG"/>
        </w:rPr>
        <w:t>e able to install NV</w:t>
      </w:r>
      <w:r w:rsidR="008266EF">
        <w:rPr>
          <w:rFonts w:asciiTheme="majorBidi" w:hAnsiTheme="majorBidi" w:cstheme="majorBidi"/>
          <w:lang w:bidi="ar-EG"/>
        </w:rPr>
        <w:t>idia/</w:t>
      </w:r>
      <w:r>
        <w:rPr>
          <w:rFonts w:asciiTheme="majorBidi" w:hAnsiTheme="majorBidi" w:cstheme="majorBidi"/>
          <w:lang w:bidi="ar-EG"/>
        </w:rPr>
        <w:t>Apex</w:t>
      </w:r>
      <w:r w:rsidR="008266EF">
        <w:rPr>
          <w:rFonts w:asciiTheme="majorBidi" w:hAnsiTheme="majorBidi" w:cstheme="majorBidi"/>
          <w:lang w:bidi="ar-EG"/>
        </w:rPr>
        <w:t>.</w:t>
      </w:r>
    </w:p>
    <w:p w:rsidR="008266EF" w:rsidRPr="008266EF" w:rsidRDefault="008266EF" w:rsidP="00C26942">
      <w:pPr>
        <w:pStyle w:val="ListParagraph"/>
        <w:numPr>
          <w:ilvl w:val="1"/>
          <w:numId w:val="11"/>
        </w:numPr>
        <w:tabs>
          <w:tab w:val="left" w:pos="2775"/>
        </w:tabs>
        <w:rPr>
          <w:rFonts w:asciiTheme="majorBidi" w:hAnsiTheme="majorBidi" w:cstheme="majorBidi"/>
          <w:shd w:val="clear" w:color="auto" w:fill="FFFFFF"/>
        </w:rPr>
      </w:pPr>
      <w:r>
        <w:rPr>
          <w:rFonts w:asciiTheme="majorBidi" w:hAnsiTheme="majorBidi" w:cstheme="majorBidi"/>
          <w:lang w:bidi="ar-EG"/>
        </w:rPr>
        <w:t xml:space="preserve">Clone the code: </w:t>
      </w:r>
      <w:proofErr w:type="spellStart"/>
      <w:r w:rsidRPr="008266EF">
        <w:rPr>
          <w:rFonts w:ascii="Courier New" w:hAnsi="Courier New" w:cs="Courier New"/>
          <w:i/>
          <w:iCs/>
          <w:lang w:bidi="ar-EG"/>
        </w:rPr>
        <w:t>git</w:t>
      </w:r>
      <w:proofErr w:type="spellEnd"/>
      <w:r w:rsidRPr="008266EF">
        <w:rPr>
          <w:rFonts w:ascii="Courier New" w:hAnsi="Courier New" w:cs="Courier New"/>
          <w:i/>
          <w:iCs/>
          <w:lang w:bidi="ar-EG"/>
        </w:rPr>
        <w:t xml:space="preserve"> clone</w:t>
      </w:r>
    </w:p>
    <w:p w:rsidR="008266EF" w:rsidRDefault="008266EF" w:rsidP="00C26942">
      <w:pPr>
        <w:pStyle w:val="ListParagraph"/>
        <w:tabs>
          <w:tab w:val="left" w:pos="2775"/>
        </w:tabs>
        <w:ind w:left="1440"/>
        <w:rPr>
          <w:rFonts w:ascii="Courier New" w:hAnsi="Courier New" w:cs="Courier New"/>
          <w:i/>
          <w:iCs/>
          <w:color w:val="202124"/>
          <w:shd w:val="clear" w:color="auto" w:fill="FFFFFF"/>
        </w:rPr>
      </w:pPr>
      <w:hyperlink r:id="rId111" w:history="1">
        <w:r w:rsidRPr="00AF4FB9">
          <w:rPr>
            <w:rStyle w:val="Hyperlink"/>
            <w:rFonts w:ascii="Courier New" w:hAnsi="Courier New" w:cs="Courier New"/>
            <w:i/>
            <w:iCs/>
            <w:shd w:val="clear" w:color="auto" w:fill="FFFFFF"/>
          </w:rPr>
          <w:t>https://github.com/chentinghao/download_google_drive.git</w:t>
        </w:r>
      </w:hyperlink>
    </w:p>
    <w:p w:rsidR="00C26942" w:rsidRPr="00C26942" w:rsidRDefault="00C26942" w:rsidP="00C26942">
      <w:pPr>
        <w:pStyle w:val="ListParagraph"/>
        <w:tabs>
          <w:tab w:val="left" w:pos="2775"/>
        </w:tabs>
        <w:ind w:left="1440"/>
        <w:rPr>
          <w:rFonts w:asciiTheme="majorBidi" w:hAnsiTheme="majorBidi" w:cstheme="majorBidi"/>
        </w:rPr>
      </w:pPr>
      <w:r w:rsidRPr="00C26942">
        <w:rPr>
          <w:rFonts w:asciiTheme="majorBidi" w:hAnsiTheme="majorBidi" w:cstheme="majorBidi"/>
          <w:color w:val="202124"/>
          <w:shd w:val="clear" w:color="auto" w:fill="FFFFFF"/>
        </w:rPr>
        <w:t>Download code from Google drive</w:t>
      </w:r>
    </w:p>
    <w:p w:rsidR="006215A5" w:rsidRPr="008266EF" w:rsidRDefault="008266EF" w:rsidP="008266EF">
      <w:pPr>
        <w:pStyle w:val="ListParagraph"/>
        <w:tabs>
          <w:tab w:val="left" w:pos="2775"/>
        </w:tabs>
        <w:ind w:left="1440"/>
        <w:rPr>
          <w:rFonts w:ascii="Courier New" w:hAnsi="Courier New" w:cs="Courier New"/>
          <w:i/>
          <w:iCs/>
          <w:color w:val="202124"/>
          <w:shd w:val="clear" w:color="auto" w:fill="FFFFFF"/>
        </w:rPr>
      </w:pPr>
      <w:r w:rsidRPr="008266EF">
        <w:rPr>
          <w:rFonts w:ascii="Courier New" w:hAnsi="Courier New" w:cs="Courier New"/>
          <w:i/>
          <w:iCs/>
          <w:color w:val="202124"/>
          <w:shd w:val="clear" w:color="auto" w:fill="FFFFFF"/>
        </w:rPr>
        <w:t xml:space="preserve">python3 download_gdrive.py </w:t>
      </w:r>
      <w:proofErr w:type="spellStart"/>
      <w:proofErr w:type="gramStart"/>
      <w:r w:rsidRPr="008266EF">
        <w:rPr>
          <w:rFonts w:ascii="Courier New" w:hAnsi="Courier New" w:cs="Courier New"/>
          <w:i/>
          <w:iCs/>
          <w:color w:val="202124"/>
          <w:shd w:val="clear" w:color="auto" w:fill="FFFFFF"/>
        </w:rPr>
        <w:t>GoogleFileID</w:t>
      </w:r>
      <w:proofErr w:type="spellEnd"/>
      <w:r w:rsidRPr="008266EF">
        <w:rPr>
          <w:rFonts w:ascii="Courier New" w:hAnsi="Courier New" w:cs="Courier New"/>
          <w:i/>
          <w:iCs/>
          <w:color w:val="202124"/>
          <w:shd w:val="clear" w:color="auto" w:fill="FFFFFF"/>
        </w:rPr>
        <w:t xml:space="preserve">  </w:t>
      </w:r>
      <w:proofErr w:type="spellStart"/>
      <w:r w:rsidRPr="008266EF">
        <w:rPr>
          <w:rFonts w:ascii="Courier New" w:hAnsi="Courier New" w:cs="Courier New"/>
          <w:i/>
          <w:iCs/>
          <w:color w:val="202124"/>
          <w:shd w:val="clear" w:color="auto" w:fill="FFFFFF"/>
        </w:rPr>
        <w:t>FileName</w:t>
      </w:r>
      <w:proofErr w:type="spellEnd"/>
      <w:proofErr w:type="gramEnd"/>
      <w:r w:rsidRPr="008266EF">
        <w:rPr>
          <w:rFonts w:asciiTheme="majorBidi" w:hAnsiTheme="majorBidi" w:cstheme="majorBidi"/>
          <w:b/>
          <w:bCs/>
          <w:color w:val="202124"/>
          <w:shd w:val="clear" w:color="auto" w:fill="FFFFFF"/>
        </w:rPr>
        <w:t xml:space="preserve"> </w:t>
      </w:r>
    </w:p>
    <w:p w:rsidR="008266EF" w:rsidRDefault="008266EF" w:rsidP="008266EF">
      <w:pPr>
        <w:pStyle w:val="ListParagraph"/>
        <w:numPr>
          <w:ilvl w:val="1"/>
          <w:numId w:val="11"/>
        </w:numPr>
        <w:tabs>
          <w:tab w:val="left" w:pos="2775"/>
        </w:tabs>
        <w:rPr>
          <w:rFonts w:asciiTheme="majorBidi" w:hAnsiTheme="majorBidi" w:cstheme="majorBidi"/>
          <w:shd w:val="clear" w:color="auto" w:fill="FFFFFF"/>
        </w:rPr>
      </w:pPr>
      <w:r>
        <w:rPr>
          <w:rFonts w:asciiTheme="majorBidi" w:hAnsiTheme="majorBidi" w:cstheme="majorBidi"/>
          <w:shd w:val="clear" w:color="auto" w:fill="FFFFFF"/>
        </w:rPr>
        <w:t>Test the server using Postman.</w:t>
      </w:r>
    </w:p>
    <w:p w:rsidR="006215A5" w:rsidRPr="00C07EF7" w:rsidRDefault="008266EF" w:rsidP="00C07EF7">
      <w:pPr>
        <w:pStyle w:val="Heading1"/>
        <w:rPr>
          <w:b w:val="0"/>
          <w:shd w:val="clear" w:color="auto" w:fill="FFFFFF"/>
        </w:rPr>
      </w:pPr>
      <w:r w:rsidRPr="00C07EF7">
        <w:rPr>
          <w:b w:val="0"/>
          <w:shd w:val="clear" w:color="auto" w:fill="FFFFFF"/>
        </w:rPr>
        <w:t>5.4.1     FLASK</w:t>
      </w:r>
    </w:p>
    <w:p w:rsidR="008266EF" w:rsidRDefault="008266EF" w:rsidP="008266EF">
      <w:pPr>
        <w:rPr>
          <w:rFonts w:asciiTheme="majorBidi" w:hAnsiTheme="majorBidi" w:cstheme="majorBidi"/>
          <w:color w:val="202124"/>
          <w:shd w:val="clear" w:color="auto" w:fill="FFFFFF"/>
        </w:rPr>
      </w:pPr>
      <w:r w:rsidRPr="00CC5A63">
        <w:rPr>
          <w:rFonts w:asciiTheme="majorBidi" w:hAnsiTheme="majorBidi" w:cstheme="majorBidi"/>
          <w:color w:val="202124"/>
          <w:shd w:val="clear" w:color="auto" w:fill="FFFFFF"/>
        </w:rPr>
        <w:t>Flask is some code already written for us in Python that makes it easy to get up and running with a simple web application that has a lot of features that can be useful as we go about building web</w:t>
      </w:r>
      <w:r w:rsidRPr="00CC5A63">
        <w:rPr>
          <w:rFonts w:asciiTheme="majorBidi" w:hAnsiTheme="majorBidi" w:cstheme="majorBidi"/>
          <w:color w:val="222222"/>
          <w:shd w:val="clear" w:color="auto" w:fill="FFFFFF"/>
        </w:rPr>
        <w:t xml:space="preserve"> applications, including managing HTTP requests and rendering templates</w:t>
      </w:r>
      <w:r>
        <w:rPr>
          <w:rFonts w:asciiTheme="majorBidi" w:hAnsiTheme="majorBidi" w:cstheme="majorBidi"/>
          <w:color w:val="202124"/>
          <w:shd w:val="clear" w:color="auto" w:fill="FFFFFF"/>
        </w:rPr>
        <w:t xml:space="preserve"> </w:t>
      </w:r>
      <w:r w:rsidRPr="00CC5A63">
        <w:rPr>
          <w:rFonts w:asciiTheme="majorBidi" w:hAnsiTheme="majorBidi" w:cstheme="majorBidi"/>
          <w:color w:val="202124"/>
          <w:shd w:val="clear" w:color="auto" w:fill="FFFFFF"/>
        </w:rPr>
        <w:t>applications.</w:t>
      </w:r>
    </w:p>
    <w:p w:rsidR="008266EF" w:rsidRDefault="008266EF" w:rsidP="008266EF">
      <w:pPr>
        <w:rPr>
          <w:rFonts w:ascii="Courier New" w:hAnsi="Courier New" w:cs="Courier New"/>
          <w:color w:val="202124"/>
          <w:shd w:val="clear" w:color="auto" w:fill="FFFFFF"/>
        </w:rPr>
      </w:pPr>
      <w:r>
        <w:rPr>
          <w:rFonts w:ascii="Courier New" w:hAnsi="Courier New" w:cs="Courier New"/>
          <w:color w:val="202124"/>
          <w:shd w:val="clear" w:color="auto" w:fill="FFFFFF"/>
        </w:rPr>
        <w:t>@</w:t>
      </w:r>
      <w:proofErr w:type="spellStart"/>
      <w:proofErr w:type="gramStart"/>
      <w:r>
        <w:rPr>
          <w:rFonts w:ascii="Courier New" w:hAnsi="Courier New" w:cs="Courier New"/>
          <w:color w:val="202124"/>
          <w:shd w:val="clear" w:color="auto" w:fill="FFFFFF"/>
        </w:rPr>
        <w:t>app.route</w:t>
      </w:r>
      <w:proofErr w:type="spellEnd"/>
      <w:proofErr w:type="gramEnd"/>
      <w:r>
        <w:rPr>
          <w:rFonts w:ascii="Courier New" w:hAnsi="Courier New" w:cs="Courier New"/>
          <w:color w:val="202124"/>
          <w:shd w:val="clear" w:color="auto" w:fill="FFFFFF"/>
        </w:rPr>
        <w:t>(‘/output’, methods=[‘POST’])</w:t>
      </w:r>
    </w:p>
    <w:p w:rsidR="008266EF" w:rsidRDefault="008266EF" w:rsidP="008266EF">
      <w:pPr>
        <w:rPr>
          <w:rFonts w:ascii="Courier New" w:hAnsi="Courier New" w:cs="Courier New"/>
          <w:color w:val="202124"/>
          <w:shd w:val="clear" w:color="auto" w:fill="FFFFFF"/>
        </w:rPr>
      </w:pPr>
      <w:r>
        <w:rPr>
          <w:rFonts w:ascii="Courier New" w:hAnsi="Courier New" w:cs="Courier New"/>
          <w:color w:val="202124"/>
          <w:shd w:val="clear" w:color="auto" w:fill="FFFFFF"/>
        </w:rPr>
        <w:t xml:space="preserve">Def </w:t>
      </w:r>
      <w:proofErr w:type="gramStart"/>
      <w:r>
        <w:rPr>
          <w:rFonts w:ascii="Courier New" w:hAnsi="Courier New" w:cs="Courier New"/>
          <w:color w:val="202124"/>
          <w:shd w:val="clear" w:color="auto" w:fill="FFFFFF"/>
        </w:rPr>
        <w:t>output(</w:t>
      </w:r>
      <w:proofErr w:type="gramEnd"/>
      <w:r>
        <w:rPr>
          <w:rFonts w:ascii="Courier New" w:hAnsi="Courier New" w:cs="Courier New"/>
          <w:color w:val="202124"/>
          <w:shd w:val="clear" w:color="auto" w:fill="FFFFFF"/>
        </w:rPr>
        <w:t>):</w:t>
      </w:r>
    </w:p>
    <w:p w:rsidR="008266EF" w:rsidRDefault="008266EF" w:rsidP="008266EF">
      <w:pPr>
        <w:rPr>
          <w:rFonts w:ascii="Courier New" w:hAnsi="Courier New" w:cs="Courier New"/>
          <w:color w:val="202124"/>
          <w:shd w:val="clear" w:color="auto" w:fill="FFFFFF"/>
        </w:rPr>
      </w:pPr>
      <w:r>
        <w:rPr>
          <w:rFonts w:ascii="Courier New" w:hAnsi="Courier New" w:cs="Courier New"/>
          <w:color w:val="202124"/>
          <w:shd w:val="clear" w:color="auto" w:fill="FFFFFF"/>
        </w:rPr>
        <w:lastRenderedPageBreak/>
        <w:tab/>
        <w:t>#the request should be array of strings</w:t>
      </w:r>
    </w:p>
    <w:p w:rsidR="008266EF" w:rsidRDefault="008266EF" w:rsidP="008266EF">
      <w:pPr>
        <w:rPr>
          <w:rFonts w:ascii="Courier New" w:hAnsi="Courier New" w:cs="Courier New"/>
          <w:color w:val="202124"/>
          <w:shd w:val="clear" w:color="auto" w:fill="FFFFFF"/>
        </w:rPr>
      </w:pPr>
      <w:r>
        <w:rPr>
          <w:rFonts w:ascii="Courier New" w:hAnsi="Courier New" w:cs="Courier New"/>
          <w:color w:val="202124"/>
          <w:shd w:val="clear" w:color="auto" w:fill="FFFFFF"/>
        </w:rPr>
        <w:tab/>
      </w:r>
      <w:proofErr w:type="spellStart"/>
      <w:r>
        <w:rPr>
          <w:rFonts w:ascii="Courier New" w:hAnsi="Courier New" w:cs="Courier New"/>
          <w:color w:val="202124"/>
          <w:shd w:val="clear" w:color="auto" w:fill="FFFFFF"/>
        </w:rPr>
        <w:t>input_list</w:t>
      </w:r>
      <w:proofErr w:type="spellEnd"/>
      <w:r>
        <w:rPr>
          <w:rFonts w:ascii="Courier New" w:hAnsi="Courier New" w:cs="Courier New"/>
          <w:color w:val="202124"/>
          <w:shd w:val="clear" w:color="auto" w:fill="FFFFFF"/>
        </w:rPr>
        <w:t xml:space="preserve"> = </w:t>
      </w:r>
      <w:proofErr w:type="spellStart"/>
      <w:r>
        <w:rPr>
          <w:rFonts w:ascii="Courier New" w:hAnsi="Courier New" w:cs="Courier New"/>
          <w:color w:val="202124"/>
          <w:shd w:val="clear" w:color="auto" w:fill="FFFFFF"/>
        </w:rPr>
        <w:t>request.get_json</w:t>
      </w:r>
      <w:proofErr w:type="spellEnd"/>
      <w:r>
        <w:rPr>
          <w:rFonts w:ascii="Courier New" w:hAnsi="Courier New" w:cs="Courier New"/>
          <w:color w:val="202124"/>
          <w:shd w:val="clear" w:color="auto" w:fill="FFFFFF"/>
        </w:rPr>
        <w:t>(‘text</w:t>
      </w:r>
      <w:proofErr w:type="gramStart"/>
      <w:r>
        <w:rPr>
          <w:rFonts w:ascii="Courier New" w:hAnsi="Courier New" w:cs="Courier New"/>
          <w:color w:val="202124"/>
          <w:shd w:val="clear" w:color="auto" w:fill="FFFFFF"/>
        </w:rPr>
        <w:t>’)[</w:t>
      </w:r>
      <w:proofErr w:type="gramEnd"/>
      <w:r>
        <w:rPr>
          <w:rFonts w:ascii="Courier New" w:hAnsi="Courier New" w:cs="Courier New"/>
          <w:color w:val="202124"/>
          <w:shd w:val="clear" w:color="auto" w:fill="FFFFFF"/>
        </w:rPr>
        <w:t>‘text’]</w:t>
      </w:r>
    </w:p>
    <w:p w:rsidR="008266EF" w:rsidRDefault="008266EF" w:rsidP="008266EF">
      <w:pPr>
        <w:rPr>
          <w:rFonts w:ascii="Courier New" w:hAnsi="Courier New" w:cs="Courier New"/>
          <w:color w:val="202124"/>
          <w:shd w:val="clear" w:color="auto" w:fill="FFFFFF"/>
        </w:rPr>
      </w:pPr>
      <w:r>
        <w:rPr>
          <w:rFonts w:ascii="Courier New" w:hAnsi="Courier New" w:cs="Courier New"/>
          <w:color w:val="202124"/>
          <w:shd w:val="clear" w:color="auto" w:fill="FFFFFF"/>
        </w:rPr>
        <w:tab/>
        <w:t>return main(</w:t>
      </w:r>
      <w:proofErr w:type="spellStart"/>
      <w:r>
        <w:rPr>
          <w:rFonts w:ascii="Courier New" w:hAnsi="Courier New" w:cs="Courier New"/>
          <w:color w:val="202124"/>
          <w:shd w:val="clear" w:color="auto" w:fill="FFFFFF"/>
        </w:rPr>
        <w:t>input_list</w:t>
      </w:r>
      <w:proofErr w:type="spellEnd"/>
      <w:r>
        <w:rPr>
          <w:rFonts w:ascii="Courier New" w:hAnsi="Courier New" w:cs="Courier New"/>
          <w:color w:val="202124"/>
          <w:shd w:val="clear" w:color="auto" w:fill="FFFFFF"/>
        </w:rPr>
        <w:t>)</w:t>
      </w:r>
    </w:p>
    <w:p w:rsidR="008266EF" w:rsidRDefault="008266EF" w:rsidP="008266EF">
      <w:pPr>
        <w:rPr>
          <w:rFonts w:asciiTheme="majorBidi" w:hAnsiTheme="majorBidi" w:cstheme="majorBidi"/>
          <w:color w:val="202124"/>
          <w:shd w:val="clear" w:color="auto" w:fill="FFFFFF"/>
        </w:rPr>
      </w:pPr>
      <w:r>
        <w:rPr>
          <w:rFonts w:asciiTheme="majorBidi" w:hAnsiTheme="majorBidi" w:cstheme="majorBidi"/>
          <w:color w:val="202124"/>
          <w:shd w:val="clear" w:color="auto" w:fill="FFFFFF"/>
        </w:rPr>
        <w:t xml:space="preserve">In original code input and output are </w:t>
      </w:r>
      <w:r w:rsidR="00A57615">
        <w:rPr>
          <w:rFonts w:asciiTheme="majorBidi" w:hAnsiTheme="majorBidi" w:cstheme="majorBidi"/>
          <w:color w:val="202124"/>
          <w:shd w:val="clear" w:color="auto" w:fill="FFFFFF"/>
        </w:rPr>
        <w:t>passed from and into files, the applied modification is that input and output both deal with API.</w:t>
      </w:r>
    </w:p>
    <w:p w:rsidR="00A57615" w:rsidRDefault="00A57615" w:rsidP="008266EF">
      <w:pPr>
        <w:rPr>
          <w:rFonts w:asciiTheme="majorBidi" w:hAnsiTheme="majorBidi" w:cstheme="majorBidi"/>
          <w:color w:val="202124"/>
          <w:shd w:val="clear" w:color="auto" w:fill="FFFFFF"/>
        </w:rPr>
      </w:pPr>
    </w:p>
    <w:p w:rsidR="00A57615" w:rsidRPr="00C07EF7" w:rsidRDefault="00A57615" w:rsidP="00C07EF7">
      <w:pPr>
        <w:pStyle w:val="Heading1"/>
        <w:rPr>
          <w:b w:val="0"/>
          <w:shd w:val="clear" w:color="auto" w:fill="FFFFFF"/>
        </w:rPr>
      </w:pPr>
      <w:r w:rsidRPr="00C07EF7">
        <w:rPr>
          <w:b w:val="0"/>
          <w:shd w:val="clear" w:color="auto" w:fill="FFFFFF"/>
        </w:rPr>
        <w:t>5.5.1    API</w:t>
      </w:r>
    </w:p>
    <w:p w:rsidR="00A57615" w:rsidRPr="00CC5A63" w:rsidRDefault="00A57615" w:rsidP="00A57615">
      <w:pPr>
        <w:rPr>
          <w:rFonts w:asciiTheme="majorBidi" w:hAnsiTheme="majorBidi" w:cstheme="majorBidi"/>
          <w:color w:val="222222"/>
          <w:shd w:val="clear" w:color="auto" w:fill="FFFFFF"/>
        </w:rPr>
      </w:pPr>
      <w:r w:rsidRPr="00CC5A63">
        <w:rPr>
          <w:rFonts w:asciiTheme="majorBidi" w:hAnsiTheme="majorBidi" w:cstheme="majorBidi"/>
          <w:b/>
          <w:bCs/>
          <w:color w:val="222222"/>
          <w:shd w:val="clear" w:color="auto" w:fill="FFFFFF"/>
        </w:rPr>
        <w:t>API</w:t>
      </w:r>
      <w:r w:rsidRPr="00CC5A63">
        <w:rPr>
          <w:rFonts w:asciiTheme="majorBidi" w:hAnsiTheme="majorBidi" w:cstheme="majorBidi"/>
          <w:color w:val="222222"/>
          <w:shd w:val="clear" w:color="auto" w:fill="FFFFFF"/>
        </w:rPr>
        <w:t> stands for Application Programming Interface. An </w:t>
      </w:r>
      <w:r w:rsidRPr="00CC5A63">
        <w:rPr>
          <w:rFonts w:asciiTheme="majorBidi" w:hAnsiTheme="majorBidi" w:cstheme="majorBidi"/>
          <w:b/>
          <w:bCs/>
          <w:color w:val="222222"/>
          <w:shd w:val="clear" w:color="auto" w:fill="FFFFFF"/>
        </w:rPr>
        <w:t>API</w:t>
      </w:r>
      <w:r w:rsidRPr="00CC5A63">
        <w:rPr>
          <w:rFonts w:asciiTheme="majorBidi" w:hAnsiTheme="majorBidi" w:cstheme="majorBidi"/>
          <w:color w:val="222222"/>
          <w:shd w:val="clear" w:color="auto" w:fill="FFFFFF"/>
        </w:rPr>
        <w:t> is a software intermediary that allows two applications to talk to each other. In other words, an </w:t>
      </w:r>
      <w:r w:rsidRPr="00CC5A63">
        <w:rPr>
          <w:rFonts w:asciiTheme="majorBidi" w:hAnsiTheme="majorBidi" w:cstheme="majorBidi"/>
          <w:b/>
          <w:bCs/>
          <w:color w:val="222222"/>
          <w:shd w:val="clear" w:color="auto" w:fill="FFFFFF"/>
        </w:rPr>
        <w:t>API</w:t>
      </w:r>
      <w:r w:rsidRPr="00CC5A63">
        <w:rPr>
          <w:rFonts w:asciiTheme="majorBidi" w:hAnsiTheme="majorBidi" w:cstheme="majorBidi"/>
          <w:color w:val="222222"/>
          <w:shd w:val="clear" w:color="auto" w:fill="FFFFFF"/>
        </w:rPr>
        <w:t> is the messenger that delivers your request to the provider that you're requesting it from and then delivers the response back to you</w:t>
      </w:r>
    </w:p>
    <w:p w:rsidR="00A57615" w:rsidRPr="00A57615" w:rsidRDefault="00A57615" w:rsidP="00C26942">
      <w:pPr>
        <w:rPr>
          <w:rFonts w:asciiTheme="majorBidi" w:hAnsiTheme="majorBidi" w:cstheme="majorBidi"/>
          <w:shd w:val="clear" w:color="auto" w:fill="FFFFFF"/>
          <w:rtl/>
        </w:rPr>
      </w:pPr>
      <w:r w:rsidRPr="00A57615">
        <w:rPr>
          <w:rFonts w:asciiTheme="majorBidi" w:hAnsiTheme="majorBidi" w:cstheme="majorBidi"/>
          <w:shd w:val="clear" w:color="auto" w:fill="FFFFFF"/>
        </w:rPr>
        <w:t xml:space="preserve">In our project we use Google API to </w:t>
      </w:r>
      <w:r>
        <w:rPr>
          <w:rFonts w:asciiTheme="majorBidi" w:hAnsiTheme="majorBidi" w:cstheme="majorBidi"/>
          <w:shd w:val="clear" w:color="auto" w:fill="FFFFFF"/>
        </w:rPr>
        <w:t>send</w:t>
      </w:r>
      <w:r w:rsidRPr="00A57615">
        <w:rPr>
          <w:rFonts w:asciiTheme="majorBidi" w:hAnsiTheme="majorBidi" w:cstheme="majorBidi"/>
          <w:shd w:val="clear" w:color="auto" w:fill="FFFFFF"/>
        </w:rPr>
        <w:t xml:space="preserve"> text pa</w:t>
      </w:r>
      <w:r>
        <w:rPr>
          <w:rFonts w:asciiTheme="majorBidi" w:hAnsiTheme="majorBidi" w:cstheme="majorBidi"/>
          <w:shd w:val="clear" w:color="auto" w:fill="FFFFFF"/>
        </w:rPr>
        <w:t xml:space="preserve">ragraph to server and get questions back to </w:t>
      </w:r>
      <w:r w:rsidR="00C26942">
        <w:rPr>
          <w:rFonts w:asciiTheme="majorBidi" w:hAnsiTheme="majorBidi" w:cstheme="majorBidi"/>
          <w:shd w:val="clear" w:color="auto" w:fill="FFFFFF"/>
        </w:rPr>
        <w:t>be asked to presenter by one of the audience</w:t>
      </w:r>
      <w:r w:rsidRPr="00A57615">
        <w:rPr>
          <w:rFonts w:asciiTheme="majorBidi" w:hAnsiTheme="majorBidi" w:cstheme="majorBidi"/>
          <w:shd w:val="clear" w:color="auto" w:fill="FFFFFF"/>
        </w:rPr>
        <w:t>.</w:t>
      </w:r>
    </w:p>
    <w:p w:rsidR="00A57615" w:rsidRPr="00A57615" w:rsidRDefault="00A57615" w:rsidP="00A57615">
      <w:pPr>
        <w:rPr>
          <w:rFonts w:asciiTheme="majorBidi" w:hAnsiTheme="majorBidi" w:cstheme="majorBidi"/>
          <w:shd w:val="clear" w:color="auto" w:fill="FFFFFF"/>
        </w:rPr>
      </w:pPr>
      <w:r>
        <w:rPr>
          <w:rFonts w:asciiTheme="majorBidi" w:hAnsiTheme="majorBidi" w:cstheme="majorBidi"/>
          <w:shd w:val="clear" w:color="auto" w:fill="FFFFFF"/>
        </w:rPr>
        <w:t>The input is array of q</w:t>
      </w:r>
      <w:r w:rsidRPr="00A57615">
        <w:rPr>
          <w:rFonts w:asciiTheme="majorBidi" w:hAnsiTheme="majorBidi" w:cstheme="majorBidi"/>
          <w:shd w:val="clear" w:color="auto" w:fill="FFFFFF"/>
        </w:rPr>
        <w:t>uestions and w</w:t>
      </w:r>
      <w:r>
        <w:rPr>
          <w:rFonts w:asciiTheme="majorBidi" w:hAnsiTheme="majorBidi" w:cstheme="majorBidi"/>
          <w:shd w:val="clear" w:color="auto" w:fill="FFFFFF"/>
        </w:rPr>
        <w:t>e need to choose one question</w:t>
      </w:r>
      <w:r w:rsidRPr="00A57615">
        <w:rPr>
          <w:rFonts w:asciiTheme="majorBidi" w:hAnsiTheme="majorBidi" w:cstheme="majorBidi"/>
          <w:shd w:val="clear" w:color="auto" w:fill="FFFFFF"/>
        </w:rPr>
        <w:t xml:space="preserve"> to</w:t>
      </w:r>
      <w:r>
        <w:rPr>
          <w:rFonts w:asciiTheme="majorBidi" w:hAnsiTheme="majorBidi" w:cstheme="majorBidi"/>
          <w:shd w:val="clear" w:color="auto" w:fill="FFFFFF"/>
        </w:rPr>
        <w:t xml:space="preserve"> ask</w:t>
      </w:r>
      <w:r w:rsidRPr="00A57615">
        <w:rPr>
          <w:rFonts w:asciiTheme="majorBidi" w:hAnsiTheme="majorBidi" w:cstheme="majorBidi"/>
          <w:shd w:val="clear" w:color="auto" w:fill="FFFFFF"/>
        </w:rPr>
        <w:t xml:space="preserve"> the prese</w:t>
      </w:r>
      <w:r>
        <w:rPr>
          <w:rFonts w:asciiTheme="majorBidi" w:hAnsiTheme="majorBidi" w:cstheme="majorBidi"/>
          <w:shd w:val="clear" w:color="auto" w:fill="FFFFFF"/>
        </w:rPr>
        <w:t xml:space="preserve">nter, therefore we used </w:t>
      </w:r>
      <w:proofErr w:type="spellStart"/>
      <w:r w:rsidR="00C26942" w:rsidRPr="00C26942">
        <w:rPr>
          <w:rFonts w:ascii="Courier New" w:hAnsi="Courier New" w:cs="Courier New"/>
          <w:i/>
          <w:iCs/>
          <w:shd w:val="clear" w:color="auto" w:fill="FFFFFF"/>
        </w:rPr>
        <w:t>R</w:t>
      </w:r>
      <w:r w:rsidRPr="00C26942">
        <w:rPr>
          <w:rFonts w:ascii="Courier New" w:hAnsi="Courier New" w:cs="Courier New"/>
          <w:i/>
          <w:iCs/>
          <w:shd w:val="clear" w:color="auto" w:fill="FFFFFF"/>
        </w:rPr>
        <w:t>andom</w:t>
      </w:r>
      <w:r w:rsidR="00C26942">
        <w:rPr>
          <w:rFonts w:ascii="Courier New" w:hAnsi="Courier New" w:cs="Courier New"/>
          <w:i/>
          <w:iCs/>
          <w:shd w:val="clear" w:color="auto" w:fill="FFFFFF"/>
        </w:rPr>
        <w:t>.Range</w:t>
      </w:r>
      <w:proofErr w:type="spellEnd"/>
      <w:r w:rsidR="00C26942">
        <w:rPr>
          <w:rFonts w:ascii="Courier New" w:hAnsi="Courier New" w:cs="Courier New"/>
          <w:i/>
          <w:iCs/>
          <w:shd w:val="clear" w:color="auto" w:fill="FFFFFF"/>
        </w:rPr>
        <w:t>()</w:t>
      </w:r>
      <w:r>
        <w:rPr>
          <w:rFonts w:asciiTheme="majorBidi" w:hAnsiTheme="majorBidi" w:cstheme="majorBidi"/>
          <w:shd w:val="clear" w:color="auto" w:fill="FFFFFF"/>
        </w:rPr>
        <w:t xml:space="preserve"> f</w:t>
      </w:r>
      <w:r w:rsidRPr="00A57615">
        <w:rPr>
          <w:rFonts w:asciiTheme="majorBidi" w:hAnsiTheme="majorBidi" w:cstheme="majorBidi"/>
          <w:shd w:val="clear" w:color="auto" w:fill="FFFFFF"/>
        </w:rPr>
        <w:t>unction to choose a random question.</w:t>
      </w:r>
    </w:p>
    <w:p w:rsidR="00A57615" w:rsidRPr="00A57615" w:rsidRDefault="00A57615" w:rsidP="00A57615">
      <w:pPr>
        <w:pStyle w:val="ListParagraph"/>
        <w:numPr>
          <w:ilvl w:val="0"/>
          <w:numId w:val="13"/>
        </w:numPr>
        <w:tabs>
          <w:tab w:val="left" w:pos="2775"/>
        </w:tabs>
        <w:rPr>
          <w:rFonts w:asciiTheme="majorBidi" w:hAnsiTheme="majorBidi" w:cstheme="majorBidi"/>
          <w:shd w:val="clear" w:color="auto" w:fill="FFFFFF"/>
        </w:rPr>
      </w:pPr>
      <w:r w:rsidRPr="00A57615">
        <w:rPr>
          <w:rFonts w:asciiTheme="majorBidi" w:hAnsiTheme="majorBidi" w:cstheme="majorBidi"/>
          <w:shd w:val="clear" w:color="auto" w:fill="FFFFFF"/>
          <w:lang w:bidi="ar-EG"/>
        </w:rPr>
        <w:t>Each sentence takes about 20 seconds, so every minute 3 sentences are available for the server to return 3 questions</w:t>
      </w:r>
      <w:r>
        <w:rPr>
          <w:rFonts w:asciiTheme="majorBidi" w:hAnsiTheme="majorBidi" w:cstheme="majorBidi"/>
          <w:shd w:val="clear" w:color="auto" w:fill="FFFFFF"/>
          <w:lang w:bidi="ar-EG"/>
        </w:rPr>
        <w:t>.</w:t>
      </w:r>
    </w:p>
    <w:p w:rsidR="00CC1A80" w:rsidRDefault="00A57615" w:rsidP="00CC1A80">
      <w:pPr>
        <w:pStyle w:val="ListParagraph"/>
        <w:numPr>
          <w:ilvl w:val="0"/>
          <w:numId w:val="13"/>
        </w:numPr>
        <w:tabs>
          <w:tab w:val="left" w:pos="2775"/>
        </w:tabs>
        <w:rPr>
          <w:rFonts w:asciiTheme="majorBidi" w:hAnsiTheme="majorBidi" w:cstheme="majorBidi"/>
          <w:color w:val="202124"/>
          <w:shd w:val="clear" w:color="auto" w:fill="FFFFFF"/>
        </w:rPr>
      </w:pPr>
      <w:r w:rsidRPr="00A57615">
        <w:rPr>
          <w:rFonts w:asciiTheme="majorBidi" w:hAnsiTheme="majorBidi" w:cstheme="majorBidi"/>
          <w:color w:val="202124"/>
          <w:shd w:val="clear" w:color="auto" w:fill="FFFFFF"/>
        </w:rPr>
        <w:t xml:space="preserve">Every minute </w:t>
      </w:r>
      <w:r w:rsidR="00C26942">
        <w:rPr>
          <w:rFonts w:asciiTheme="majorBidi" w:hAnsiTheme="majorBidi" w:cstheme="majorBidi"/>
          <w:color w:val="202124"/>
          <w:shd w:val="clear" w:color="auto" w:fill="FFFFFF"/>
        </w:rPr>
        <w:t>one of the audience</w:t>
      </w:r>
      <w:r w:rsidRPr="00A57615">
        <w:rPr>
          <w:rFonts w:asciiTheme="majorBidi" w:hAnsiTheme="majorBidi" w:cstheme="majorBidi"/>
          <w:color w:val="202124"/>
          <w:shd w:val="clear" w:color="auto" w:fill="FFFFFF"/>
        </w:rPr>
        <w:t xml:space="preserve"> </w:t>
      </w:r>
      <w:r>
        <w:rPr>
          <w:rFonts w:asciiTheme="majorBidi" w:hAnsiTheme="majorBidi" w:cstheme="majorBidi"/>
          <w:color w:val="202124"/>
          <w:shd w:val="clear" w:color="auto" w:fill="FFFFFF"/>
        </w:rPr>
        <w:t>requests</w:t>
      </w:r>
      <w:r w:rsidRPr="00A57615">
        <w:rPr>
          <w:rFonts w:asciiTheme="majorBidi" w:hAnsiTheme="majorBidi" w:cstheme="majorBidi"/>
          <w:color w:val="202124"/>
          <w:shd w:val="clear" w:color="auto" w:fill="FFFFFF"/>
        </w:rPr>
        <w:t xml:space="preserve"> to ask a question and the request takes 30 seconds, so the difference between the questions is about two minutes</w:t>
      </w:r>
      <w:r w:rsidR="00C26942">
        <w:rPr>
          <w:rFonts w:asciiTheme="majorBidi" w:hAnsiTheme="majorBidi" w:cstheme="majorBidi"/>
          <w:color w:val="202124"/>
          <w:shd w:val="clear" w:color="auto" w:fill="FFFFFF"/>
        </w:rPr>
        <w:t>.</w:t>
      </w:r>
    </w:p>
    <w:p w:rsidR="00CC1A80" w:rsidRDefault="00CC1A80" w:rsidP="00CC1A80">
      <w:pPr>
        <w:tabs>
          <w:tab w:val="left" w:pos="2775"/>
        </w:tabs>
        <w:ind w:left="90"/>
        <w:rPr>
          <w:rFonts w:asciiTheme="minorBidi" w:hAnsiTheme="minorBidi"/>
          <w:b/>
          <w:bCs/>
          <w:sz w:val="24"/>
          <w:szCs w:val="24"/>
        </w:rPr>
      </w:pPr>
    </w:p>
    <w:p w:rsidR="0071034C" w:rsidRPr="00C07EF7" w:rsidRDefault="00CC1A80" w:rsidP="00C07EF7">
      <w:pPr>
        <w:pStyle w:val="Heading1"/>
        <w:rPr>
          <w:color w:val="202124"/>
          <w:shd w:val="clear" w:color="auto" w:fill="FFFFFF"/>
        </w:rPr>
      </w:pPr>
      <w:r w:rsidRPr="00C07EF7">
        <w:rPr>
          <w:b w:val="0"/>
        </w:rPr>
        <w:t>5.6    Text to Speech</w:t>
      </w:r>
      <w:r w:rsidR="0071034C" w:rsidRPr="00C07EF7">
        <w:rPr>
          <w:b w:val="0"/>
        </w:rPr>
        <w:t>:</w:t>
      </w:r>
    </w:p>
    <w:p w:rsidR="0071034C" w:rsidRPr="00CC1A80" w:rsidRDefault="0071034C" w:rsidP="0071034C">
      <w:pPr>
        <w:rPr>
          <w:rFonts w:asciiTheme="majorBidi" w:hAnsiTheme="majorBidi" w:cstheme="majorBidi"/>
        </w:rPr>
      </w:pPr>
      <w:r w:rsidRPr="00CC1A80">
        <w:rPr>
          <w:rFonts w:asciiTheme="majorBidi" w:hAnsiTheme="majorBidi" w:cstheme="majorBidi"/>
        </w:rPr>
        <w:t xml:space="preserve">Text-to-Speech (TTS) is the ability of a computer to produce spoken words by converting text to voice. In other </w:t>
      </w:r>
      <w:r w:rsidR="00CC1A80" w:rsidRPr="00CC1A80">
        <w:rPr>
          <w:rFonts w:asciiTheme="majorBidi" w:hAnsiTheme="majorBidi" w:cstheme="majorBidi"/>
        </w:rPr>
        <w:t>words,</w:t>
      </w:r>
      <w:r w:rsidRPr="00CC1A80">
        <w:rPr>
          <w:rFonts w:asciiTheme="majorBidi" w:hAnsiTheme="majorBidi" w:cstheme="majorBidi"/>
        </w:rPr>
        <w:t xml:space="preserve"> Text-to-Speech software is a speech synthesizer that vocalizes text in real time in a natural way. Text-to-Speech technology can be used in various areas:</w:t>
      </w:r>
    </w:p>
    <w:p w:rsidR="0071034C" w:rsidRPr="00CC1A80" w:rsidRDefault="0071034C" w:rsidP="0071034C">
      <w:pPr>
        <w:rPr>
          <w:rFonts w:asciiTheme="majorBidi" w:hAnsiTheme="majorBidi" w:cstheme="majorBidi"/>
        </w:rPr>
      </w:pPr>
      <w:r w:rsidRPr="00CC1A80">
        <w:rPr>
          <w:rFonts w:asciiTheme="majorBidi" w:hAnsiTheme="majorBidi" w:cstheme="majorBidi"/>
          <w:b/>
          <w:bCs/>
        </w:rPr>
        <w:t>Telecommunications</w:t>
      </w:r>
      <w:r w:rsidRPr="00CC1A80">
        <w:rPr>
          <w:rFonts w:asciiTheme="majorBidi" w:hAnsiTheme="majorBidi" w:cstheme="majorBidi"/>
        </w:rPr>
        <w:t>: Text to speech can be implemented in IVR systems to create an efficient self-service solution that improves customer satisfaction by informing and guiding callers while reducing costs. TTS can also be used in automated outbound call systems in order to provide information to customers without the need of an agent.</w:t>
      </w:r>
    </w:p>
    <w:p w:rsidR="0071034C" w:rsidRPr="00CC1A80" w:rsidRDefault="0071034C" w:rsidP="0071034C">
      <w:pPr>
        <w:rPr>
          <w:rFonts w:asciiTheme="majorBidi" w:hAnsiTheme="majorBidi" w:cstheme="majorBidi"/>
        </w:rPr>
      </w:pPr>
      <w:r w:rsidRPr="00CC1A80">
        <w:rPr>
          <w:rFonts w:asciiTheme="majorBidi" w:hAnsiTheme="majorBidi" w:cstheme="majorBidi"/>
          <w:b/>
          <w:bCs/>
        </w:rPr>
        <w:t>Mobile</w:t>
      </w:r>
      <w:r w:rsidRPr="00CC1A80">
        <w:rPr>
          <w:rFonts w:asciiTheme="majorBidi" w:hAnsiTheme="majorBidi" w:cstheme="majorBidi"/>
        </w:rPr>
        <w:t>: From navigators to mobile phones and from e-readers to tablets Text-to-Speech technology is used to vocalize contents in order to provide an easier and more natural interaction. It is also used in mobile applications for various development platforms.</w:t>
      </w:r>
    </w:p>
    <w:p w:rsidR="0071034C" w:rsidRPr="00CC1A80" w:rsidRDefault="0071034C" w:rsidP="0071034C">
      <w:pPr>
        <w:rPr>
          <w:rFonts w:asciiTheme="majorBidi" w:hAnsiTheme="majorBidi" w:cstheme="majorBidi"/>
        </w:rPr>
      </w:pPr>
      <w:r w:rsidRPr="00CC1A80">
        <w:rPr>
          <w:rFonts w:asciiTheme="majorBidi" w:hAnsiTheme="majorBidi" w:cstheme="majorBidi"/>
          <w:b/>
          <w:bCs/>
        </w:rPr>
        <w:t>Education</w:t>
      </w:r>
      <w:r w:rsidRPr="00CC1A80">
        <w:rPr>
          <w:rFonts w:asciiTheme="majorBidi" w:hAnsiTheme="majorBidi" w:cstheme="majorBidi"/>
        </w:rPr>
        <w:t>: Text-to-Speech technology can be used in language teaching applications to vocalize any word in order to improve the pronunciation capabilities of the users.</w:t>
      </w:r>
    </w:p>
    <w:p w:rsidR="00A57615" w:rsidRDefault="0071034C" w:rsidP="00CC1A80">
      <w:pPr>
        <w:tabs>
          <w:tab w:val="left" w:pos="2775"/>
        </w:tabs>
        <w:rPr>
          <w:rFonts w:asciiTheme="majorBidi" w:hAnsiTheme="majorBidi" w:cstheme="majorBidi"/>
          <w:color w:val="202124"/>
          <w:shd w:val="clear" w:color="auto" w:fill="FFFFFF"/>
        </w:rPr>
      </w:pPr>
      <w:r w:rsidRPr="00CC1A80">
        <w:rPr>
          <w:rFonts w:asciiTheme="majorBidi" w:hAnsiTheme="majorBidi" w:cstheme="majorBidi"/>
          <w:b/>
          <w:bCs/>
        </w:rPr>
        <w:t>Accessibility</w:t>
      </w:r>
      <w:r w:rsidRPr="00CC1A80">
        <w:rPr>
          <w:rFonts w:asciiTheme="majorBidi" w:hAnsiTheme="majorBidi" w:cstheme="majorBidi"/>
        </w:rPr>
        <w:t>: Text to speech technology can read text out loud and enables the use of computers and mobile devices for the disabled and for people with special needs. For example</w:t>
      </w:r>
      <w:r w:rsidR="00CC1A80">
        <w:rPr>
          <w:rFonts w:asciiTheme="majorBidi" w:hAnsiTheme="majorBidi" w:cstheme="majorBidi"/>
        </w:rPr>
        <w:t>,</w:t>
      </w:r>
      <w:r w:rsidRPr="00CC1A80">
        <w:rPr>
          <w:rFonts w:asciiTheme="majorBidi" w:hAnsiTheme="majorBidi" w:cstheme="majorBidi"/>
        </w:rPr>
        <w:t xml:space="preserve"> menus of ATMs are vocalized with Text to Speech technology in order to provide enhanced customer experience especially for the disabled. Web site and newspaper</w:t>
      </w:r>
      <w:r w:rsidR="00CC1A80" w:rsidRPr="00CC1A80">
        <w:rPr>
          <w:rFonts w:asciiTheme="majorBidi" w:hAnsiTheme="majorBidi" w:cstheme="majorBidi"/>
          <w:color w:val="202124"/>
          <w:shd w:val="clear" w:color="auto" w:fill="FFFFFF"/>
          <w:rtl/>
        </w:rPr>
        <w:t>.</w:t>
      </w:r>
    </w:p>
    <w:p w:rsidR="00CC1A80" w:rsidRPr="00C07EF7" w:rsidRDefault="00C07EF7" w:rsidP="00C07EF7">
      <w:pPr>
        <w:pStyle w:val="Heading2"/>
        <w:rPr>
          <w:b w:val="0"/>
        </w:rPr>
      </w:pPr>
      <w:r w:rsidRPr="00C07EF7">
        <w:rPr>
          <w:b w:val="0"/>
        </w:rPr>
        <w:lastRenderedPageBreak/>
        <w:t>5.6.1</w:t>
      </w:r>
      <w:r w:rsidR="00CC1A80" w:rsidRPr="00C07EF7">
        <w:rPr>
          <w:b w:val="0"/>
        </w:rPr>
        <w:t xml:space="preserve">     Comparison among text to speech service providers:</w:t>
      </w:r>
    </w:p>
    <w:p w:rsidR="00CC1A80" w:rsidRPr="00B55184" w:rsidRDefault="00CC1A80" w:rsidP="00CC1A80">
      <w:pPr>
        <w:rPr>
          <w:rFonts w:asciiTheme="majorBidi" w:hAnsiTheme="majorBidi" w:cstheme="majorBidi"/>
        </w:rPr>
      </w:pPr>
      <w:r w:rsidRPr="00B55184">
        <w:rPr>
          <w:rFonts w:asciiTheme="majorBidi" w:hAnsiTheme="majorBidi" w:cstheme="majorBidi"/>
        </w:rPr>
        <w:t xml:space="preserve">The most popular APIs </w:t>
      </w:r>
      <w:r>
        <w:rPr>
          <w:rFonts w:asciiTheme="majorBidi" w:hAnsiTheme="majorBidi" w:cstheme="majorBidi"/>
        </w:rPr>
        <w:t>are Google cloud Text to Speech</w:t>
      </w:r>
      <w:r w:rsidRPr="00B55184">
        <w:rPr>
          <w:rFonts w:asciiTheme="majorBidi" w:hAnsiTheme="majorBidi" w:cstheme="majorBidi"/>
        </w:rPr>
        <w:t>, IBM Wa</w:t>
      </w:r>
      <w:r>
        <w:rPr>
          <w:rFonts w:asciiTheme="majorBidi" w:hAnsiTheme="majorBidi" w:cstheme="majorBidi"/>
        </w:rPr>
        <w:t>tson Text to Speech and amazon Text to S</w:t>
      </w:r>
      <w:r w:rsidRPr="00B55184">
        <w:rPr>
          <w:rFonts w:asciiTheme="majorBidi" w:hAnsiTheme="majorBidi" w:cstheme="majorBidi"/>
        </w:rPr>
        <w:t>peech and the following is an abstract information a</w:t>
      </w:r>
      <w:r>
        <w:rPr>
          <w:rFonts w:asciiTheme="majorBidi" w:hAnsiTheme="majorBidi" w:cstheme="majorBidi"/>
        </w:rPr>
        <w:t>bout every one and its benefits</w:t>
      </w:r>
      <w:r w:rsidRPr="00B55184">
        <w:rPr>
          <w:rFonts w:asciiTheme="majorBidi" w:hAnsiTheme="majorBidi" w:cstheme="majorBidi"/>
        </w:rPr>
        <w:t>.</w:t>
      </w:r>
    </w:p>
    <w:p w:rsidR="00CC1A80" w:rsidRPr="00B55184" w:rsidRDefault="00CC1A80" w:rsidP="00CC1A80">
      <w:pPr>
        <w:rPr>
          <w:rFonts w:asciiTheme="majorBidi" w:hAnsiTheme="majorBidi" w:cstheme="majorBidi"/>
        </w:rPr>
      </w:pPr>
      <w:r>
        <w:rPr>
          <w:rFonts w:asciiTheme="majorBidi" w:hAnsiTheme="majorBidi" w:cstheme="majorBidi"/>
          <w:b/>
          <w:bCs/>
        </w:rPr>
        <w:t>1. Google cloud Text to S</w:t>
      </w:r>
      <w:r w:rsidRPr="00B55184">
        <w:rPr>
          <w:rFonts w:asciiTheme="majorBidi" w:hAnsiTheme="majorBidi" w:cstheme="majorBidi"/>
          <w:b/>
          <w:bCs/>
        </w:rPr>
        <w:t>peech API</w:t>
      </w:r>
      <w:r>
        <w:rPr>
          <w:rFonts w:asciiTheme="majorBidi" w:hAnsiTheme="majorBidi" w:cstheme="majorBidi"/>
        </w:rPr>
        <w:t>: C</w:t>
      </w:r>
      <w:r w:rsidRPr="00B55184">
        <w:rPr>
          <w:rFonts w:asciiTheme="majorBidi" w:hAnsiTheme="majorBidi" w:cstheme="majorBidi"/>
        </w:rPr>
        <w:t>onvert text into natural-sounding speech using an API powered by Google’s AI technologies.</w:t>
      </w:r>
    </w:p>
    <w:p w:rsidR="00CC1A80" w:rsidRPr="00B55184" w:rsidRDefault="00341C72" w:rsidP="00CC1A80">
      <w:pPr>
        <w:rPr>
          <w:rFonts w:asciiTheme="majorBidi" w:hAnsiTheme="majorBidi" w:cstheme="majorBidi"/>
          <w:b/>
          <w:bCs/>
        </w:rPr>
      </w:pPr>
      <w:r>
        <w:rPr>
          <w:rFonts w:asciiTheme="majorBidi" w:hAnsiTheme="majorBidi" w:cstheme="majorBidi"/>
          <w:b/>
          <w:bCs/>
        </w:rPr>
        <w:t>Google cloud Text to S</w:t>
      </w:r>
      <w:r w:rsidRPr="00B55184">
        <w:rPr>
          <w:rFonts w:asciiTheme="majorBidi" w:hAnsiTheme="majorBidi" w:cstheme="majorBidi"/>
          <w:b/>
          <w:bCs/>
        </w:rPr>
        <w:t>peech</w:t>
      </w:r>
      <w:r>
        <w:rPr>
          <w:rFonts w:asciiTheme="majorBidi" w:hAnsiTheme="majorBidi" w:cstheme="majorBidi"/>
          <w:b/>
          <w:bCs/>
        </w:rPr>
        <w:t xml:space="preserve"> features</w:t>
      </w:r>
      <w:r w:rsidR="00CC1A80" w:rsidRPr="00B55184">
        <w:rPr>
          <w:rFonts w:asciiTheme="majorBidi" w:hAnsiTheme="majorBidi" w:cstheme="majorBidi"/>
          <w:b/>
          <w:bCs/>
        </w:rPr>
        <w:t>:</w:t>
      </w:r>
    </w:p>
    <w:p w:rsidR="00CC1A80" w:rsidRDefault="00CC1A80" w:rsidP="00CC1A80">
      <w:pPr>
        <w:pStyle w:val="ListParagraph"/>
        <w:numPr>
          <w:ilvl w:val="0"/>
          <w:numId w:val="14"/>
        </w:numPr>
        <w:rPr>
          <w:rFonts w:asciiTheme="majorBidi" w:hAnsiTheme="majorBidi" w:cstheme="majorBidi"/>
        </w:rPr>
      </w:pPr>
      <w:r>
        <w:rPr>
          <w:rFonts w:asciiTheme="majorBidi" w:hAnsiTheme="majorBidi" w:cstheme="majorBidi"/>
        </w:rPr>
        <w:t xml:space="preserve">High fidelity speech: </w:t>
      </w:r>
      <w:r w:rsidRPr="00CC1A80">
        <w:rPr>
          <w:rFonts w:asciiTheme="majorBidi" w:hAnsiTheme="majorBidi" w:cstheme="majorBidi"/>
        </w:rPr>
        <w:t>Deploy Google’s groundbreaking technologies to generate speech with humanlike intonation. Built based on DeepMind’s speech synthesis expertise, the API delivers voices that are near human quality.</w:t>
      </w:r>
    </w:p>
    <w:p w:rsidR="00CC1A80" w:rsidRDefault="00CC1A80" w:rsidP="00CC1A80">
      <w:pPr>
        <w:pStyle w:val="ListParagraph"/>
        <w:numPr>
          <w:ilvl w:val="0"/>
          <w:numId w:val="14"/>
        </w:numPr>
        <w:rPr>
          <w:rFonts w:asciiTheme="majorBidi" w:hAnsiTheme="majorBidi" w:cstheme="majorBidi"/>
        </w:rPr>
      </w:pPr>
      <w:r>
        <w:rPr>
          <w:rFonts w:asciiTheme="majorBidi" w:hAnsiTheme="majorBidi" w:cstheme="majorBidi"/>
        </w:rPr>
        <w:t xml:space="preserve">Widest voice selection: </w:t>
      </w:r>
      <w:r w:rsidRPr="00CC1A80">
        <w:rPr>
          <w:rFonts w:asciiTheme="majorBidi" w:hAnsiTheme="majorBidi" w:cstheme="majorBidi"/>
        </w:rPr>
        <w:t>Choose from a set of 220+ voices across 40+ languages and variants. Pick the voice that works best for your user and application.</w:t>
      </w:r>
    </w:p>
    <w:p w:rsidR="00CC1A80" w:rsidRPr="00CC1A80" w:rsidRDefault="00CC1A80" w:rsidP="00CC1A80">
      <w:pPr>
        <w:pStyle w:val="ListParagraph"/>
        <w:numPr>
          <w:ilvl w:val="0"/>
          <w:numId w:val="14"/>
        </w:numPr>
        <w:rPr>
          <w:rFonts w:asciiTheme="majorBidi" w:hAnsiTheme="majorBidi" w:cstheme="majorBidi"/>
        </w:rPr>
      </w:pPr>
      <w:r>
        <w:rPr>
          <w:rFonts w:asciiTheme="majorBidi" w:hAnsiTheme="majorBidi" w:cstheme="majorBidi"/>
        </w:rPr>
        <w:t xml:space="preserve">Accelerated innovation: </w:t>
      </w:r>
      <w:r w:rsidRPr="00CC1A80">
        <w:rPr>
          <w:rFonts w:asciiTheme="majorBidi" w:hAnsiTheme="majorBidi" w:cstheme="majorBidi"/>
        </w:rPr>
        <w:t>Combine with the best of Google’s technologies in Translation and Speech-to-Text to unlock use cases like multilingual audio content and voice bots</w:t>
      </w:r>
      <w:r>
        <w:rPr>
          <w:rFonts w:asciiTheme="majorBidi" w:hAnsiTheme="majorBidi" w:cstheme="majorBidi"/>
        </w:rPr>
        <w:t>.</w:t>
      </w:r>
    </w:p>
    <w:tbl>
      <w:tblPr>
        <w:tblStyle w:val="PlainTable1"/>
        <w:tblW w:w="9715" w:type="dxa"/>
        <w:tblLook w:val="04A0" w:firstRow="1" w:lastRow="0" w:firstColumn="1" w:lastColumn="0" w:noHBand="0" w:noVBand="1"/>
      </w:tblPr>
      <w:tblGrid>
        <w:gridCol w:w="3685"/>
        <w:gridCol w:w="6030"/>
      </w:tblGrid>
      <w:tr w:rsidR="00CC1A80" w:rsidRPr="00CC1A80" w:rsidTr="00707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5" w:type="dxa"/>
            <w:hideMark/>
          </w:tcPr>
          <w:p w:rsidR="00CC1A80" w:rsidRPr="00CC1A80" w:rsidRDefault="00CC1A80" w:rsidP="00707667">
            <w:pPr>
              <w:spacing w:line="300" w:lineRule="atLeast"/>
              <w:rPr>
                <w:rFonts w:asciiTheme="majorBidi" w:hAnsiTheme="majorBidi" w:cstheme="majorBidi"/>
                <w:b w:val="0"/>
                <w:bCs w:val="0"/>
              </w:rPr>
            </w:pPr>
            <w:r w:rsidRPr="00CC1A80">
              <w:rPr>
                <w:rStyle w:val="cloud-subhead"/>
                <w:rFonts w:asciiTheme="majorBidi" w:hAnsiTheme="majorBidi" w:cstheme="majorBidi"/>
              </w:rPr>
              <w:t>Voice and language selection</w:t>
            </w:r>
          </w:p>
        </w:tc>
        <w:tc>
          <w:tcPr>
            <w:tcW w:w="6030" w:type="dxa"/>
            <w:hideMark/>
          </w:tcPr>
          <w:p w:rsidR="00CC1A80" w:rsidRPr="00341C72" w:rsidRDefault="00CC1A80" w:rsidP="00707667">
            <w:pPr>
              <w:spacing w:line="450" w:lineRule="atLeast"/>
              <w:cnfStyle w:val="100000000000" w:firstRow="1" w:lastRow="0" w:firstColumn="0" w:lastColumn="0" w:oddVBand="0" w:evenVBand="0" w:oddHBand="0" w:evenHBand="0" w:firstRowFirstColumn="0" w:firstRowLastColumn="0" w:lastRowFirstColumn="0" w:lastRowLastColumn="0"/>
              <w:rPr>
                <w:rStyle w:val="richtext"/>
                <w:rFonts w:asciiTheme="majorBidi" w:hAnsiTheme="majorBidi" w:cstheme="majorBidi"/>
                <w:b w:val="0"/>
                <w:bCs w:val="0"/>
              </w:rPr>
            </w:pPr>
            <w:r w:rsidRPr="00341C72">
              <w:rPr>
                <w:rStyle w:val="richtext"/>
                <w:rFonts w:asciiTheme="majorBidi" w:hAnsiTheme="majorBidi" w:cstheme="majorBidi"/>
                <w:b w:val="0"/>
                <w:bCs w:val="0"/>
              </w:rPr>
              <w:t>Choose from an extensive selection of 220+ voices</w:t>
            </w:r>
          </w:p>
          <w:p w:rsidR="00CC1A80" w:rsidRPr="00341C72" w:rsidRDefault="00CC1A80" w:rsidP="00707667">
            <w:pPr>
              <w:spacing w:line="450" w:lineRule="atLeast"/>
              <w:cnfStyle w:val="100000000000" w:firstRow="1" w:lastRow="0" w:firstColumn="0" w:lastColumn="0" w:oddVBand="0" w:evenVBand="0" w:oddHBand="0" w:evenHBand="0" w:firstRowFirstColumn="0" w:firstRowLastColumn="0" w:lastRowFirstColumn="0" w:lastRowLastColumn="0"/>
              <w:rPr>
                <w:rStyle w:val="richtext"/>
                <w:rFonts w:asciiTheme="majorBidi" w:hAnsiTheme="majorBidi" w:cstheme="majorBidi"/>
                <w:b w:val="0"/>
                <w:bCs w:val="0"/>
              </w:rPr>
            </w:pPr>
            <w:r w:rsidRPr="00341C72">
              <w:rPr>
                <w:rStyle w:val="richtext"/>
                <w:rFonts w:asciiTheme="majorBidi" w:hAnsiTheme="majorBidi" w:cstheme="majorBidi"/>
                <w:b w:val="0"/>
                <w:bCs w:val="0"/>
              </w:rPr>
              <w:t xml:space="preserve">across 40+ languages and variants, with more to </w:t>
            </w:r>
          </w:p>
          <w:p w:rsidR="00CC1A80" w:rsidRPr="00CC1A80" w:rsidRDefault="00CC1A80" w:rsidP="00707667">
            <w:pPr>
              <w:spacing w:line="450" w:lineRule="atLeas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341C72">
              <w:rPr>
                <w:rStyle w:val="richtext"/>
                <w:rFonts w:asciiTheme="majorBidi" w:hAnsiTheme="majorBidi" w:cstheme="majorBidi"/>
                <w:b w:val="0"/>
                <w:bCs w:val="0"/>
              </w:rPr>
              <w:t>come soon.</w:t>
            </w:r>
          </w:p>
        </w:tc>
      </w:tr>
      <w:tr w:rsidR="00CC1A80" w:rsidRPr="00CC1A80" w:rsidTr="0070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5" w:type="dxa"/>
            <w:hideMark/>
          </w:tcPr>
          <w:p w:rsidR="00CC1A80" w:rsidRPr="00CC1A80" w:rsidRDefault="00CC1A80" w:rsidP="00707667">
            <w:pPr>
              <w:spacing w:line="300" w:lineRule="atLeast"/>
              <w:rPr>
                <w:rFonts w:asciiTheme="majorBidi" w:hAnsiTheme="majorBidi" w:cstheme="majorBidi"/>
              </w:rPr>
            </w:pPr>
            <w:proofErr w:type="spellStart"/>
            <w:r w:rsidRPr="00CC1A80">
              <w:rPr>
                <w:rStyle w:val="cloud-subhead"/>
                <w:rFonts w:asciiTheme="majorBidi" w:hAnsiTheme="majorBidi" w:cstheme="majorBidi"/>
              </w:rPr>
              <w:t>WaveNet</w:t>
            </w:r>
            <w:proofErr w:type="spellEnd"/>
            <w:r w:rsidRPr="00CC1A80">
              <w:rPr>
                <w:rStyle w:val="cloud-subhead"/>
                <w:rFonts w:asciiTheme="majorBidi" w:hAnsiTheme="majorBidi" w:cstheme="majorBidi"/>
              </w:rPr>
              <w:t xml:space="preserve"> voices</w:t>
            </w:r>
          </w:p>
        </w:tc>
        <w:tc>
          <w:tcPr>
            <w:tcW w:w="6030" w:type="dxa"/>
            <w:hideMark/>
          </w:tcPr>
          <w:p w:rsidR="00CC1A80" w:rsidRPr="00CC1A80" w:rsidRDefault="00CC1A80" w:rsidP="00707667">
            <w:pPr>
              <w:spacing w:line="450" w:lineRule="atLeast"/>
              <w:cnfStyle w:val="000000100000" w:firstRow="0" w:lastRow="0" w:firstColumn="0" w:lastColumn="0" w:oddVBand="0" w:evenVBand="0" w:oddHBand="1" w:evenHBand="0" w:firstRowFirstColumn="0" w:firstRowLastColumn="0" w:lastRowFirstColumn="0" w:lastRowLastColumn="0"/>
              <w:rPr>
                <w:rStyle w:val="richtext"/>
                <w:rFonts w:asciiTheme="majorBidi" w:hAnsiTheme="majorBidi" w:cstheme="majorBidi"/>
              </w:rPr>
            </w:pPr>
            <w:r w:rsidRPr="00CC1A80">
              <w:rPr>
                <w:rStyle w:val="richtext"/>
                <w:rFonts w:asciiTheme="majorBidi" w:hAnsiTheme="majorBidi" w:cstheme="majorBidi"/>
              </w:rPr>
              <w:t xml:space="preserve">Take advantage of 90+ </w:t>
            </w:r>
            <w:proofErr w:type="spellStart"/>
            <w:r w:rsidRPr="00CC1A80">
              <w:rPr>
                <w:rStyle w:val="richtext"/>
                <w:rFonts w:asciiTheme="majorBidi" w:hAnsiTheme="majorBidi" w:cstheme="majorBidi"/>
              </w:rPr>
              <w:t>WaveNet</w:t>
            </w:r>
            <w:proofErr w:type="spellEnd"/>
            <w:r w:rsidRPr="00CC1A80">
              <w:rPr>
                <w:rStyle w:val="richtext"/>
                <w:rFonts w:asciiTheme="majorBidi" w:hAnsiTheme="majorBidi" w:cstheme="majorBidi"/>
              </w:rPr>
              <w:t xml:space="preserve"> voices built based on</w:t>
            </w:r>
          </w:p>
          <w:p w:rsidR="00CC1A80" w:rsidRPr="00CC1A80" w:rsidRDefault="00CC1A80" w:rsidP="00707667">
            <w:pPr>
              <w:spacing w:line="450" w:lineRule="atLeast"/>
              <w:cnfStyle w:val="000000100000" w:firstRow="0" w:lastRow="0" w:firstColumn="0" w:lastColumn="0" w:oddVBand="0" w:evenVBand="0" w:oddHBand="1" w:evenHBand="0" w:firstRowFirstColumn="0" w:firstRowLastColumn="0" w:lastRowFirstColumn="0" w:lastRowLastColumn="0"/>
              <w:rPr>
                <w:rStyle w:val="richtext"/>
                <w:rFonts w:asciiTheme="majorBidi" w:hAnsiTheme="majorBidi" w:cstheme="majorBidi"/>
              </w:rPr>
            </w:pPr>
            <w:r w:rsidRPr="00CC1A80">
              <w:rPr>
                <w:rStyle w:val="richtext"/>
                <w:rFonts w:asciiTheme="majorBidi" w:hAnsiTheme="majorBidi" w:cstheme="majorBidi"/>
              </w:rPr>
              <w:t xml:space="preserve">DeepMind’s groundbreaking research to generate speech </w:t>
            </w:r>
          </w:p>
          <w:p w:rsidR="00CC1A80" w:rsidRPr="00CC1A80" w:rsidRDefault="00CC1A80" w:rsidP="00707667">
            <w:pPr>
              <w:spacing w:line="450" w:lineRule="atLeas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C1A80">
              <w:rPr>
                <w:rStyle w:val="richtext"/>
                <w:rFonts w:asciiTheme="majorBidi" w:hAnsiTheme="majorBidi" w:cstheme="majorBidi"/>
              </w:rPr>
              <w:t>that significantly closes the gap with human performance.</w:t>
            </w:r>
          </w:p>
        </w:tc>
      </w:tr>
      <w:tr w:rsidR="00CC1A80" w:rsidRPr="00CC1A80" w:rsidTr="00707667">
        <w:tc>
          <w:tcPr>
            <w:cnfStyle w:val="001000000000" w:firstRow="0" w:lastRow="0" w:firstColumn="1" w:lastColumn="0" w:oddVBand="0" w:evenVBand="0" w:oddHBand="0" w:evenHBand="0" w:firstRowFirstColumn="0" w:firstRowLastColumn="0" w:lastRowFirstColumn="0" w:lastRowLastColumn="0"/>
            <w:tcW w:w="3685" w:type="dxa"/>
            <w:hideMark/>
          </w:tcPr>
          <w:p w:rsidR="00CC1A80" w:rsidRPr="00CC1A80" w:rsidRDefault="00CC1A80" w:rsidP="00707667">
            <w:pPr>
              <w:spacing w:line="300" w:lineRule="atLeast"/>
              <w:rPr>
                <w:rFonts w:asciiTheme="majorBidi" w:hAnsiTheme="majorBidi" w:cstheme="majorBidi"/>
              </w:rPr>
            </w:pPr>
            <w:r w:rsidRPr="00CC1A80">
              <w:rPr>
                <w:rStyle w:val="cloud-subhead"/>
                <w:rFonts w:asciiTheme="majorBidi" w:hAnsiTheme="majorBidi" w:cstheme="majorBidi"/>
              </w:rPr>
              <w:t>Text and SSML support</w:t>
            </w:r>
          </w:p>
        </w:tc>
        <w:tc>
          <w:tcPr>
            <w:tcW w:w="6030" w:type="dxa"/>
            <w:hideMark/>
          </w:tcPr>
          <w:p w:rsidR="00CC1A80" w:rsidRPr="00CC1A80" w:rsidRDefault="00CC1A80" w:rsidP="00707667">
            <w:pPr>
              <w:spacing w:line="450" w:lineRule="atLeast"/>
              <w:cnfStyle w:val="000000000000" w:firstRow="0" w:lastRow="0" w:firstColumn="0" w:lastColumn="0" w:oddVBand="0" w:evenVBand="0" w:oddHBand="0" w:evenHBand="0" w:firstRowFirstColumn="0" w:firstRowLastColumn="0" w:lastRowFirstColumn="0" w:lastRowLastColumn="0"/>
              <w:rPr>
                <w:rStyle w:val="richtext"/>
                <w:rFonts w:asciiTheme="majorBidi" w:hAnsiTheme="majorBidi" w:cstheme="majorBidi"/>
              </w:rPr>
            </w:pPr>
            <w:r w:rsidRPr="00CC1A80">
              <w:rPr>
                <w:rStyle w:val="richtext"/>
                <w:rFonts w:asciiTheme="majorBidi" w:hAnsiTheme="majorBidi" w:cstheme="majorBidi"/>
              </w:rPr>
              <w:t>Customize your speech with SSML tags that allow you to add</w:t>
            </w:r>
          </w:p>
          <w:p w:rsidR="00CC1A80" w:rsidRPr="00CC1A80" w:rsidRDefault="00CC1A80" w:rsidP="00707667">
            <w:pPr>
              <w:spacing w:line="450" w:lineRule="atLeast"/>
              <w:cnfStyle w:val="000000000000" w:firstRow="0" w:lastRow="0" w:firstColumn="0" w:lastColumn="0" w:oddVBand="0" w:evenVBand="0" w:oddHBand="0" w:evenHBand="0" w:firstRowFirstColumn="0" w:firstRowLastColumn="0" w:lastRowFirstColumn="0" w:lastRowLastColumn="0"/>
              <w:rPr>
                <w:rStyle w:val="richtext"/>
                <w:rFonts w:asciiTheme="majorBidi" w:hAnsiTheme="majorBidi" w:cstheme="majorBidi"/>
              </w:rPr>
            </w:pPr>
            <w:r w:rsidRPr="00CC1A80">
              <w:rPr>
                <w:rStyle w:val="richtext"/>
                <w:rFonts w:asciiTheme="majorBidi" w:hAnsiTheme="majorBidi" w:cstheme="majorBidi"/>
              </w:rPr>
              <w:t>pauses, numbers, date and time formatting,</w:t>
            </w:r>
          </w:p>
          <w:p w:rsidR="00CC1A80" w:rsidRPr="00CC1A80" w:rsidRDefault="00CC1A80" w:rsidP="00707667">
            <w:pPr>
              <w:spacing w:line="450" w:lineRule="atLeas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C1A80">
              <w:rPr>
                <w:rStyle w:val="richtext"/>
                <w:rFonts w:asciiTheme="majorBidi" w:hAnsiTheme="majorBidi" w:cstheme="majorBidi"/>
              </w:rPr>
              <w:t>and other pronunciation instructions.</w:t>
            </w:r>
          </w:p>
        </w:tc>
      </w:tr>
      <w:tr w:rsidR="00CC1A80" w:rsidRPr="00CC1A80" w:rsidTr="0070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5" w:type="dxa"/>
            <w:hideMark/>
          </w:tcPr>
          <w:p w:rsidR="00CC1A80" w:rsidRPr="00CC1A80" w:rsidRDefault="00CC1A80" w:rsidP="00707667">
            <w:pPr>
              <w:spacing w:line="300" w:lineRule="atLeast"/>
              <w:rPr>
                <w:rFonts w:asciiTheme="majorBidi" w:hAnsiTheme="majorBidi" w:cstheme="majorBidi"/>
              </w:rPr>
            </w:pPr>
            <w:r w:rsidRPr="00CC1A80">
              <w:rPr>
                <w:rStyle w:val="cloud-subhead"/>
                <w:rFonts w:asciiTheme="majorBidi" w:hAnsiTheme="majorBidi" w:cstheme="majorBidi"/>
              </w:rPr>
              <w:t>Pitch tuning</w:t>
            </w:r>
          </w:p>
        </w:tc>
        <w:tc>
          <w:tcPr>
            <w:tcW w:w="6030" w:type="dxa"/>
            <w:hideMark/>
          </w:tcPr>
          <w:p w:rsidR="00CC1A80" w:rsidRPr="00CC1A80" w:rsidRDefault="00CC1A80" w:rsidP="00707667">
            <w:pPr>
              <w:spacing w:line="450" w:lineRule="atLeast"/>
              <w:cnfStyle w:val="000000100000" w:firstRow="0" w:lastRow="0" w:firstColumn="0" w:lastColumn="0" w:oddVBand="0" w:evenVBand="0" w:oddHBand="1" w:evenHBand="0" w:firstRowFirstColumn="0" w:firstRowLastColumn="0" w:lastRowFirstColumn="0" w:lastRowLastColumn="0"/>
              <w:rPr>
                <w:rStyle w:val="richtext"/>
                <w:rFonts w:asciiTheme="majorBidi" w:hAnsiTheme="majorBidi" w:cstheme="majorBidi"/>
              </w:rPr>
            </w:pPr>
            <w:r w:rsidRPr="00CC1A80">
              <w:rPr>
                <w:rStyle w:val="richtext"/>
                <w:rFonts w:asciiTheme="majorBidi" w:hAnsiTheme="majorBidi" w:cstheme="majorBidi"/>
              </w:rPr>
              <w:t xml:space="preserve">Personalize the pitch of your selected voice, up to 20 semitones </w:t>
            </w:r>
          </w:p>
          <w:p w:rsidR="00CC1A80" w:rsidRPr="00CC1A80" w:rsidRDefault="00CC1A80" w:rsidP="00707667">
            <w:pPr>
              <w:spacing w:line="450" w:lineRule="atLeas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C1A80">
              <w:rPr>
                <w:rStyle w:val="richtext"/>
                <w:rFonts w:asciiTheme="majorBidi" w:hAnsiTheme="majorBidi" w:cstheme="majorBidi"/>
              </w:rPr>
              <w:t>more or less than the default.</w:t>
            </w:r>
          </w:p>
        </w:tc>
      </w:tr>
      <w:tr w:rsidR="00CC1A80" w:rsidRPr="00CC1A80" w:rsidTr="00707667">
        <w:tc>
          <w:tcPr>
            <w:cnfStyle w:val="001000000000" w:firstRow="0" w:lastRow="0" w:firstColumn="1" w:lastColumn="0" w:oddVBand="0" w:evenVBand="0" w:oddHBand="0" w:evenHBand="0" w:firstRowFirstColumn="0" w:firstRowLastColumn="0" w:lastRowFirstColumn="0" w:lastRowLastColumn="0"/>
            <w:tcW w:w="3685" w:type="dxa"/>
            <w:hideMark/>
          </w:tcPr>
          <w:p w:rsidR="00CC1A80" w:rsidRPr="00CC1A80" w:rsidRDefault="00CC1A80" w:rsidP="00707667">
            <w:pPr>
              <w:spacing w:line="300" w:lineRule="atLeast"/>
              <w:rPr>
                <w:rFonts w:asciiTheme="majorBidi" w:hAnsiTheme="majorBidi" w:cstheme="majorBidi"/>
              </w:rPr>
            </w:pPr>
            <w:r w:rsidRPr="00CC1A80">
              <w:rPr>
                <w:rStyle w:val="cloud-subhead"/>
                <w:rFonts w:asciiTheme="majorBidi" w:hAnsiTheme="majorBidi" w:cstheme="majorBidi"/>
              </w:rPr>
              <w:t>Speaking rate tuning</w:t>
            </w:r>
          </w:p>
        </w:tc>
        <w:tc>
          <w:tcPr>
            <w:tcW w:w="6030" w:type="dxa"/>
            <w:hideMark/>
          </w:tcPr>
          <w:p w:rsidR="00CC1A80" w:rsidRPr="00CC1A80" w:rsidRDefault="00CC1A80" w:rsidP="00707667">
            <w:pPr>
              <w:spacing w:line="450" w:lineRule="atLeas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C1A80">
              <w:rPr>
                <w:rStyle w:val="richtext"/>
                <w:rFonts w:asciiTheme="majorBidi" w:hAnsiTheme="majorBidi" w:cstheme="majorBidi"/>
              </w:rPr>
              <w:t>Adjust your speaking rate to be 4x faster or slower than the normal rate.</w:t>
            </w:r>
          </w:p>
        </w:tc>
      </w:tr>
      <w:tr w:rsidR="00CC1A80" w:rsidRPr="00CC1A80" w:rsidTr="0070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5" w:type="dxa"/>
            <w:hideMark/>
          </w:tcPr>
          <w:p w:rsidR="00CC1A80" w:rsidRPr="00CC1A80" w:rsidRDefault="00CC1A80" w:rsidP="00707667">
            <w:pPr>
              <w:spacing w:line="300" w:lineRule="atLeast"/>
              <w:rPr>
                <w:rFonts w:asciiTheme="majorBidi" w:hAnsiTheme="majorBidi" w:cstheme="majorBidi"/>
              </w:rPr>
            </w:pPr>
            <w:r w:rsidRPr="00CC1A80">
              <w:rPr>
                <w:rStyle w:val="cloud-subhead"/>
                <w:rFonts w:asciiTheme="majorBidi" w:hAnsiTheme="majorBidi" w:cstheme="majorBidi"/>
              </w:rPr>
              <w:t>Volume gain control</w:t>
            </w:r>
          </w:p>
        </w:tc>
        <w:tc>
          <w:tcPr>
            <w:tcW w:w="6030" w:type="dxa"/>
            <w:hideMark/>
          </w:tcPr>
          <w:p w:rsidR="00CC1A80" w:rsidRPr="00CC1A80" w:rsidRDefault="00CC1A80" w:rsidP="00707667">
            <w:pPr>
              <w:spacing w:line="450" w:lineRule="atLeas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C1A80">
              <w:rPr>
                <w:rStyle w:val="richtext"/>
                <w:rFonts w:asciiTheme="majorBidi" w:hAnsiTheme="majorBidi" w:cstheme="majorBidi"/>
              </w:rPr>
              <w:t>Increase the volume of the output by up to 16db or decrease the volume up to -96db.</w:t>
            </w:r>
          </w:p>
        </w:tc>
      </w:tr>
      <w:tr w:rsidR="00CC1A80" w:rsidRPr="00CC1A80" w:rsidTr="00707667">
        <w:tc>
          <w:tcPr>
            <w:cnfStyle w:val="001000000000" w:firstRow="0" w:lastRow="0" w:firstColumn="1" w:lastColumn="0" w:oddVBand="0" w:evenVBand="0" w:oddHBand="0" w:evenHBand="0" w:firstRowFirstColumn="0" w:firstRowLastColumn="0" w:lastRowFirstColumn="0" w:lastRowLastColumn="0"/>
            <w:tcW w:w="3685" w:type="dxa"/>
            <w:hideMark/>
          </w:tcPr>
          <w:p w:rsidR="00CC1A80" w:rsidRPr="00CC1A80" w:rsidRDefault="00CC1A80" w:rsidP="00707667">
            <w:pPr>
              <w:spacing w:line="300" w:lineRule="atLeast"/>
              <w:rPr>
                <w:rFonts w:asciiTheme="majorBidi" w:hAnsiTheme="majorBidi" w:cstheme="majorBidi"/>
              </w:rPr>
            </w:pPr>
            <w:r w:rsidRPr="00CC1A80">
              <w:rPr>
                <w:rStyle w:val="cloud-subhead"/>
                <w:rFonts w:asciiTheme="majorBidi" w:hAnsiTheme="majorBidi" w:cstheme="majorBidi"/>
              </w:rPr>
              <w:t xml:space="preserve">Integrated REST and </w:t>
            </w:r>
            <w:proofErr w:type="spellStart"/>
            <w:r w:rsidRPr="00CC1A80">
              <w:rPr>
                <w:rStyle w:val="cloud-subhead"/>
                <w:rFonts w:asciiTheme="majorBidi" w:hAnsiTheme="majorBidi" w:cstheme="majorBidi"/>
              </w:rPr>
              <w:t>gRPC</w:t>
            </w:r>
            <w:proofErr w:type="spellEnd"/>
            <w:r w:rsidRPr="00CC1A80">
              <w:rPr>
                <w:rStyle w:val="cloud-subhead"/>
                <w:rFonts w:asciiTheme="majorBidi" w:hAnsiTheme="majorBidi" w:cstheme="majorBidi"/>
              </w:rPr>
              <w:t xml:space="preserve"> APIs</w:t>
            </w:r>
          </w:p>
        </w:tc>
        <w:tc>
          <w:tcPr>
            <w:tcW w:w="6030" w:type="dxa"/>
            <w:hideMark/>
          </w:tcPr>
          <w:p w:rsidR="00CC1A80" w:rsidRPr="00CC1A80" w:rsidRDefault="00CC1A80" w:rsidP="00707667">
            <w:pPr>
              <w:spacing w:line="450" w:lineRule="atLeas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C1A80">
              <w:rPr>
                <w:rStyle w:val="richtext"/>
                <w:rFonts w:asciiTheme="majorBidi" w:hAnsiTheme="majorBidi" w:cstheme="majorBidi"/>
              </w:rPr>
              <w:t xml:space="preserve">Easily integrate with any application or device that can send a REST or </w:t>
            </w:r>
            <w:proofErr w:type="spellStart"/>
            <w:r w:rsidRPr="00CC1A80">
              <w:rPr>
                <w:rStyle w:val="richtext"/>
                <w:rFonts w:asciiTheme="majorBidi" w:hAnsiTheme="majorBidi" w:cstheme="majorBidi"/>
              </w:rPr>
              <w:t>gRPC</w:t>
            </w:r>
            <w:proofErr w:type="spellEnd"/>
            <w:r w:rsidRPr="00CC1A80">
              <w:rPr>
                <w:rStyle w:val="richtext"/>
                <w:rFonts w:asciiTheme="majorBidi" w:hAnsiTheme="majorBidi" w:cstheme="majorBidi"/>
              </w:rPr>
              <w:t xml:space="preserve"> request including phones, PCs, tablets, and </w:t>
            </w:r>
            <w:proofErr w:type="spellStart"/>
            <w:r w:rsidRPr="00CC1A80">
              <w:rPr>
                <w:rStyle w:val="richtext"/>
                <w:rFonts w:asciiTheme="majorBidi" w:hAnsiTheme="majorBidi" w:cstheme="majorBidi"/>
              </w:rPr>
              <w:t>IoT</w:t>
            </w:r>
            <w:proofErr w:type="spellEnd"/>
            <w:r w:rsidRPr="00CC1A80">
              <w:rPr>
                <w:rStyle w:val="richtext"/>
                <w:rFonts w:asciiTheme="majorBidi" w:hAnsiTheme="majorBidi" w:cstheme="majorBidi"/>
              </w:rPr>
              <w:t xml:space="preserve"> devices (e.g., cars, TVs, speakers).</w:t>
            </w:r>
          </w:p>
        </w:tc>
      </w:tr>
      <w:tr w:rsidR="00CC1A80" w:rsidRPr="00CC1A80" w:rsidTr="0070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5" w:type="dxa"/>
            <w:hideMark/>
          </w:tcPr>
          <w:p w:rsidR="00CC1A80" w:rsidRPr="00CC1A80" w:rsidRDefault="00CC1A80" w:rsidP="00707667">
            <w:pPr>
              <w:spacing w:line="300" w:lineRule="atLeast"/>
              <w:rPr>
                <w:rFonts w:asciiTheme="majorBidi" w:hAnsiTheme="majorBidi" w:cstheme="majorBidi"/>
              </w:rPr>
            </w:pPr>
            <w:r w:rsidRPr="00CC1A80">
              <w:rPr>
                <w:rStyle w:val="cloud-subhead"/>
                <w:rFonts w:asciiTheme="majorBidi" w:hAnsiTheme="majorBidi" w:cstheme="majorBidi"/>
              </w:rPr>
              <w:lastRenderedPageBreak/>
              <w:t>Audio format flexibility</w:t>
            </w:r>
          </w:p>
        </w:tc>
        <w:tc>
          <w:tcPr>
            <w:tcW w:w="6030" w:type="dxa"/>
            <w:hideMark/>
          </w:tcPr>
          <w:p w:rsidR="00CC1A80" w:rsidRPr="00CC1A80" w:rsidRDefault="00CC1A80" w:rsidP="00707667">
            <w:pPr>
              <w:spacing w:line="450" w:lineRule="atLeas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C1A80">
              <w:rPr>
                <w:rStyle w:val="richtext"/>
                <w:rFonts w:asciiTheme="majorBidi" w:hAnsiTheme="majorBidi" w:cstheme="majorBidi"/>
              </w:rPr>
              <w:t xml:space="preserve">Choose from a number of audio formats including mp3, Linear16, and </w:t>
            </w:r>
            <w:proofErr w:type="spellStart"/>
            <w:r w:rsidRPr="00CC1A80">
              <w:rPr>
                <w:rStyle w:val="richtext"/>
                <w:rFonts w:asciiTheme="majorBidi" w:hAnsiTheme="majorBidi" w:cstheme="majorBidi"/>
              </w:rPr>
              <w:t>Ogg</w:t>
            </w:r>
            <w:proofErr w:type="spellEnd"/>
            <w:r w:rsidRPr="00CC1A80">
              <w:rPr>
                <w:rStyle w:val="richtext"/>
                <w:rFonts w:asciiTheme="majorBidi" w:hAnsiTheme="majorBidi" w:cstheme="majorBidi"/>
              </w:rPr>
              <w:t xml:space="preserve"> Opus.</w:t>
            </w:r>
          </w:p>
        </w:tc>
      </w:tr>
      <w:tr w:rsidR="00CC1A80" w:rsidRPr="00CC1A80" w:rsidTr="00707667">
        <w:tc>
          <w:tcPr>
            <w:cnfStyle w:val="001000000000" w:firstRow="0" w:lastRow="0" w:firstColumn="1" w:lastColumn="0" w:oddVBand="0" w:evenVBand="0" w:oddHBand="0" w:evenHBand="0" w:firstRowFirstColumn="0" w:firstRowLastColumn="0" w:lastRowFirstColumn="0" w:lastRowLastColumn="0"/>
            <w:tcW w:w="3685" w:type="dxa"/>
            <w:hideMark/>
          </w:tcPr>
          <w:p w:rsidR="00CC1A80" w:rsidRPr="00CC1A80" w:rsidRDefault="00CC1A80" w:rsidP="00707667">
            <w:pPr>
              <w:spacing w:line="300" w:lineRule="atLeast"/>
              <w:rPr>
                <w:rFonts w:asciiTheme="majorBidi" w:hAnsiTheme="majorBidi" w:cstheme="majorBidi"/>
              </w:rPr>
            </w:pPr>
            <w:r w:rsidRPr="00CC1A80">
              <w:rPr>
                <w:rStyle w:val="cloud-subhead"/>
                <w:rFonts w:asciiTheme="majorBidi" w:hAnsiTheme="majorBidi" w:cstheme="majorBidi"/>
              </w:rPr>
              <w:t>Audio profiles</w:t>
            </w:r>
          </w:p>
        </w:tc>
        <w:tc>
          <w:tcPr>
            <w:tcW w:w="6030" w:type="dxa"/>
            <w:hideMark/>
          </w:tcPr>
          <w:p w:rsidR="00CC1A80" w:rsidRPr="00CC1A80" w:rsidRDefault="00CC1A80" w:rsidP="00707667">
            <w:pPr>
              <w:spacing w:line="450" w:lineRule="atLeas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C1A80">
              <w:rPr>
                <w:rStyle w:val="richtext"/>
                <w:rFonts w:asciiTheme="majorBidi" w:hAnsiTheme="majorBidi" w:cstheme="majorBidi"/>
              </w:rPr>
              <w:t>Optimize for the type of speaker from which your speech is intended to play, such as headphones or phone lines.</w:t>
            </w:r>
          </w:p>
        </w:tc>
      </w:tr>
    </w:tbl>
    <w:p w:rsidR="00CC1A80" w:rsidRPr="00B55184" w:rsidRDefault="00CC1A80" w:rsidP="00CC1A80">
      <w:pPr>
        <w:rPr>
          <w:rFonts w:asciiTheme="majorBidi" w:hAnsiTheme="majorBidi" w:cstheme="majorBidi"/>
        </w:rPr>
      </w:pPr>
    </w:p>
    <w:p w:rsidR="00CC1A80" w:rsidRPr="00341C72" w:rsidRDefault="00CC1A80" w:rsidP="00CC1A80">
      <w:pPr>
        <w:rPr>
          <w:rFonts w:asciiTheme="majorBidi" w:hAnsiTheme="majorBidi" w:cstheme="majorBidi"/>
          <w:b/>
          <w:bCs/>
        </w:rPr>
      </w:pPr>
      <w:r w:rsidRPr="00341C72">
        <w:rPr>
          <w:rFonts w:asciiTheme="majorBidi" w:hAnsiTheme="majorBidi" w:cstheme="majorBidi"/>
          <w:b/>
          <w:bCs/>
        </w:rPr>
        <w:t>Pricing</w:t>
      </w:r>
    </w:p>
    <w:p w:rsidR="00CC1A80" w:rsidRPr="00B55184" w:rsidRDefault="00CC1A80" w:rsidP="00CC1A80">
      <w:pPr>
        <w:rPr>
          <w:rFonts w:asciiTheme="majorBidi" w:hAnsiTheme="majorBidi" w:cstheme="majorBidi"/>
        </w:rPr>
      </w:pPr>
      <w:r w:rsidRPr="00B55184">
        <w:rPr>
          <w:rFonts w:asciiTheme="majorBidi" w:hAnsiTheme="majorBidi" w:cstheme="majorBidi"/>
        </w:rPr>
        <w:t>Text-to-Speech is priced per 1 million characters of text processed after the free tier.</w:t>
      </w:r>
    </w:p>
    <w:p w:rsidR="00CC1A80" w:rsidRDefault="00CC1A80" w:rsidP="00CC1A80">
      <w:pPr>
        <w:rPr>
          <w:rFonts w:asciiTheme="majorBidi" w:hAnsiTheme="majorBidi" w:cstheme="majorBidi"/>
        </w:rPr>
      </w:pPr>
      <w:r w:rsidRPr="00B55184">
        <w:rPr>
          <w:rFonts w:asciiTheme="majorBidi" w:hAnsiTheme="majorBidi" w:cstheme="majorBidi"/>
        </w:rPr>
        <w:t>If you pay in a currency other than USD, the prices listed in your currency on Google Cloud SKUs apply.</w:t>
      </w:r>
    </w:p>
    <w:p w:rsidR="00341C72" w:rsidRPr="00B55184" w:rsidRDefault="00341C72" w:rsidP="00CC1A80">
      <w:pPr>
        <w:rPr>
          <w:rFonts w:asciiTheme="majorBidi" w:hAnsiTheme="majorBidi" w:cstheme="majorBidi"/>
        </w:rPr>
      </w:pPr>
    </w:p>
    <w:p w:rsidR="00CC1A80" w:rsidRPr="00B55184" w:rsidRDefault="00341C72" w:rsidP="00CC1A80">
      <w:pPr>
        <w:rPr>
          <w:rFonts w:asciiTheme="majorBidi" w:hAnsiTheme="majorBidi" w:cstheme="majorBidi"/>
        </w:rPr>
      </w:pPr>
      <w:r>
        <w:rPr>
          <w:rFonts w:asciiTheme="majorBidi" w:hAnsiTheme="majorBidi" w:cstheme="majorBidi"/>
          <w:b/>
          <w:bCs/>
        </w:rPr>
        <w:t>2. IBM Watson Text to S</w:t>
      </w:r>
      <w:r w:rsidR="00CC1A80" w:rsidRPr="00B55184">
        <w:rPr>
          <w:rFonts w:asciiTheme="majorBidi" w:hAnsiTheme="majorBidi" w:cstheme="majorBidi"/>
          <w:b/>
          <w:bCs/>
        </w:rPr>
        <w:t>peech</w:t>
      </w:r>
      <w:r>
        <w:rPr>
          <w:rFonts w:asciiTheme="majorBidi" w:hAnsiTheme="majorBidi" w:cstheme="majorBidi"/>
          <w:b/>
          <w:bCs/>
        </w:rPr>
        <w:t xml:space="preserve"> API:</w:t>
      </w:r>
    </w:p>
    <w:p w:rsidR="00CC1A80" w:rsidRPr="00B55184" w:rsidRDefault="00CC1A80" w:rsidP="00CC1A80">
      <w:pPr>
        <w:rPr>
          <w:rFonts w:asciiTheme="majorBidi" w:hAnsiTheme="majorBidi" w:cstheme="majorBidi"/>
        </w:rPr>
      </w:pPr>
      <w:r w:rsidRPr="00B55184">
        <w:rPr>
          <w:rFonts w:asciiTheme="majorBidi" w:hAnsiTheme="majorBidi" w:cstheme="majorBidi"/>
        </w:rPr>
        <w:t>With Watson Text-to-Speech, you can generate human-like audio from written text.  Improve the customer experience and engagement by interacting with users in multiple languages and tones. Increase content accessibility for users with different abilities, provide audio options to avoid distracted driving, or automate customer service interactions to increase efficiencies.</w:t>
      </w:r>
    </w:p>
    <w:p w:rsidR="00CC1A80" w:rsidRPr="00B55184" w:rsidRDefault="00341C72" w:rsidP="00CC1A80">
      <w:pPr>
        <w:rPr>
          <w:rFonts w:asciiTheme="majorBidi" w:hAnsiTheme="majorBidi" w:cstheme="majorBidi"/>
          <w:b/>
          <w:bCs/>
        </w:rPr>
      </w:pPr>
      <w:r>
        <w:rPr>
          <w:rFonts w:asciiTheme="majorBidi" w:hAnsiTheme="majorBidi" w:cstheme="majorBidi"/>
          <w:b/>
          <w:bCs/>
        </w:rPr>
        <w:t>Watson Text to Speech features</w:t>
      </w:r>
      <w:r w:rsidR="00CC1A80" w:rsidRPr="00B55184">
        <w:rPr>
          <w:rFonts w:asciiTheme="majorBidi" w:hAnsiTheme="majorBidi" w:cstheme="majorBidi"/>
          <w:b/>
          <w:bCs/>
        </w:rPr>
        <w:t>:</w:t>
      </w:r>
    </w:p>
    <w:p w:rsidR="00341C72" w:rsidRDefault="00CC1A80" w:rsidP="00341C72">
      <w:pPr>
        <w:pStyle w:val="ListParagraph"/>
        <w:numPr>
          <w:ilvl w:val="0"/>
          <w:numId w:val="15"/>
        </w:numPr>
        <w:rPr>
          <w:rFonts w:asciiTheme="majorBidi" w:hAnsiTheme="majorBidi" w:cstheme="majorBidi"/>
        </w:rPr>
      </w:pPr>
      <w:r w:rsidRPr="00341C72">
        <w:rPr>
          <w:rFonts w:asciiTheme="majorBidi" w:hAnsiTheme="majorBidi" w:cstheme="majorBidi"/>
        </w:rPr>
        <w:t>Enable systems to “speak”</w:t>
      </w:r>
      <w:r w:rsidR="00341C72">
        <w:rPr>
          <w:rFonts w:asciiTheme="majorBidi" w:hAnsiTheme="majorBidi" w:cstheme="majorBidi"/>
        </w:rPr>
        <w:t>.</w:t>
      </w:r>
    </w:p>
    <w:p w:rsidR="00341C72" w:rsidRDefault="00CC1A80" w:rsidP="00341C72">
      <w:pPr>
        <w:pStyle w:val="ListParagraph"/>
        <w:numPr>
          <w:ilvl w:val="0"/>
          <w:numId w:val="15"/>
        </w:numPr>
        <w:rPr>
          <w:rFonts w:asciiTheme="majorBidi" w:hAnsiTheme="majorBidi" w:cstheme="majorBidi"/>
        </w:rPr>
      </w:pPr>
      <w:r w:rsidRPr="00341C72">
        <w:rPr>
          <w:rFonts w:asciiTheme="majorBidi" w:hAnsiTheme="majorBidi" w:cstheme="majorBidi"/>
        </w:rPr>
        <w:t>Develop interactive products for education, automate call center interactions, communicate directions hands-free, build engaging toys for children and more.</w:t>
      </w:r>
    </w:p>
    <w:p w:rsidR="00341C72" w:rsidRDefault="00CC1A80" w:rsidP="00341C72">
      <w:pPr>
        <w:pStyle w:val="ListParagraph"/>
        <w:numPr>
          <w:ilvl w:val="0"/>
          <w:numId w:val="15"/>
        </w:numPr>
        <w:rPr>
          <w:rFonts w:asciiTheme="majorBidi" w:hAnsiTheme="majorBidi" w:cstheme="majorBidi"/>
        </w:rPr>
      </w:pPr>
      <w:r w:rsidRPr="00341C72">
        <w:rPr>
          <w:rFonts w:asciiTheme="majorBidi" w:hAnsiTheme="majorBidi" w:cstheme="majorBidi"/>
        </w:rPr>
        <w:t>Customize pronunciation</w:t>
      </w:r>
    </w:p>
    <w:p w:rsidR="00341C72" w:rsidRDefault="00CC1A80" w:rsidP="00341C72">
      <w:pPr>
        <w:pStyle w:val="ListParagraph"/>
        <w:numPr>
          <w:ilvl w:val="0"/>
          <w:numId w:val="15"/>
        </w:numPr>
        <w:rPr>
          <w:rFonts w:asciiTheme="majorBidi" w:hAnsiTheme="majorBidi" w:cstheme="majorBidi"/>
        </w:rPr>
      </w:pPr>
      <w:r w:rsidRPr="00341C72">
        <w:rPr>
          <w:rFonts w:asciiTheme="majorBidi" w:hAnsiTheme="majorBidi" w:cstheme="majorBidi"/>
        </w:rPr>
        <w:t>Deliver a seamless voice interaction that caters to your audience with control over every word.</w:t>
      </w:r>
    </w:p>
    <w:p w:rsidR="00341C72" w:rsidRDefault="00CC1A80" w:rsidP="00341C72">
      <w:pPr>
        <w:pStyle w:val="ListParagraph"/>
        <w:numPr>
          <w:ilvl w:val="0"/>
          <w:numId w:val="15"/>
        </w:numPr>
        <w:rPr>
          <w:rFonts w:asciiTheme="majorBidi" w:hAnsiTheme="majorBidi" w:cstheme="majorBidi"/>
        </w:rPr>
      </w:pPr>
      <w:r w:rsidRPr="00341C72">
        <w:rPr>
          <w:rFonts w:asciiTheme="majorBidi" w:hAnsiTheme="majorBidi" w:cstheme="majorBidi"/>
        </w:rPr>
        <w:t>Go across languages and voices</w:t>
      </w:r>
      <w:r w:rsidR="00341C72">
        <w:rPr>
          <w:rFonts w:asciiTheme="majorBidi" w:hAnsiTheme="majorBidi" w:cstheme="majorBidi"/>
        </w:rPr>
        <w:t>.</w:t>
      </w:r>
    </w:p>
    <w:p w:rsidR="00CC1A80" w:rsidRPr="00341C72" w:rsidRDefault="00341C72" w:rsidP="00341C72">
      <w:pPr>
        <w:pStyle w:val="ListParagraph"/>
        <w:numPr>
          <w:ilvl w:val="0"/>
          <w:numId w:val="15"/>
        </w:numPr>
        <w:rPr>
          <w:rFonts w:asciiTheme="majorBidi" w:hAnsiTheme="majorBidi" w:cstheme="majorBidi"/>
        </w:rPr>
      </w:pPr>
      <w:r>
        <w:rPr>
          <w:rFonts w:asciiTheme="majorBidi" w:hAnsiTheme="majorBidi" w:cstheme="majorBidi"/>
        </w:rPr>
        <w:t>C</w:t>
      </w:r>
      <w:r w:rsidR="00CC1A80" w:rsidRPr="00341C72">
        <w:rPr>
          <w:rFonts w:asciiTheme="majorBidi" w:hAnsiTheme="majorBidi" w:cstheme="majorBidi"/>
        </w:rPr>
        <w:t>onvert in English, French, German, Italian, Japanese, Spanish and Brazilian Portuguese. Detects different dialects, such as U.S. and UK English and Castilian, Latin American, and North American Spanish.</w:t>
      </w:r>
    </w:p>
    <w:tbl>
      <w:tblPr>
        <w:tblStyle w:val="PlainTable1"/>
        <w:tblW w:w="0" w:type="auto"/>
        <w:tblLook w:val="04A0" w:firstRow="1" w:lastRow="0" w:firstColumn="1" w:lastColumn="0" w:noHBand="0" w:noVBand="1"/>
      </w:tblPr>
      <w:tblGrid>
        <w:gridCol w:w="2182"/>
        <w:gridCol w:w="2306"/>
        <w:gridCol w:w="2330"/>
        <w:gridCol w:w="2263"/>
      </w:tblGrid>
      <w:tr w:rsidR="00CC1A80" w:rsidRPr="00B55184" w:rsidTr="00707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2" w:type="dxa"/>
          </w:tcPr>
          <w:p w:rsidR="00CC1A80" w:rsidRPr="00B55184" w:rsidRDefault="00CC1A80" w:rsidP="00707667">
            <w:pPr>
              <w:rPr>
                <w:rFonts w:asciiTheme="majorBidi" w:hAnsiTheme="majorBidi" w:cstheme="majorBidi"/>
              </w:rPr>
            </w:pPr>
            <w:r w:rsidRPr="00B55184">
              <w:rPr>
                <w:rFonts w:asciiTheme="majorBidi" w:hAnsiTheme="majorBidi" w:cstheme="majorBidi"/>
              </w:rPr>
              <w:t xml:space="preserve">Pricing plan </w:t>
            </w:r>
          </w:p>
        </w:tc>
        <w:tc>
          <w:tcPr>
            <w:tcW w:w="2306" w:type="dxa"/>
          </w:tcPr>
          <w:p w:rsidR="00CC1A80" w:rsidRPr="00B55184" w:rsidRDefault="00CC1A80" w:rsidP="00707667">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184">
              <w:rPr>
                <w:rFonts w:asciiTheme="majorBidi" w:hAnsiTheme="majorBidi" w:cstheme="majorBidi"/>
              </w:rPr>
              <w:t xml:space="preserve">Features </w:t>
            </w:r>
          </w:p>
        </w:tc>
        <w:tc>
          <w:tcPr>
            <w:tcW w:w="2330" w:type="dxa"/>
          </w:tcPr>
          <w:p w:rsidR="00CC1A80" w:rsidRPr="00B55184" w:rsidRDefault="00CC1A80" w:rsidP="00707667">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184">
              <w:rPr>
                <w:rFonts w:asciiTheme="majorBidi" w:hAnsiTheme="majorBidi" w:cstheme="majorBidi"/>
              </w:rPr>
              <w:t>Price</w:t>
            </w:r>
          </w:p>
        </w:tc>
        <w:tc>
          <w:tcPr>
            <w:tcW w:w="1812" w:type="dxa"/>
          </w:tcPr>
          <w:p w:rsidR="00CC1A80" w:rsidRPr="00B55184" w:rsidRDefault="00CC1A80" w:rsidP="00707667">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B55184">
              <w:rPr>
                <w:rFonts w:asciiTheme="majorBidi" w:hAnsiTheme="majorBidi" w:cstheme="majorBidi"/>
              </w:rPr>
              <w:t>Details</w:t>
            </w:r>
          </w:p>
        </w:tc>
      </w:tr>
      <w:tr w:rsidR="00CC1A80" w:rsidRPr="00B55184" w:rsidTr="0070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2" w:type="dxa"/>
          </w:tcPr>
          <w:p w:rsidR="00CC1A80" w:rsidRPr="00B55184" w:rsidRDefault="00CC1A80" w:rsidP="00707667">
            <w:pPr>
              <w:rPr>
                <w:rFonts w:asciiTheme="majorBidi" w:hAnsiTheme="majorBidi" w:cstheme="majorBidi"/>
              </w:rPr>
            </w:pPr>
            <w:r w:rsidRPr="00B55184">
              <w:rPr>
                <w:rFonts w:asciiTheme="majorBidi" w:hAnsiTheme="majorBidi" w:cstheme="majorBidi"/>
              </w:rPr>
              <w:t>Lite</w:t>
            </w:r>
          </w:p>
        </w:tc>
        <w:tc>
          <w:tcPr>
            <w:tcW w:w="2306" w:type="dxa"/>
          </w:tcPr>
          <w:p w:rsidR="00CC1A80" w:rsidRPr="00B55184" w:rsidRDefault="00CC1A80" w:rsidP="007076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184">
              <w:rPr>
                <w:rFonts w:asciiTheme="majorBidi" w:hAnsiTheme="majorBidi" w:cstheme="majorBidi"/>
              </w:rPr>
              <w:t>10,000 Characters per Month</w:t>
            </w:r>
          </w:p>
        </w:tc>
        <w:tc>
          <w:tcPr>
            <w:tcW w:w="2330" w:type="dxa"/>
          </w:tcPr>
          <w:p w:rsidR="00CC1A80" w:rsidRPr="00B55184" w:rsidRDefault="00CC1A80" w:rsidP="007076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184">
              <w:rPr>
                <w:rFonts w:asciiTheme="majorBidi" w:hAnsiTheme="majorBidi" w:cstheme="majorBidi"/>
              </w:rPr>
              <w:t>Free</w:t>
            </w:r>
          </w:p>
        </w:tc>
        <w:tc>
          <w:tcPr>
            <w:tcW w:w="1812" w:type="dxa"/>
          </w:tcPr>
          <w:p w:rsidR="00CC1A80" w:rsidRPr="00B55184" w:rsidRDefault="00CC1A80" w:rsidP="007076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184">
              <w:rPr>
                <w:rFonts w:asciiTheme="majorBidi" w:hAnsiTheme="majorBidi" w:cstheme="majorBidi"/>
              </w:rPr>
              <w:t>The Lite plan gets you started with 10,000 characters per month at no cost. When you upgrade to a paid plan, you will get access to Customization capabilities.</w:t>
            </w:r>
          </w:p>
        </w:tc>
      </w:tr>
      <w:tr w:rsidR="00CC1A80" w:rsidRPr="00B55184" w:rsidTr="00707667">
        <w:tc>
          <w:tcPr>
            <w:cnfStyle w:val="001000000000" w:firstRow="0" w:lastRow="0" w:firstColumn="1" w:lastColumn="0" w:oddVBand="0" w:evenVBand="0" w:oddHBand="0" w:evenHBand="0" w:firstRowFirstColumn="0" w:firstRowLastColumn="0" w:lastRowFirstColumn="0" w:lastRowLastColumn="0"/>
            <w:tcW w:w="2182" w:type="dxa"/>
          </w:tcPr>
          <w:p w:rsidR="00CC1A80" w:rsidRPr="00B55184" w:rsidRDefault="00CC1A80" w:rsidP="00707667">
            <w:pPr>
              <w:rPr>
                <w:rFonts w:asciiTheme="majorBidi" w:hAnsiTheme="majorBidi" w:cstheme="majorBidi"/>
              </w:rPr>
            </w:pPr>
            <w:r w:rsidRPr="00B55184">
              <w:rPr>
                <w:rFonts w:asciiTheme="majorBidi" w:hAnsiTheme="majorBidi" w:cstheme="majorBidi"/>
              </w:rPr>
              <w:t>standard</w:t>
            </w:r>
          </w:p>
        </w:tc>
        <w:tc>
          <w:tcPr>
            <w:tcW w:w="2306" w:type="dxa"/>
          </w:tcPr>
          <w:p w:rsidR="00CC1A80" w:rsidRPr="00B55184" w:rsidRDefault="00CC1A80" w:rsidP="007076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184">
              <w:rPr>
                <w:rFonts w:asciiTheme="majorBidi" w:hAnsiTheme="majorBidi" w:cstheme="majorBidi"/>
              </w:rPr>
              <w:t>Standard Characters</w:t>
            </w:r>
          </w:p>
        </w:tc>
        <w:tc>
          <w:tcPr>
            <w:tcW w:w="2330" w:type="dxa"/>
          </w:tcPr>
          <w:p w:rsidR="00CC1A80" w:rsidRPr="00B55184" w:rsidRDefault="00CC1A80" w:rsidP="007076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184">
              <w:rPr>
                <w:rFonts w:asciiTheme="majorBidi" w:hAnsiTheme="majorBidi" w:cstheme="majorBidi"/>
              </w:rPr>
              <w:t>$0.02 USD /THOUSAND CHAR</w:t>
            </w:r>
          </w:p>
        </w:tc>
        <w:tc>
          <w:tcPr>
            <w:tcW w:w="1812" w:type="dxa"/>
          </w:tcPr>
          <w:p w:rsidR="00CC1A80" w:rsidRPr="00B55184" w:rsidRDefault="00CC1A80" w:rsidP="007076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55184">
              <w:rPr>
                <w:rFonts w:asciiTheme="majorBidi" w:hAnsiTheme="majorBidi" w:cstheme="majorBidi"/>
              </w:rPr>
              <w:t>You will be charged per thousand characters</w:t>
            </w:r>
          </w:p>
        </w:tc>
      </w:tr>
      <w:tr w:rsidR="00CC1A80" w:rsidRPr="00B55184" w:rsidTr="00707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2" w:type="dxa"/>
          </w:tcPr>
          <w:p w:rsidR="00CC1A80" w:rsidRPr="00B55184" w:rsidRDefault="00CC1A80" w:rsidP="00707667">
            <w:pPr>
              <w:rPr>
                <w:rFonts w:asciiTheme="majorBidi" w:hAnsiTheme="majorBidi" w:cstheme="majorBidi"/>
              </w:rPr>
            </w:pPr>
            <w:r w:rsidRPr="00B55184">
              <w:rPr>
                <w:rFonts w:asciiTheme="majorBidi" w:hAnsiTheme="majorBidi" w:cstheme="majorBidi"/>
              </w:rPr>
              <w:t>premium</w:t>
            </w:r>
          </w:p>
        </w:tc>
        <w:tc>
          <w:tcPr>
            <w:tcW w:w="2306" w:type="dxa"/>
          </w:tcPr>
          <w:p w:rsidR="00CC1A80" w:rsidRPr="00B55184" w:rsidRDefault="00CC1A80" w:rsidP="007076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B55184">
              <w:rPr>
                <w:rFonts w:asciiTheme="majorBidi" w:hAnsiTheme="majorBidi" w:cstheme="majorBidi"/>
                <w:sz w:val="20"/>
                <w:szCs w:val="20"/>
              </w:rPr>
              <w:t>Usage and Training Data is Private + Stored in an Isolated Single Tenant Environment</w:t>
            </w:r>
          </w:p>
          <w:p w:rsidR="00CC1A80" w:rsidRPr="00B55184" w:rsidRDefault="00CC1A80" w:rsidP="007076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B55184">
              <w:rPr>
                <w:rFonts w:asciiTheme="majorBidi" w:hAnsiTheme="majorBidi" w:cstheme="majorBidi"/>
                <w:sz w:val="20"/>
                <w:szCs w:val="20"/>
              </w:rPr>
              <w:lastRenderedPageBreak/>
              <w:t>High Availability and Service Level Uptime Guarantee</w:t>
            </w:r>
          </w:p>
          <w:p w:rsidR="00CC1A80" w:rsidRPr="00B55184" w:rsidRDefault="00CC1A80" w:rsidP="007076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B55184">
              <w:rPr>
                <w:rFonts w:asciiTheme="majorBidi" w:hAnsiTheme="majorBidi" w:cstheme="majorBidi"/>
                <w:sz w:val="20"/>
                <w:szCs w:val="20"/>
              </w:rPr>
              <w:t>IBM Cloud Service Endpoints</w:t>
            </w:r>
          </w:p>
          <w:p w:rsidR="00CC1A80" w:rsidRPr="00B55184" w:rsidRDefault="00CC1A80" w:rsidP="007076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B55184">
              <w:rPr>
                <w:rFonts w:asciiTheme="majorBidi" w:hAnsiTheme="majorBidi" w:cstheme="majorBidi"/>
                <w:sz w:val="20"/>
                <w:szCs w:val="20"/>
              </w:rPr>
              <w:t>HIPAA - Washington DC Only</w:t>
            </w:r>
          </w:p>
          <w:p w:rsidR="00CC1A80" w:rsidRPr="00B55184" w:rsidRDefault="00CC1A80" w:rsidP="007076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8"/>
                <w:szCs w:val="18"/>
              </w:rPr>
            </w:pPr>
            <w:r w:rsidRPr="00B55184">
              <w:rPr>
                <w:rFonts w:asciiTheme="majorBidi" w:hAnsiTheme="majorBidi" w:cstheme="majorBidi"/>
                <w:sz w:val="20"/>
                <w:szCs w:val="20"/>
              </w:rPr>
              <w:t>Custom Voice (Beta)</w:t>
            </w:r>
          </w:p>
        </w:tc>
        <w:tc>
          <w:tcPr>
            <w:tcW w:w="2330" w:type="dxa"/>
          </w:tcPr>
          <w:p w:rsidR="00CC1A80" w:rsidRPr="00B55184" w:rsidRDefault="00CC1A80" w:rsidP="007076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812" w:type="dxa"/>
          </w:tcPr>
          <w:p w:rsidR="00CC1A80" w:rsidRPr="00B55184" w:rsidRDefault="00CC1A80" w:rsidP="007076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55184">
              <w:rPr>
                <w:rFonts w:asciiTheme="majorBidi" w:hAnsiTheme="majorBidi" w:cstheme="majorBidi"/>
              </w:rPr>
              <w:t>To purchase a premium plan, visit: https://ibm.biz/contact-wdc-premium</w:t>
            </w:r>
          </w:p>
        </w:tc>
      </w:tr>
    </w:tbl>
    <w:p w:rsidR="00CC1A80" w:rsidRPr="00B55184" w:rsidRDefault="00CC1A80" w:rsidP="00CC1A80">
      <w:pPr>
        <w:rPr>
          <w:rFonts w:asciiTheme="majorBidi" w:hAnsiTheme="majorBidi" w:cstheme="majorBidi"/>
        </w:rPr>
      </w:pPr>
    </w:p>
    <w:p w:rsidR="00CC1A80" w:rsidRPr="00B55184" w:rsidRDefault="00CC1A80" w:rsidP="00CC1A80">
      <w:pPr>
        <w:rPr>
          <w:rFonts w:asciiTheme="majorBidi" w:hAnsiTheme="majorBidi" w:cstheme="majorBidi"/>
        </w:rPr>
      </w:pPr>
    </w:p>
    <w:p w:rsidR="00CC1A80" w:rsidRPr="00B55184" w:rsidRDefault="00341C72" w:rsidP="00CC1A80">
      <w:pPr>
        <w:rPr>
          <w:rFonts w:asciiTheme="majorBidi" w:hAnsiTheme="majorBidi" w:cstheme="majorBidi"/>
          <w:b/>
          <w:bCs/>
        </w:rPr>
      </w:pPr>
      <w:r>
        <w:rPr>
          <w:rFonts w:asciiTheme="majorBidi" w:hAnsiTheme="majorBidi" w:cstheme="majorBidi"/>
          <w:b/>
          <w:bCs/>
        </w:rPr>
        <w:t>3. Amazon Text to S</w:t>
      </w:r>
      <w:r w:rsidR="00CC1A80" w:rsidRPr="00B55184">
        <w:rPr>
          <w:rFonts w:asciiTheme="majorBidi" w:hAnsiTheme="majorBidi" w:cstheme="majorBidi"/>
          <w:b/>
          <w:bCs/>
        </w:rPr>
        <w:t>peech API</w:t>
      </w:r>
      <w:r>
        <w:rPr>
          <w:rFonts w:asciiTheme="majorBidi" w:hAnsiTheme="majorBidi" w:cstheme="majorBidi"/>
          <w:b/>
          <w:bCs/>
        </w:rPr>
        <w:t>:</w:t>
      </w:r>
    </w:p>
    <w:p w:rsidR="00CC1A80" w:rsidRPr="00B55184" w:rsidRDefault="00CC1A80" w:rsidP="00CC1A80">
      <w:pPr>
        <w:rPr>
          <w:rFonts w:asciiTheme="majorBidi" w:hAnsiTheme="majorBidi" w:cstheme="majorBidi"/>
        </w:rPr>
      </w:pPr>
      <w:r w:rsidRPr="00B55184">
        <w:rPr>
          <w:rFonts w:asciiTheme="majorBidi" w:hAnsiTheme="majorBidi" w:cstheme="majorBidi"/>
        </w:rPr>
        <w:t>Amazon Polly is a service that turns text into lifelike speech, allowing you to create applications that talk, and build entirely new categories of speech-enabled products. Polly's Text-to-Speech (TTS) service uses advanced deep learning technologies to synthesize natural sounding human speech. With dozens of lifelike voices across a broad set of languages, you can build speech-enabled applications that work in many different countries.</w:t>
      </w:r>
    </w:p>
    <w:p w:rsidR="00CC1A80" w:rsidRPr="00B55184" w:rsidRDefault="00CC1A80" w:rsidP="00CC1A80">
      <w:pPr>
        <w:rPr>
          <w:rFonts w:asciiTheme="majorBidi" w:hAnsiTheme="majorBidi" w:cstheme="majorBidi"/>
        </w:rPr>
      </w:pPr>
      <w:r w:rsidRPr="00B55184">
        <w:rPr>
          <w:rFonts w:asciiTheme="majorBidi" w:hAnsiTheme="majorBidi" w:cstheme="majorBidi"/>
        </w:rPr>
        <w:t xml:space="preserve">In addition to Standard TTS voices, Amazon Polly offers Neural Text-to-Speech (NTTS) voices that deliver advanced improvements in speech quality through a new machine learning approach. Polly’s Neural TTS technology also supports two speaking styles that allow you to better match the delivery style of the speaker to the application: </w:t>
      </w:r>
      <w:proofErr w:type="gramStart"/>
      <w:r w:rsidRPr="00B55184">
        <w:rPr>
          <w:rFonts w:asciiTheme="majorBidi" w:hAnsiTheme="majorBidi" w:cstheme="majorBidi"/>
        </w:rPr>
        <w:t>a</w:t>
      </w:r>
      <w:proofErr w:type="gramEnd"/>
      <w:r w:rsidRPr="00B55184">
        <w:rPr>
          <w:rFonts w:asciiTheme="majorBidi" w:hAnsiTheme="majorBidi" w:cstheme="majorBidi"/>
        </w:rPr>
        <w:t xml:space="preserve"> Newscaster reading style that is tailored to news narration use cases, and a Conversational speaking style that is ideal for two-way communication like telephony applications.</w:t>
      </w:r>
    </w:p>
    <w:p w:rsidR="00CC1A80" w:rsidRPr="00B55184" w:rsidRDefault="00CC1A80" w:rsidP="00CC1A80">
      <w:pPr>
        <w:rPr>
          <w:rFonts w:asciiTheme="majorBidi" w:hAnsiTheme="majorBidi" w:cstheme="majorBidi"/>
        </w:rPr>
      </w:pPr>
      <w:r w:rsidRPr="00B55184">
        <w:rPr>
          <w:rFonts w:asciiTheme="majorBidi" w:hAnsiTheme="majorBidi" w:cstheme="majorBidi"/>
        </w:rPr>
        <w:t>Finally, Amazon Polly Brand Voice can create a custom voice for your organization. This is a custom engagement where you will work with the Amazon Polly team to build an NTTS voice for the exclusive use of your organization.</w:t>
      </w:r>
    </w:p>
    <w:p w:rsidR="00341C72" w:rsidRDefault="00341C72" w:rsidP="00341C72">
      <w:pPr>
        <w:rPr>
          <w:rFonts w:asciiTheme="majorBidi" w:hAnsiTheme="majorBidi" w:cstheme="majorBidi"/>
          <w:b/>
          <w:bCs/>
        </w:rPr>
      </w:pPr>
      <w:r>
        <w:rPr>
          <w:rFonts w:asciiTheme="majorBidi" w:hAnsiTheme="majorBidi" w:cstheme="majorBidi"/>
          <w:b/>
          <w:bCs/>
        </w:rPr>
        <w:t>Amazon Text to Speech features:</w:t>
      </w:r>
    </w:p>
    <w:p w:rsidR="00341C72" w:rsidRPr="00341C72" w:rsidRDefault="00CC1A80" w:rsidP="00341C72">
      <w:pPr>
        <w:pStyle w:val="ListParagraph"/>
        <w:numPr>
          <w:ilvl w:val="0"/>
          <w:numId w:val="16"/>
        </w:numPr>
        <w:rPr>
          <w:rFonts w:asciiTheme="majorBidi" w:hAnsiTheme="majorBidi" w:cstheme="majorBidi"/>
          <w:b/>
          <w:bCs/>
        </w:rPr>
      </w:pPr>
      <w:r w:rsidRPr="00341C72">
        <w:rPr>
          <w:rFonts w:asciiTheme="majorBidi" w:hAnsiTheme="majorBidi" w:cstheme="majorBidi"/>
        </w:rPr>
        <w:t>Natural sounding voices: Amazon Polly provides dozens of languages and a wide selection of natural-sounding male and female voices. Amazon Polly's fluid pronunciation of text enables you to deliver high-quality voice output for a global audience.</w:t>
      </w:r>
    </w:p>
    <w:p w:rsidR="00341C72" w:rsidRPr="00341C72" w:rsidRDefault="00CC1A80" w:rsidP="00341C72">
      <w:pPr>
        <w:pStyle w:val="ListParagraph"/>
        <w:numPr>
          <w:ilvl w:val="0"/>
          <w:numId w:val="16"/>
        </w:numPr>
        <w:rPr>
          <w:rFonts w:asciiTheme="majorBidi" w:hAnsiTheme="majorBidi" w:cstheme="majorBidi"/>
          <w:b/>
          <w:bCs/>
        </w:rPr>
      </w:pPr>
      <w:r w:rsidRPr="00341C72">
        <w:rPr>
          <w:rFonts w:asciiTheme="majorBidi" w:hAnsiTheme="majorBidi" w:cstheme="majorBidi"/>
        </w:rPr>
        <w:t>Store &amp; redistribute speech: Amazon Polly allows for unlimited replays of generated speech without any additional fees. You can create speech files in standard formats like MP3 and OGG, and serve them from the cloud or locally with apps or devices for offline playback.</w:t>
      </w:r>
    </w:p>
    <w:p w:rsidR="00341C72" w:rsidRPr="00341C72" w:rsidRDefault="00CC1A80" w:rsidP="00341C72">
      <w:pPr>
        <w:pStyle w:val="ListParagraph"/>
        <w:numPr>
          <w:ilvl w:val="0"/>
          <w:numId w:val="16"/>
        </w:numPr>
        <w:rPr>
          <w:rFonts w:asciiTheme="majorBidi" w:hAnsiTheme="majorBidi" w:cstheme="majorBidi"/>
          <w:b/>
          <w:bCs/>
        </w:rPr>
      </w:pPr>
      <w:r w:rsidRPr="00341C72">
        <w:rPr>
          <w:rFonts w:asciiTheme="majorBidi" w:hAnsiTheme="majorBidi" w:cstheme="majorBidi"/>
        </w:rPr>
        <w:t xml:space="preserve">Real-time streaming: Delivering lifelike voices and conversational user experiences requires consistently fast response times. When you send text to Amazon Polly’s API, it returns the audio to your application as a stream so you can play the voices immediately. </w:t>
      </w:r>
    </w:p>
    <w:p w:rsidR="00341C72" w:rsidRPr="00341C72" w:rsidRDefault="00CC1A80" w:rsidP="00341C72">
      <w:pPr>
        <w:pStyle w:val="ListParagraph"/>
        <w:numPr>
          <w:ilvl w:val="0"/>
          <w:numId w:val="16"/>
        </w:numPr>
        <w:rPr>
          <w:rFonts w:asciiTheme="majorBidi" w:hAnsiTheme="majorBidi" w:cstheme="majorBidi"/>
          <w:b/>
          <w:bCs/>
        </w:rPr>
      </w:pPr>
      <w:r w:rsidRPr="00341C72">
        <w:rPr>
          <w:rFonts w:asciiTheme="majorBidi" w:hAnsiTheme="majorBidi" w:cstheme="majorBidi"/>
        </w:rPr>
        <w:t xml:space="preserve">Customize &amp; control speech output: Modify Amazon Polly voices to best suit your needs – Amazon Polly supports lexicons and SSML tags which enable you to control aspects of speech, such as pronunciation, volume, pitch, speed rate, etc.  </w:t>
      </w:r>
    </w:p>
    <w:p w:rsidR="00CC1A80" w:rsidRPr="00341C72" w:rsidRDefault="00CC1A80" w:rsidP="00341C72">
      <w:pPr>
        <w:pStyle w:val="ListParagraph"/>
        <w:numPr>
          <w:ilvl w:val="0"/>
          <w:numId w:val="16"/>
        </w:numPr>
        <w:rPr>
          <w:rFonts w:asciiTheme="majorBidi" w:hAnsiTheme="majorBidi" w:cstheme="majorBidi"/>
          <w:b/>
          <w:bCs/>
        </w:rPr>
      </w:pPr>
      <w:r w:rsidRPr="00341C72">
        <w:rPr>
          <w:rFonts w:asciiTheme="majorBidi" w:hAnsiTheme="majorBidi" w:cstheme="majorBidi"/>
        </w:rPr>
        <w:t>Low cost: Amazon Polly’s pay-as-you-go pricing, low cost per character converted, and unlimited replays make it a cost-effective way to voice your applications.</w:t>
      </w:r>
    </w:p>
    <w:p w:rsidR="001670C4" w:rsidRDefault="00CC1A80" w:rsidP="00CC1A80">
      <w:pPr>
        <w:rPr>
          <w:rFonts w:asciiTheme="majorBidi" w:hAnsiTheme="majorBidi" w:cstheme="majorBidi"/>
          <w:b/>
          <w:bCs/>
          <w:sz w:val="24"/>
          <w:szCs w:val="24"/>
        </w:rPr>
      </w:pPr>
      <w:r w:rsidRPr="00B55184">
        <w:rPr>
          <w:rFonts w:asciiTheme="majorBidi" w:hAnsiTheme="majorBidi" w:cstheme="majorBidi"/>
          <w:b/>
          <w:bCs/>
          <w:sz w:val="24"/>
          <w:szCs w:val="24"/>
        </w:rPr>
        <w:t xml:space="preserve">According to this comparison we choose </w:t>
      </w:r>
      <w:r w:rsidR="00341C72">
        <w:rPr>
          <w:rFonts w:asciiTheme="majorBidi" w:hAnsiTheme="majorBidi" w:cstheme="majorBidi"/>
          <w:b/>
          <w:bCs/>
          <w:sz w:val="24"/>
          <w:szCs w:val="24"/>
        </w:rPr>
        <w:t>Google cloud text to speech API.</w:t>
      </w:r>
    </w:p>
    <w:p w:rsidR="001670C4" w:rsidRDefault="001670C4" w:rsidP="00CC1A80">
      <w:pPr>
        <w:rPr>
          <w:rFonts w:asciiTheme="majorBidi" w:hAnsiTheme="majorBidi" w:cstheme="majorBidi"/>
          <w:b/>
          <w:bCs/>
          <w:sz w:val="24"/>
          <w:szCs w:val="24"/>
        </w:rPr>
      </w:pPr>
    </w:p>
    <w:p w:rsidR="001670C4" w:rsidRDefault="001670C4" w:rsidP="00CC1A80">
      <w:pPr>
        <w:rPr>
          <w:rFonts w:asciiTheme="majorBidi" w:hAnsiTheme="majorBidi" w:cstheme="majorBidi"/>
          <w:b/>
          <w:bCs/>
          <w:sz w:val="24"/>
          <w:szCs w:val="24"/>
        </w:rPr>
      </w:pPr>
    </w:p>
    <w:p w:rsidR="001670C4" w:rsidRPr="00C07EF7" w:rsidRDefault="00C07EF7" w:rsidP="00C07EF7">
      <w:pPr>
        <w:pStyle w:val="Heading2"/>
      </w:pPr>
      <w:r w:rsidRPr="00C07EF7">
        <w:lastRenderedPageBreak/>
        <w:t>5.6.2</w:t>
      </w:r>
      <w:r w:rsidR="001670C4" w:rsidRPr="00C07EF7">
        <w:t xml:space="preserve">    Why do we need Text to Speech in our project?</w:t>
      </w:r>
    </w:p>
    <w:p w:rsidR="001670C4" w:rsidRPr="00B55184" w:rsidRDefault="001670C4" w:rsidP="001670C4">
      <w:pPr>
        <w:rPr>
          <w:rFonts w:asciiTheme="majorBidi" w:hAnsiTheme="majorBidi" w:cstheme="majorBidi"/>
        </w:rPr>
      </w:pPr>
      <w:r w:rsidRPr="00B55184">
        <w:rPr>
          <w:rFonts w:asciiTheme="majorBidi" w:hAnsiTheme="majorBidi" w:cstheme="majorBidi"/>
        </w:rPr>
        <w:t>The last stage</w:t>
      </w:r>
      <w:r>
        <w:rPr>
          <w:rFonts w:asciiTheme="majorBidi" w:hAnsiTheme="majorBidi" w:cstheme="majorBidi"/>
        </w:rPr>
        <w:t xml:space="preserve"> the application made</w:t>
      </w:r>
      <w:r w:rsidRPr="00B55184">
        <w:rPr>
          <w:rFonts w:asciiTheme="majorBidi" w:hAnsiTheme="majorBidi" w:cstheme="majorBidi"/>
        </w:rPr>
        <w:t xml:space="preserve"> </w:t>
      </w:r>
      <w:r w:rsidRPr="001670C4">
        <w:rPr>
          <w:rFonts w:asciiTheme="majorBidi" w:hAnsiTheme="majorBidi" w:cstheme="majorBidi"/>
          <w:i/>
          <w:iCs/>
        </w:rPr>
        <w:t>HTTP</w:t>
      </w:r>
      <w:r w:rsidRPr="00B55184">
        <w:rPr>
          <w:rFonts w:asciiTheme="majorBidi" w:hAnsiTheme="majorBidi" w:cstheme="majorBidi"/>
        </w:rPr>
        <w:t xml:space="preserve"> request and sent an array of sentence</w:t>
      </w:r>
      <w:r>
        <w:rPr>
          <w:rFonts w:asciiTheme="majorBidi" w:hAnsiTheme="majorBidi" w:cstheme="majorBidi"/>
        </w:rPr>
        <w:t xml:space="preserve">s to the server, server </w:t>
      </w:r>
      <w:r w:rsidRPr="00B55184">
        <w:rPr>
          <w:rFonts w:asciiTheme="majorBidi" w:hAnsiTheme="majorBidi" w:cstheme="majorBidi"/>
        </w:rPr>
        <w:t>ran the model and generate</w:t>
      </w:r>
      <w:r>
        <w:rPr>
          <w:rFonts w:asciiTheme="majorBidi" w:hAnsiTheme="majorBidi" w:cstheme="majorBidi"/>
        </w:rPr>
        <w:t>d</w:t>
      </w:r>
      <w:r w:rsidRPr="00B55184">
        <w:rPr>
          <w:rFonts w:asciiTheme="majorBidi" w:hAnsiTheme="majorBidi" w:cstheme="majorBidi"/>
        </w:rPr>
        <w:t xml:space="preserve"> questions</w:t>
      </w:r>
      <w:r>
        <w:rPr>
          <w:rFonts w:asciiTheme="majorBidi" w:hAnsiTheme="majorBidi" w:cstheme="majorBidi"/>
        </w:rPr>
        <w:t>, sent</w:t>
      </w:r>
      <w:r w:rsidRPr="00B55184">
        <w:rPr>
          <w:rFonts w:asciiTheme="majorBidi" w:hAnsiTheme="majorBidi" w:cstheme="majorBidi"/>
        </w:rPr>
        <w:t xml:space="preserve"> these qu</w:t>
      </w:r>
      <w:r>
        <w:rPr>
          <w:rFonts w:asciiTheme="majorBidi" w:hAnsiTheme="majorBidi" w:cstheme="majorBidi"/>
        </w:rPr>
        <w:t>estions back to the application</w:t>
      </w:r>
      <w:r w:rsidRPr="00B55184">
        <w:rPr>
          <w:rFonts w:asciiTheme="majorBidi" w:hAnsiTheme="majorBidi" w:cstheme="majorBidi"/>
        </w:rPr>
        <w:t>.</w:t>
      </w:r>
    </w:p>
    <w:p w:rsidR="001670C4" w:rsidRPr="00B55184" w:rsidRDefault="001670C4" w:rsidP="00707667">
      <w:pPr>
        <w:rPr>
          <w:rFonts w:asciiTheme="majorBidi" w:hAnsiTheme="majorBidi" w:cstheme="majorBidi"/>
        </w:rPr>
      </w:pPr>
      <w:r w:rsidRPr="001670C4">
        <w:rPr>
          <w:rFonts w:asciiTheme="majorBidi" w:hAnsiTheme="majorBidi" w:cstheme="majorBidi"/>
          <w:color w:val="FF0000"/>
        </w:rPr>
        <w:t>Following</w:t>
      </w:r>
      <w:r>
        <w:rPr>
          <w:rFonts w:asciiTheme="majorBidi" w:hAnsiTheme="majorBidi" w:cstheme="majorBidi"/>
        </w:rPr>
        <w:t>,</w:t>
      </w:r>
      <w:r w:rsidRPr="00B55184">
        <w:rPr>
          <w:rFonts w:asciiTheme="majorBidi" w:hAnsiTheme="majorBidi" w:cstheme="majorBidi"/>
        </w:rPr>
        <w:t xml:space="preserve"> </w:t>
      </w:r>
      <w:r>
        <w:rPr>
          <w:rFonts w:asciiTheme="majorBidi" w:hAnsiTheme="majorBidi" w:cstheme="majorBidi"/>
        </w:rPr>
        <w:t>one of the audience</w:t>
      </w:r>
      <w:r w:rsidRPr="00B55184">
        <w:rPr>
          <w:rFonts w:asciiTheme="majorBidi" w:hAnsiTheme="majorBidi" w:cstheme="majorBidi"/>
        </w:rPr>
        <w:t xml:space="preserve"> need</w:t>
      </w:r>
      <w:r>
        <w:rPr>
          <w:rFonts w:asciiTheme="majorBidi" w:hAnsiTheme="majorBidi" w:cstheme="majorBidi"/>
        </w:rPr>
        <w:t>s to ask the presenter one of those generated</w:t>
      </w:r>
      <w:r w:rsidRPr="00B55184">
        <w:rPr>
          <w:rFonts w:asciiTheme="majorBidi" w:hAnsiTheme="majorBidi" w:cstheme="majorBidi"/>
        </w:rPr>
        <w:t xml:space="preserve"> questions to interact with him and help him to </w:t>
      </w:r>
      <w:r>
        <w:rPr>
          <w:rFonts w:asciiTheme="majorBidi" w:hAnsiTheme="majorBidi" w:cstheme="majorBidi"/>
        </w:rPr>
        <w:t>overcome the problem of being anxious from sudden questions leading to bad performance</w:t>
      </w:r>
      <w:r w:rsidRPr="00B55184">
        <w:rPr>
          <w:rFonts w:asciiTheme="majorBidi" w:hAnsiTheme="majorBidi" w:cstheme="majorBidi"/>
        </w:rPr>
        <w:t>.</w:t>
      </w:r>
      <w:r>
        <w:rPr>
          <w:rFonts w:asciiTheme="majorBidi" w:hAnsiTheme="majorBidi" w:cstheme="majorBidi"/>
        </w:rPr>
        <w:t xml:space="preserve"> </w:t>
      </w:r>
      <w:r w:rsidRPr="00B55184">
        <w:rPr>
          <w:rFonts w:asciiTheme="majorBidi" w:hAnsiTheme="majorBidi" w:cstheme="majorBidi"/>
        </w:rPr>
        <w:t>This</w:t>
      </w:r>
      <w:r>
        <w:rPr>
          <w:rFonts w:asciiTheme="majorBidi" w:hAnsiTheme="majorBidi" w:cstheme="majorBidi"/>
        </w:rPr>
        <w:t xml:space="preserve"> step</w:t>
      </w:r>
      <w:r w:rsidRPr="00B55184">
        <w:rPr>
          <w:rFonts w:asciiTheme="majorBidi" w:hAnsiTheme="majorBidi" w:cstheme="majorBidi"/>
        </w:rPr>
        <w:t xml:space="preserve"> </w:t>
      </w:r>
      <w:r w:rsidR="00707667">
        <w:rPr>
          <w:rFonts w:asciiTheme="majorBidi" w:hAnsiTheme="majorBidi" w:cstheme="majorBidi"/>
        </w:rPr>
        <w:t>is made</w:t>
      </w:r>
      <w:r w:rsidRPr="00B55184">
        <w:rPr>
          <w:rFonts w:asciiTheme="majorBidi" w:hAnsiTheme="majorBidi" w:cstheme="majorBidi"/>
        </w:rPr>
        <w:t xml:space="preserve"> </w:t>
      </w:r>
      <w:r>
        <w:rPr>
          <w:rFonts w:asciiTheme="majorBidi" w:hAnsiTheme="majorBidi" w:cstheme="majorBidi"/>
        </w:rPr>
        <w:t>using Text to Speech</w:t>
      </w:r>
      <w:r w:rsidRPr="00B55184">
        <w:rPr>
          <w:rFonts w:asciiTheme="majorBidi" w:hAnsiTheme="majorBidi" w:cstheme="majorBidi"/>
        </w:rPr>
        <w:t xml:space="preserve"> </w:t>
      </w:r>
      <w:r>
        <w:rPr>
          <w:rFonts w:asciiTheme="majorBidi" w:hAnsiTheme="majorBidi" w:cstheme="majorBidi"/>
        </w:rPr>
        <w:t>(</w:t>
      </w:r>
      <w:r w:rsidRPr="00B55184">
        <w:rPr>
          <w:rFonts w:asciiTheme="majorBidi" w:hAnsiTheme="majorBidi" w:cstheme="majorBidi"/>
        </w:rPr>
        <w:t xml:space="preserve">take </w:t>
      </w:r>
      <w:r>
        <w:rPr>
          <w:rFonts w:asciiTheme="majorBidi" w:hAnsiTheme="majorBidi" w:cstheme="majorBidi"/>
        </w:rPr>
        <w:t>input text and return an audio file)</w:t>
      </w:r>
      <w:r w:rsidRPr="00B55184">
        <w:rPr>
          <w:rFonts w:asciiTheme="majorBidi" w:hAnsiTheme="majorBidi" w:cstheme="majorBidi"/>
        </w:rPr>
        <w:t>.</w:t>
      </w:r>
    </w:p>
    <w:p w:rsidR="00707667" w:rsidRDefault="001670C4" w:rsidP="00707667">
      <w:pPr>
        <w:rPr>
          <w:rFonts w:asciiTheme="majorBidi" w:hAnsiTheme="majorBidi" w:cstheme="majorBidi"/>
        </w:rPr>
      </w:pPr>
      <w:r w:rsidRPr="00B55184">
        <w:rPr>
          <w:rFonts w:asciiTheme="majorBidi" w:hAnsiTheme="majorBidi" w:cstheme="majorBidi"/>
        </w:rPr>
        <w:t>The configuration of</w:t>
      </w:r>
      <w:r w:rsidR="00707667">
        <w:rPr>
          <w:rFonts w:asciiTheme="majorBidi" w:hAnsiTheme="majorBidi" w:cstheme="majorBidi"/>
        </w:rPr>
        <w:t xml:space="preserve"> Text to Speech</w:t>
      </w:r>
      <w:r w:rsidRPr="00B55184">
        <w:rPr>
          <w:rFonts w:asciiTheme="majorBidi" w:hAnsiTheme="majorBidi" w:cstheme="majorBidi"/>
        </w:rPr>
        <w:t xml:space="preserve"> give</w:t>
      </w:r>
      <w:r w:rsidR="00707667">
        <w:rPr>
          <w:rFonts w:asciiTheme="majorBidi" w:hAnsiTheme="majorBidi" w:cstheme="majorBidi"/>
        </w:rPr>
        <w:t>s us the ability to</w:t>
      </w:r>
      <w:r w:rsidRPr="00B55184">
        <w:rPr>
          <w:rFonts w:asciiTheme="majorBidi" w:hAnsiTheme="majorBidi" w:cstheme="majorBidi"/>
        </w:rPr>
        <w:t xml:space="preserve"> control</w:t>
      </w:r>
      <w:r>
        <w:rPr>
          <w:rFonts w:asciiTheme="majorBidi" w:hAnsiTheme="majorBidi" w:cstheme="majorBidi"/>
        </w:rPr>
        <w:t xml:space="preserve"> </w:t>
      </w:r>
      <w:r w:rsidRPr="00B55184">
        <w:rPr>
          <w:rFonts w:asciiTheme="majorBidi" w:hAnsiTheme="majorBidi" w:cstheme="majorBidi"/>
        </w:rPr>
        <w:t>how the audio looks like</w:t>
      </w:r>
      <w:r>
        <w:rPr>
          <w:rFonts w:asciiTheme="majorBidi" w:hAnsiTheme="majorBidi" w:cstheme="majorBidi"/>
        </w:rPr>
        <w:t>.</w:t>
      </w:r>
      <w:r w:rsidRPr="00B55184">
        <w:rPr>
          <w:rFonts w:asciiTheme="majorBidi" w:hAnsiTheme="majorBidi" w:cstheme="majorBidi"/>
        </w:rPr>
        <w:t xml:space="preserve"> So when the </w:t>
      </w:r>
      <w:r w:rsidR="00707667">
        <w:rPr>
          <w:rFonts w:asciiTheme="majorBidi" w:hAnsiTheme="majorBidi" w:cstheme="majorBidi"/>
        </w:rPr>
        <w:t>talking character</w:t>
      </w:r>
      <w:r w:rsidRPr="00B55184">
        <w:rPr>
          <w:rFonts w:asciiTheme="majorBidi" w:hAnsiTheme="majorBidi" w:cstheme="majorBidi"/>
        </w:rPr>
        <w:t xml:space="preserve"> is </w:t>
      </w:r>
      <w:r w:rsidR="00707667">
        <w:rPr>
          <w:rFonts w:asciiTheme="majorBidi" w:hAnsiTheme="majorBidi" w:cstheme="majorBidi"/>
        </w:rPr>
        <w:t>a woman,</w:t>
      </w:r>
      <w:r w:rsidRPr="00B55184">
        <w:rPr>
          <w:rFonts w:asciiTheme="majorBidi" w:hAnsiTheme="majorBidi" w:cstheme="majorBidi"/>
        </w:rPr>
        <w:t xml:space="preserve"> </w:t>
      </w:r>
      <w:r w:rsidR="00707667">
        <w:rPr>
          <w:rFonts w:asciiTheme="majorBidi" w:hAnsiTheme="majorBidi" w:cstheme="majorBidi"/>
        </w:rPr>
        <w:t>voice is configured as female’s voice and when the character is a man,</w:t>
      </w:r>
      <w:r w:rsidRPr="00B55184">
        <w:rPr>
          <w:rFonts w:asciiTheme="majorBidi" w:hAnsiTheme="majorBidi" w:cstheme="majorBidi"/>
        </w:rPr>
        <w:t xml:space="preserve"> </w:t>
      </w:r>
      <w:r w:rsidR="00707667">
        <w:rPr>
          <w:rFonts w:asciiTheme="majorBidi" w:hAnsiTheme="majorBidi" w:cstheme="majorBidi"/>
        </w:rPr>
        <w:t>voice is configured as</w:t>
      </w:r>
      <w:r w:rsidRPr="00B55184">
        <w:rPr>
          <w:rFonts w:asciiTheme="majorBidi" w:hAnsiTheme="majorBidi" w:cstheme="majorBidi"/>
        </w:rPr>
        <w:t xml:space="preserve"> </w:t>
      </w:r>
      <w:r w:rsidR="00707667">
        <w:rPr>
          <w:rFonts w:asciiTheme="majorBidi" w:hAnsiTheme="majorBidi" w:cstheme="majorBidi"/>
        </w:rPr>
        <w:t>male’s voice.</w:t>
      </w:r>
      <w:r w:rsidRPr="00B55184">
        <w:rPr>
          <w:rFonts w:asciiTheme="majorBidi" w:hAnsiTheme="majorBidi" w:cstheme="majorBidi"/>
        </w:rPr>
        <w:t xml:space="preserve"> </w:t>
      </w:r>
      <w:r w:rsidR="00707667">
        <w:rPr>
          <w:rFonts w:asciiTheme="majorBidi" w:hAnsiTheme="majorBidi" w:cstheme="majorBidi"/>
        </w:rPr>
        <w:t>Voice could</w:t>
      </w:r>
      <w:r w:rsidRPr="00B55184">
        <w:rPr>
          <w:rFonts w:asciiTheme="majorBidi" w:hAnsiTheme="majorBidi" w:cstheme="majorBidi"/>
        </w:rPr>
        <w:t xml:space="preserve"> also </w:t>
      </w:r>
      <w:r w:rsidR="00707667">
        <w:rPr>
          <w:rFonts w:asciiTheme="majorBidi" w:hAnsiTheme="majorBidi" w:cstheme="majorBidi"/>
        </w:rPr>
        <w:t>be</w:t>
      </w:r>
      <w:r w:rsidRPr="00B55184">
        <w:rPr>
          <w:rFonts w:asciiTheme="majorBidi" w:hAnsiTheme="majorBidi" w:cstheme="majorBidi"/>
        </w:rPr>
        <w:t xml:space="preserve"> configure</w:t>
      </w:r>
      <w:r w:rsidR="00707667">
        <w:rPr>
          <w:rFonts w:asciiTheme="majorBidi" w:hAnsiTheme="majorBidi" w:cstheme="majorBidi"/>
        </w:rPr>
        <w:t>d as</w:t>
      </w:r>
      <w:r>
        <w:rPr>
          <w:rFonts w:asciiTheme="majorBidi" w:hAnsiTheme="majorBidi" w:cstheme="majorBidi"/>
        </w:rPr>
        <w:t xml:space="preserve"> neutral sound or unspecified</w:t>
      </w:r>
      <w:r w:rsidRPr="00B55184">
        <w:rPr>
          <w:rFonts w:asciiTheme="majorBidi" w:hAnsiTheme="majorBidi" w:cstheme="majorBidi"/>
        </w:rPr>
        <w:t>.</w:t>
      </w:r>
    </w:p>
    <w:p w:rsidR="00AC34A7" w:rsidRDefault="00707667" w:rsidP="00707667">
      <w:pPr>
        <w:rPr>
          <w:rFonts w:asciiTheme="majorBidi" w:hAnsiTheme="majorBidi" w:cstheme="majorBidi"/>
          <w:rtl/>
        </w:rPr>
      </w:pPr>
      <w:r>
        <w:rPr>
          <w:rFonts w:asciiTheme="majorBidi" w:hAnsiTheme="majorBidi" w:cstheme="majorBidi"/>
        </w:rPr>
        <w:t>I</w:t>
      </w:r>
      <w:r w:rsidR="001670C4" w:rsidRPr="00B55184">
        <w:rPr>
          <w:rFonts w:asciiTheme="majorBidi" w:hAnsiTheme="majorBidi" w:cstheme="majorBidi"/>
        </w:rPr>
        <w:t xml:space="preserve">nteraction with voices give </w:t>
      </w:r>
      <w:r>
        <w:rPr>
          <w:rFonts w:asciiTheme="majorBidi" w:hAnsiTheme="majorBidi" w:cstheme="majorBidi"/>
        </w:rPr>
        <w:t>the simulation</w:t>
      </w:r>
      <w:r w:rsidR="001670C4">
        <w:rPr>
          <w:rFonts w:asciiTheme="majorBidi" w:hAnsiTheme="majorBidi" w:cstheme="majorBidi"/>
        </w:rPr>
        <w:t xml:space="preserve"> more reality.</w:t>
      </w:r>
      <w:r>
        <w:rPr>
          <w:rFonts w:asciiTheme="majorBidi" w:hAnsiTheme="majorBidi" w:cstheme="majorBidi"/>
        </w:rPr>
        <w:t xml:space="preserve"> </w:t>
      </w:r>
      <w:r w:rsidR="001670C4" w:rsidRPr="00B55184">
        <w:rPr>
          <w:rFonts w:asciiTheme="majorBidi" w:hAnsiTheme="majorBidi" w:cstheme="majorBidi"/>
        </w:rPr>
        <w:t>Imagine that questions jus</w:t>
      </w:r>
      <w:r w:rsidR="001670C4">
        <w:rPr>
          <w:rFonts w:asciiTheme="majorBidi" w:hAnsiTheme="majorBidi" w:cstheme="majorBidi"/>
        </w:rPr>
        <w:t>t appear as text in the scene</w:t>
      </w:r>
      <w:r>
        <w:rPr>
          <w:rFonts w:asciiTheme="majorBidi" w:hAnsiTheme="majorBidi" w:cstheme="majorBidi"/>
        </w:rPr>
        <w:t>. I</w:t>
      </w:r>
      <w:r w:rsidR="001670C4" w:rsidRPr="00B55184">
        <w:rPr>
          <w:rFonts w:asciiTheme="majorBidi" w:hAnsiTheme="majorBidi" w:cstheme="majorBidi"/>
        </w:rPr>
        <w:t xml:space="preserve">t is boring and not real </w:t>
      </w:r>
      <w:r>
        <w:rPr>
          <w:rFonts w:asciiTheme="majorBidi" w:hAnsiTheme="majorBidi" w:cstheme="majorBidi"/>
        </w:rPr>
        <w:t>though</w:t>
      </w:r>
      <w:r w:rsidR="001670C4" w:rsidRPr="00B55184">
        <w:rPr>
          <w:rFonts w:asciiTheme="majorBidi" w:hAnsiTheme="majorBidi" w:cstheme="majorBidi"/>
        </w:rPr>
        <w:t xml:space="preserve"> the aim of </w:t>
      </w:r>
      <w:r>
        <w:rPr>
          <w:rFonts w:asciiTheme="majorBidi" w:hAnsiTheme="majorBidi" w:cstheme="majorBidi"/>
        </w:rPr>
        <w:t>VR</w:t>
      </w:r>
      <w:r w:rsidR="001670C4" w:rsidRPr="00B55184">
        <w:rPr>
          <w:rFonts w:asciiTheme="majorBidi" w:hAnsiTheme="majorBidi" w:cstheme="majorBidi"/>
        </w:rPr>
        <w:t xml:space="preserve"> is to </w:t>
      </w:r>
      <w:r w:rsidR="001670C4">
        <w:rPr>
          <w:rFonts w:asciiTheme="majorBidi" w:hAnsiTheme="majorBidi" w:cstheme="majorBidi"/>
        </w:rPr>
        <w:t>simulate the real world</w:t>
      </w:r>
      <w:r w:rsidR="001670C4" w:rsidRPr="00B55184">
        <w:rPr>
          <w:rFonts w:asciiTheme="majorBidi" w:hAnsiTheme="majorBidi" w:cstheme="majorBidi"/>
        </w:rPr>
        <w:t>.</w:t>
      </w:r>
      <w:r>
        <w:rPr>
          <w:rFonts w:asciiTheme="majorBidi" w:hAnsiTheme="majorBidi" w:cstheme="majorBidi"/>
        </w:rPr>
        <w:t xml:space="preserve"> </w:t>
      </w:r>
      <w:r w:rsidR="001670C4" w:rsidRPr="00B55184">
        <w:rPr>
          <w:rFonts w:asciiTheme="majorBidi" w:hAnsiTheme="majorBidi" w:cstheme="majorBidi"/>
        </w:rPr>
        <w:t>This is why we chose to inter</w:t>
      </w:r>
      <w:r w:rsidR="001670C4">
        <w:rPr>
          <w:rFonts w:asciiTheme="majorBidi" w:hAnsiTheme="majorBidi" w:cstheme="majorBidi"/>
        </w:rPr>
        <w:t>act with voices not just a text</w:t>
      </w:r>
      <w:r w:rsidR="001670C4" w:rsidRPr="00B55184">
        <w:rPr>
          <w:rFonts w:asciiTheme="majorBidi" w:hAnsiTheme="majorBidi" w:cstheme="majorBidi"/>
        </w:rPr>
        <w:t>.</w:t>
      </w:r>
    </w:p>
    <w:p w:rsidR="00AC34A7" w:rsidRDefault="00AC34A7" w:rsidP="00707667">
      <w:pPr>
        <w:rPr>
          <w:rFonts w:asciiTheme="majorBidi" w:hAnsiTheme="majorBidi" w:cstheme="majorBidi"/>
          <w:rtl/>
        </w:rPr>
      </w:pPr>
    </w:p>
    <w:p w:rsidR="00AC34A7" w:rsidRPr="00C07EF7" w:rsidRDefault="00C07EF7" w:rsidP="00C07EF7">
      <w:pPr>
        <w:pStyle w:val="Heading2"/>
      </w:pPr>
      <w:r w:rsidRPr="00C07EF7">
        <w:t>5.6.3</w:t>
      </w:r>
      <w:r w:rsidR="00AC34A7" w:rsidRPr="00C07EF7">
        <w:t xml:space="preserve">   How to use Google Text to Speech API</w:t>
      </w:r>
    </w:p>
    <w:p w:rsidR="00AC34A7" w:rsidRDefault="00AC34A7" w:rsidP="00AC34A7">
      <w:pPr>
        <w:rPr>
          <w:rFonts w:asciiTheme="majorBidi" w:hAnsiTheme="majorBidi" w:cstheme="majorBidi"/>
        </w:rPr>
      </w:pPr>
      <w:r w:rsidRPr="00B55184">
        <w:rPr>
          <w:rFonts w:asciiTheme="majorBidi" w:hAnsiTheme="majorBidi" w:cstheme="majorBidi"/>
        </w:rPr>
        <w:t xml:space="preserve">This </w:t>
      </w:r>
      <w:proofErr w:type="spellStart"/>
      <w:r w:rsidRPr="00B55184">
        <w:rPr>
          <w:rFonts w:asciiTheme="majorBidi" w:hAnsiTheme="majorBidi" w:cstheme="majorBidi"/>
        </w:rPr>
        <w:t>quickstart</w:t>
      </w:r>
      <w:proofErr w:type="spellEnd"/>
      <w:r w:rsidRPr="00B55184">
        <w:rPr>
          <w:rFonts w:asciiTheme="majorBidi" w:hAnsiTheme="majorBidi" w:cstheme="majorBidi"/>
        </w:rPr>
        <w:t xml:space="preserve"> introduces you to Text-to-Speech. In this </w:t>
      </w:r>
      <w:proofErr w:type="spellStart"/>
      <w:r w:rsidRPr="00B55184">
        <w:rPr>
          <w:rFonts w:asciiTheme="majorBidi" w:hAnsiTheme="majorBidi" w:cstheme="majorBidi"/>
        </w:rPr>
        <w:t>quickstart</w:t>
      </w:r>
      <w:proofErr w:type="spellEnd"/>
      <w:r w:rsidRPr="00B55184">
        <w:rPr>
          <w:rFonts w:asciiTheme="majorBidi" w:hAnsiTheme="majorBidi" w:cstheme="majorBidi"/>
        </w:rPr>
        <w:t>, you set up your Google Cloud Platform project and authorization and then make a request for Text-to-Speech to create audio from text.</w:t>
      </w:r>
    </w:p>
    <w:p w:rsidR="00AC34A7" w:rsidRDefault="00AC34A7" w:rsidP="00AC34A7">
      <w:pPr>
        <w:pStyle w:val="ListParagraph"/>
        <w:numPr>
          <w:ilvl w:val="0"/>
          <w:numId w:val="19"/>
        </w:numPr>
        <w:rPr>
          <w:rFonts w:asciiTheme="majorBidi" w:hAnsiTheme="majorBidi" w:cstheme="majorBidi"/>
        </w:rPr>
      </w:pPr>
      <w:r w:rsidRPr="00AC34A7">
        <w:rPr>
          <w:rFonts w:asciiTheme="majorBidi" w:hAnsiTheme="majorBidi" w:cstheme="majorBidi"/>
        </w:rPr>
        <w:t>In the Cloud Console, on the project selector page, select or create a Cloud project.</w:t>
      </w:r>
    </w:p>
    <w:p w:rsidR="00AC34A7" w:rsidRPr="00603155" w:rsidRDefault="00AC34A7" w:rsidP="00603155">
      <w:pPr>
        <w:pStyle w:val="ListParagraph"/>
        <w:rPr>
          <w:rFonts w:asciiTheme="majorBidi" w:hAnsiTheme="majorBidi" w:cstheme="majorBidi"/>
          <w:sz w:val="20"/>
          <w:szCs w:val="20"/>
        </w:rPr>
      </w:pPr>
      <w:r w:rsidRPr="00AC34A7">
        <w:rPr>
          <w:rFonts w:asciiTheme="majorBidi" w:hAnsiTheme="majorBidi" w:cstheme="majorBidi"/>
          <w:sz w:val="20"/>
          <w:szCs w:val="20"/>
        </w:rPr>
        <w:t>Note: If you don't plan to keep the resources that you create in this procedure, create a project instead of selecting an existing project. After you finish these steps, you can delete the project, removing all resources associated with the project.</w:t>
      </w:r>
    </w:p>
    <w:p w:rsidR="00AC34A7" w:rsidRDefault="00AC34A7" w:rsidP="00AC34A7">
      <w:pPr>
        <w:pStyle w:val="ListParagraph"/>
        <w:numPr>
          <w:ilvl w:val="0"/>
          <w:numId w:val="19"/>
        </w:numPr>
        <w:rPr>
          <w:rFonts w:asciiTheme="majorBidi" w:hAnsiTheme="majorBidi" w:cstheme="majorBidi"/>
        </w:rPr>
      </w:pPr>
      <w:r w:rsidRPr="00AC34A7">
        <w:rPr>
          <w:rFonts w:asciiTheme="majorBidi" w:hAnsiTheme="majorBidi" w:cstheme="majorBidi"/>
        </w:rPr>
        <w:t xml:space="preserve">Make sure that billing is enabled for your Google Cloud project. </w:t>
      </w:r>
    </w:p>
    <w:p w:rsidR="00AC34A7" w:rsidRDefault="00AC34A7" w:rsidP="00AC34A7">
      <w:pPr>
        <w:pStyle w:val="ListParagraph"/>
        <w:numPr>
          <w:ilvl w:val="0"/>
          <w:numId w:val="19"/>
        </w:numPr>
        <w:rPr>
          <w:rFonts w:asciiTheme="majorBidi" w:hAnsiTheme="majorBidi" w:cstheme="majorBidi"/>
        </w:rPr>
      </w:pPr>
      <w:r w:rsidRPr="00AC34A7">
        <w:rPr>
          <w:rFonts w:asciiTheme="majorBidi" w:hAnsiTheme="majorBidi" w:cstheme="majorBidi"/>
        </w:rPr>
        <w:t>Enable the Cloud Text-to-Speech API.</w:t>
      </w:r>
    </w:p>
    <w:p w:rsidR="00AC34A7" w:rsidRDefault="00AC34A7" w:rsidP="00AC34A7">
      <w:pPr>
        <w:pStyle w:val="ListParagraph"/>
        <w:numPr>
          <w:ilvl w:val="0"/>
          <w:numId w:val="19"/>
        </w:numPr>
        <w:rPr>
          <w:rFonts w:asciiTheme="majorBidi" w:hAnsiTheme="majorBidi" w:cstheme="majorBidi"/>
        </w:rPr>
      </w:pPr>
      <w:r>
        <w:rPr>
          <w:rFonts w:asciiTheme="majorBidi" w:hAnsiTheme="majorBidi" w:cstheme="majorBidi"/>
        </w:rPr>
        <w:t>Set up authentication:</w:t>
      </w:r>
    </w:p>
    <w:p w:rsidR="00AC34A7" w:rsidRDefault="00AC34A7" w:rsidP="00AC34A7">
      <w:pPr>
        <w:pStyle w:val="ListParagraph"/>
        <w:numPr>
          <w:ilvl w:val="1"/>
          <w:numId w:val="19"/>
        </w:numPr>
        <w:rPr>
          <w:rFonts w:asciiTheme="majorBidi" w:hAnsiTheme="majorBidi" w:cstheme="majorBidi"/>
        </w:rPr>
      </w:pPr>
      <w:r w:rsidRPr="00AC34A7">
        <w:rPr>
          <w:rFonts w:asciiTheme="majorBidi" w:hAnsiTheme="majorBidi" w:cstheme="majorBidi"/>
        </w:rPr>
        <w:t>In the Cloud Console, go to the Create service account key page.</w:t>
      </w:r>
    </w:p>
    <w:p w:rsidR="00AC34A7" w:rsidRDefault="00AC34A7" w:rsidP="00AC34A7">
      <w:pPr>
        <w:pStyle w:val="ListParagraph"/>
        <w:numPr>
          <w:ilvl w:val="1"/>
          <w:numId w:val="19"/>
        </w:numPr>
        <w:rPr>
          <w:rFonts w:asciiTheme="majorBidi" w:hAnsiTheme="majorBidi" w:cstheme="majorBidi"/>
        </w:rPr>
      </w:pPr>
      <w:r w:rsidRPr="00AC34A7">
        <w:rPr>
          <w:rFonts w:asciiTheme="majorBidi" w:hAnsiTheme="majorBidi" w:cstheme="majorBidi"/>
        </w:rPr>
        <w:t>From the Service account list, select New service account.</w:t>
      </w:r>
    </w:p>
    <w:p w:rsidR="00AC34A7" w:rsidRDefault="00AC34A7" w:rsidP="00AC34A7">
      <w:pPr>
        <w:pStyle w:val="ListParagraph"/>
        <w:numPr>
          <w:ilvl w:val="1"/>
          <w:numId w:val="19"/>
        </w:numPr>
        <w:rPr>
          <w:rFonts w:asciiTheme="majorBidi" w:hAnsiTheme="majorBidi" w:cstheme="majorBidi"/>
        </w:rPr>
      </w:pPr>
      <w:r w:rsidRPr="00AC34A7">
        <w:rPr>
          <w:rFonts w:asciiTheme="majorBidi" w:hAnsiTheme="majorBidi" w:cstheme="majorBidi"/>
        </w:rPr>
        <w:t>In the Service account name field, enter a name.</w:t>
      </w:r>
    </w:p>
    <w:p w:rsidR="00AC34A7" w:rsidRDefault="00AC34A7" w:rsidP="00AC34A7">
      <w:pPr>
        <w:pStyle w:val="ListParagraph"/>
        <w:numPr>
          <w:ilvl w:val="1"/>
          <w:numId w:val="19"/>
        </w:numPr>
        <w:rPr>
          <w:rFonts w:asciiTheme="majorBidi" w:hAnsiTheme="majorBidi" w:cstheme="majorBidi"/>
        </w:rPr>
      </w:pPr>
      <w:r w:rsidRPr="00AC34A7">
        <w:rPr>
          <w:rFonts w:asciiTheme="majorBidi" w:hAnsiTheme="majorBidi" w:cstheme="majorBidi"/>
        </w:rPr>
        <w:t>Don't select a value from the Role list. No role is required to access this service.</w:t>
      </w:r>
    </w:p>
    <w:p w:rsidR="00AC34A7" w:rsidRDefault="00AC34A7" w:rsidP="00AC34A7">
      <w:pPr>
        <w:pStyle w:val="ListParagraph"/>
        <w:numPr>
          <w:ilvl w:val="1"/>
          <w:numId w:val="19"/>
        </w:numPr>
        <w:rPr>
          <w:rFonts w:asciiTheme="majorBidi" w:hAnsiTheme="majorBidi" w:cstheme="majorBidi"/>
        </w:rPr>
      </w:pPr>
      <w:r w:rsidRPr="00AC34A7">
        <w:rPr>
          <w:rFonts w:asciiTheme="majorBidi" w:hAnsiTheme="majorBidi" w:cstheme="majorBidi"/>
        </w:rPr>
        <w:t>Click Create. A note appears, warning that this service account has no role.</w:t>
      </w:r>
    </w:p>
    <w:p w:rsidR="00AC34A7" w:rsidRDefault="00AC34A7" w:rsidP="00AC34A7">
      <w:pPr>
        <w:pStyle w:val="ListParagraph"/>
        <w:numPr>
          <w:ilvl w:val="1"/>
          <w:numId w:val="19"/>
        </w:numPr>
        <w:rPr>
          <w:rFonts w:asciiTheme="majorBidi" w:hAnsiTheme="majorBidi" w:cstheme="majorBidi"/>
        </w:rPr>
      </w:pPr>
      <w:r w:rsidRPr="00AC34A7">
        <w:rPr>
          <w:rFonts w:asciiTheme="majorBidi" w:hAnsiTheme="majorBidi" w:cstheme="majorBidi"/>
        </w:rPr>
        <w:t>Click Create without role. A JSON file that contains your</w:t>
      </w:r>
      <w:r>
        <w:rPr>
          <w:rFonts w:asciiTheme="majorBidi" w:hAnsiTheme="majorBidi" w:cstheme="majorBidi"/>
        </w:rPr>
        <w:t xml:space="preserve"> key downloads to your computer.</w:t>
      </w:r>
    </w:p>
    <w:p w:rsidR="00AC34A7" w:rsidRDefault="00AC34A7" w:rsidP="00AC34A7">
      <w:pPr>
        <w:pStyle w:val="ListParagraph"/>
        <w:numPr>
          <w:ilvl w:val="0"/>
          <w:numId w:val="19"/>
        </w:numPr>
        <w:rPr>
          <w:rFonts w:asciiTheme="majorBidi" w:hAnsiTheme="majorBidi" w:cstheme="majorBidi"/>
        </w:rPr>
      </w:pPr>
      <w:r w:rsidRPr="00AC34A7">
        <w:rPr>
          <w:rFonts w:asciiTheme="majorBidi" w:hAnsiTheme="majorBidi" w:cstheme="majorBidi"/>
        </w:rPr>
        <w:t>Set the environment variable GOOGLE_APPLICATION_CREDENTIALS to the path of the JSON file that contains your service account key. This variable only applies to your current shell session, so if you open a new session, set the variable again</w:t>
      </w:r>
      <w:r>
        <w:rPr>
          <w:rFonts w:asciiTheme="majorBidi" w:hAnsiTheme="majorBidi" w:cstheme="majorBidi"/>
        </w:rPr>
        <w:t>.</w:t>
      </w:r>
    </w:p>
    <w:p w:rsidR="00AC34A7" w:rsidRDefault="00AC34A7" w:rsidP="00AC34A7">
      <w:pPr>
        <w:pStyle w:val="ListParagraph"/>
        <w:numPr>
          <w:ilvl w:val="0"/>
          <w:numId w:val="19"/>
        </w:numPr>
        <w:rPr>
          <w:rFonts w:asciiTheme="majorBidi" w:hAnsiTheme="majorBidi" w:cstheme="majorBidi"/>
        </w:rPr>
      </w:pPr>
      <w:r w:rsidRPr="00AC34A7">
        <w:rPr>
          <w:rFonts w:asciiTheme="majorBidi" w:hAnsiTheme="majorBidi" w:cstheme="majorBidi"/>
        </w:rPr>
        <w:t xml:space="preserve">Open your visual studio project and open tools menu then choose </w:t>
      </w:r>
      <w:proofErr w:type="spellStart"/>
      <w:r w:rsidRPr="00603155">
        <w:rPr>
          <w:rFonts w:asciiTheme="majorBidi" w:hAnsiTheme="majorBidi" w:cstheme="majorBidi"/>
          <w:i/>
          <w:iCs/>
        </w:rPr>
        <w:t>NuGet</w:t>
      </w:r>
      <w:proofErr w:type="spellEnd"/>
      <w:r w:rsidRPr="00603155">
        <w:rPr>
          <w:rFonts w:asciiTheme="majorBidi" w:hAnsiTheme="majorBidi" w:cstheme="majorBidi"/>
          <w:i/>
          <w:iCs/>
        </w:rPr>
        <w:t xml:space="preserve"> Package Manager</w:t>
      </w:r>
      <w:r w:rsidR="00603155">
        <w:rPr>
          <w:rFonts w:asciiTheme="majorBidi" w:hAnsiTheme="majorBidi" w:cstheme="majorBidi"/>
        </w:rPr>
        <w:t>, Then</w:t>
      </w:r>
      <w:r w:rsidR="00603155">
        <w:rPr>
          <w:rFonts w:asciiTheme="majorBidi" w:hAnsiTheme="majorBidi" w:cstheme="majorBidi" w:hint="cs"/>
          <w:rtl/>
        </w:rPr>
        <w:t xml:space="preserve"> </w:t>
      </w:r>
      <w:r w:rsidRPr="00AC34A7">
        <w:rPr>
          <w:rFonts w:asciiTheme="majorBidi" w:hAnsiTheme="majorBidi" w:cstheme="majorBidi"/>
        </w:rPr>
        <w:t>Man</w:t>
      </w:r>
      <w:r>
        <w:rPr>
          <w:rFonts w:asciiTheme="majorBidi" w:hAnsiTheme="majorBidi" w:cstheme="majorBidi"/>
        </w:rPr>
        <w:t xml:space="preserve">age </w:t>
      </w:r>
      <w:proofErr w:type="spellStart"/>
      <w:r>
        <w:rPr>
          <w:rFonts w:asciiTheme="majorBidi" w:hAnsiTheme="majorBidi" w:cstheme="majorBidi"/>
        </w:rPr>
        <w:t>NuGet</w:t>
      </w:r>
      <w:proofErr w:type="spellEnd"/>
      <w:r>
        <w:rPr>
          <w:rFonts w:asciiTheme="majorBidi" w:hAnsiTheme="majorBidi" w:cstheme="majorBidi"/>
        </w:rPr>
        <w:t xml:space="preserve"> Packages for solution.</w:t>
      </w:r>
    </w:p>
    <w:p w:rsidR="00AC34A7" w:rsidRPr="00AC34A7" w:rsidRDefault="00603155" w:rsidP="00603155">
      <w:pPr>
        <w:pStyle w:val="ListParagraph"/>
        <w:numPr>
          <w:ilvl w:val="0"/>
          <w:numId w:val="19"/>
        </w:numPr>
        <w:rPr>
          <w:rFonts w:asciiTheme="majorBidi" w:hAnsiTheme="majorBidi" w:cstheme="majorBidi"/>
        </w:rPr>
      </w:pPr>
      <w:r>
        <w:rPr>
          <w:rFonts w:asciiTheme="majorBidi" w:hAnsiTheme="majorBidi" w:cstheme="majorBidi"/>
        </w:rPr>
        <w:t>S</w:t>
      </w:r>
      <w:r w:rsidR="00AC34A7" w:rsidRPr="00AC34A7">
        <w:rPr>
          <w:rFonts w:asciiTheme="majorBidi" w:hAnsiTheme="majorBidi" w:cstheme="majorBidi"/>
        </w:rPr>
        <w:t xml:space="preserve">earch </w:t>
      </w:r>
      <w:r>
        <w:rPr>
          <w:rFonts w:asciiTheme="majorBidi" w:hAnsiTheme="majorBidi" w:cstheme="majorBidi"/>
        </w:rPr>
        <w:t>for</w:t>
      </w:r>
      <w:r w:rsidR="00AC34A7" w:rsidRPr="00AC34A7">
        <w:rPr>
          <w:rFonts w:asciiTheme="majorBidi" w:hAnsiTheme="majorBidi" w:cstheme="majorBidi"/>
        </w:rPr>
        <w:t xml:space="preserve"> </w:t>
      </w:r>
      <w:proofErr w:type="spellStart"/>
      <w:proofErr w:type="gramStart"/>
      <w:r w:rsidR="00AC34A7" w:rsidRPr="00603155">
        <w:rPr>
          <w:rFonts w:asciiTheme="majorBidi" w:hAnsiTheme="majorBidi" w:cstheme="majorBidi"/>
          <w:i/>
          <w:iCs/>
        </w:rPr>
        <w:t>Google.Cloud.TextToSpeech</w:t>
      </w:r>
      <w:proofErr w:type="spellEnd"/>
      <w:proofErr w:type="gramEnd"/>
      <w:r w:rsidR="00AC34A7" w:rsidRPr="00AC34A7">
        <w:rPr>
          <w:rFonts w:asciiTheme="majorBidi" w:hAnsiTheme="majorBidi" w:cstheme="majorBidi"/>
        </w:rPr>
        <w:t xml:space="preserve"> and choose </w:t>
      </w:r>
      <w:r w:rsidR="00AC34A7" w:rsidRPr="00AC34A7">
        <w:rPr>
          <w:rFonts w:asciiTheme="majorBidi" w:hAnsiTheme="majorBidi" w:cstheme="majorBidi"/>
          <w:b/>
          <w:bCs/>
        </w:rPr>
        <w:t>version 1.1.0</w:t>
      </w:r>
      <w:r w:rsidR="00AC34A7" w:rsidRPr="00AC34A7">
        <w:rPr>
          <w:rFonts w:asciiTheme="majorBidi" w:hAnsiTheme="majorBidi" w:cstheme="majorBidi"/>
        </w:rPr>
        <w:t>.</w:t>
      </w:r>
    </w:p>
    <w:p w:rsidR="00AC34A7" w:rsidRDefault="00AC34A7" w:rsidP="00603155">
      <w:pPr>
        <w:pStyle w:val="ListParagraph"/>
        <w:numPr>
          <w:ilvl w:val="0"/>
          <w:numId w:val="19"/>
        </w:numPr>
        <w:rPr>
          <w:rFonts w:asciiTheme="majorBidi" w:hAnsiTheme="majorBidi" w:cstheme="majorBidi"/>
        </w:rPr>
      </w:pPr>
      <w:r w:rsidRPr="00AC34A7">
        <w:rPr>
          <w:rFonts w:asciiTheme="majorBidi" w:hAnsiTheme="majorBidi" w:cstheme="majorBidi"/>
        </w:rPr>
        <w:t xml:space="preserve">Make sure </w:t>
      </w:r>
      <w:r w:rsidR="00603155">
        <w:rPr>
          <w:rFonts w:asciiTheme="majorBidi" w:hAnsiTheme="majorBidi" w:cstheme="majorBidi"/>
        </w:rPr>
        <w:t xml:space="preserve">of version number because </w:t>
      </w:r>
      <w:r w:rsidRPr="00AC34A7">
        <w:rPr>
          <w:rFonts w:asciiTheme="majorBidi" w:hAnsiTheme="majorBidi" w:cstheme="majorBidi"/>
        </w:rPr>
        <w:t>other versions conflict</w:t>
      </w:r>
      <w:r w:rsidR="00603155">
        <w:rPr>
          <w:rFonts w:asciiTheme="majorBidi" w:hAnsiTheme="majorBidi" w:cstheme="majorBidi"/>
        </w:rPr>
        <w:t xml:space="preserve"> with Speech to T</w:t>
      </w:r>
      <w:r w:rsidRPr="00AC34A7">
        <w:rPr>
          <w:rFonts w:asciiTheme="majorBidi" w:hAnsiTheme="majorBidi" w:cstheme="majorBidi"/>
        </w:rPr>
        <w:t xml:space="preserve">ext </w:t>
      </w:r>
      <w:r>
        <w:rPr>
          <w:rFonts w:asciiTheme="majorBidi" w:hAnsiTheme="majorBidi" w:cstheme="majorBidi"/>
        </w:rPr>
        <w:t>previously installed</w:t>
      </w:r>
      <w:r w:rsidRPr="00AC34A7">
        <w:rPr>
          <w:rFonts w:asciiTheme="majorBidi" w:hAnsiTheme="majorBidi" w:cstheme="majorBidi"/>
        </w:rPr>
        <w:t>.</w:t>
      </w:r>
    </w:p>
    <w:p w:rsidR="00AC34A7" w:rsidRDefault="00AC34A7" w:rsidP="00603155">
      <w:pPr>
        <w:pStyle w:val="ListParagraph"/>
        <w:numPr>
          <w:ilvl w:val="0"/>
          <w:numId w:val="19"/>
        </w:numPr>
        <w:rPr>
          <w:rFonts w:asciiTheme="majorBidi" w:hAnsiTheme="majorBidi" w:cstheme="majorBidi"/>
        </w:rPr>
      </w:pPr>
      <w:r w:rsidRPr="00AC34A7">
        <w:rPr>
          <w:rFonts w:asciiTheme="majorBidi" w:hAnsiTheme="majorBidi" w:cstheme="majorBidi"/>
        </w:rPr>
        <w:t>After installation is done you will find a folder named “pa</w:t>
      </w:r>
      <w:r>
        <w:rPr>
          <w:rFonts w:asciiTheme="majorBidi" w:hAnsiTheme="majorBidi" w:cstheme="majorBidi"/>
        </w:rPr>
        <w:t>ckages” beside the Asset folder</w:t>
      </w:r>
      <w:r w:rsidRPr="00AC34A7">
        <w:rPr>
          <w:rFonts w:asciiTheme="majorBidi" w:hAnsiTheme="majorBidi" w:cstheme="majorBidi"/>
        </w:rPr>
        <w:t>. open this folder and sel</w:t>
      </w:r>
      <w:r>
        <w:rPr>
          <w:rFonts w:asciiTheme="majorBidi" w:hAnsiTheme="majorBidi" w:cstheme="majorBidi"/>
        </w:rPr>
        <w:t xml:space="preserve">ect all </w:t>
      </w:r>
      <w:r w:rsidRPr="00603155">
        <w:rPr>
          <w:rFonts w:asciiTheme="majorBidi" w:hAnsiTheme="majorBidi" w:cstheme="majorBidi"/>
          <w:i/>
          <w:iCs/>
        </w:rPr>
        <w:t>.</w:t>
      </w:r>
      <w:proofErr w:type="spellStart"/>
      <w:r w:rsidRPr="00603155">
        <w:rPr>
          <w:rFonts w:asciiTheme="majorBidi" w:hAnsiTheme="majorBidi" w:cstheme="majorBidi"/>
          <w:i/>
          <w:iCs/>
        </w:rPr>
        <w:t>dll</w:t>
      </w:r>
      <w:proofErr w:type="spellEnd"/>
      <w:r>
        <w:rPr>
          <w:rFonts w:asciiTheme="majorBidi" w:hAnsiTheme="majorBidi" w:cstheme="majorBidi"/>
        </w:rPr>
        <w:t xml:space="preserve"> files and copy it.</w:t>
      </w:r>
    </w:p>
    <w:p w:rsidR="00AC34A7" w:rsidRDefault="00603155" w:rsidP="00AC34A7">
      <w:pPr>
        <w:pStyle w:val="ListParagraph"/>
        <w:numPr>
          <w:ilvl w:val="0"/>
          <w:numId w:val="19"/>
        </w:numPr>
        <w:rPr>
          <w:rFonts w:asciiTheme="majorBidi" w:hAnsiTheme="majorBidi" w:cstheme="majorBidi"/>
        </w:rPr>
      </w:pPr>
      <w:r>
        <w:rPr>
          <w:rFonts w:asciiTheme="majorBidi" w:hAnsiTheme="majorBidi" w:cstheme="majorBidi"/>
        </w:rPr>
        <w:t>Create</w:t>
      </w:r>
      <w:r w:rsidR="00AC34A7" w:rsidRPr="00AC34A7">
        <w:rPr>
          <w:rFonts w:asciiTheme="majorBidi" w:hAnsiTheme="majorBidi" w:cstheme="majorBidi"/>
        </w:rPr>
        <w:t xml:space="preserve"> a new folder in the Assets folder and name it “Packages”</w:t>
      </w:r>
      <w:r w:rsidR="00AC34A7">
        <w:rPr>
          <w:rFonts w:asciiTheme="majorBidi" w:hAnsiTheme="majorBidi" w:cstheme="majorBidi"/>
        </w:rPr>
        <w:t xml:space="preserve"> and past the </w:t>
      </w:r>
      <w:r w:rsidR="00AC34A7" w:rsidRPr="00603155">
        <w:rPr>
          <w:rFonts w:asciiTheme="majorBidi" w:hAnsiTheme="majorBidi" w:cstheme="majorBidi"/>
          <w:i/>
          <w:iCs/>
        </w:rPr>
        <w:t>.</w:t>
      </w:r>
      <w:proofErr w:type="spellStart"/>
      <w:r w:rsidR="00AC34A7" w:rsidRPr="00603155">
        <w:rPr>
          <w:rFonts w:asciiTheme="majorBidi" w:hAnsiTheme="majorBidi" w:cstheme="majorBidi"/>
          <w:i/>
          <w:iCs/>
        </w:rPr>
        <w:t>dll</w:t>
      </w:r>
      <w:proofErr w:type="spellEnd"/>
      <w:r w:rsidR="00AC34A7">
        <w:rPr>
          <w:rFonts w:asciiTheme="majorBidi" w:hAnsiTheme="majorBidi" w:cstheme="majorBidi"/>
        </w:rPr>
        <w:t xml:space="preserve"> files in it</w:t>
      </w:r>
      <w:r w:rsidR="00AC34A7" w:rsidRPr="00AC34A7">
        <w:rPr>
          <w:rFonts w:asciiTheme="majorBidi" w:hAnsiTheme="majorBidi" w:cstheme="majorBidi"/>
        </w:rPr>
        <w:t>.</w:t>
      </w:r>
    </w:p>
    <w:p w:rsidR="00603155" w:rsidRDefault="00AC34A7" w:rsidP="00625769">
      <w:pPr>
        <w:pStyle w:val="ListParagraph"/>
        <w:numPr>
          <w:ilvl w:val="0"/>
          <w:numId w:val="19"/>
        </w:numPr>
        <w:rPr>
          <w:rFonts w:asciiTheme="majorBidi" w:hAnsiTheme="majorBidi" w:cstheme="majorBidi"/>
        </w:rPr>
      </w:pPr>
      <w:r w:rsidRPr="00AC34A7">
        <w:rPr>
          <w:rFonts w:asciiTheme="majorBidi" w:hAnsiTheme="majorBidi" w:cstheme="majorBidi"/>
        </w:rPr>
        <w:t xml:space="preserve">If you found an error that the </w:t>
      </w:r>
      <w:r w:rsidRPr="00603155">
        <w:rPr>
          <w:rFonts w:ascii="Courier New" w:hAnsi="Courier New" w:cs="Courier New"/>
          <w:i/>
          <w:iCs/>
        </w:rPr>
        <w:t>grpc_csharp_ext.dll not found</w:t>
      </w:r>
      <w:r w:rsidR="00625769">
        <w:rPr>
          <w:rFonts w:asciiTheme="majorBidi" w:hAnsiTheme="majorBidi" w:cstheme="majorBidi"/>
        </w:rPr>
        <w:t>,</w:t>
      </w:r>
      <w:r w:rsidRPr="00AC34A7">
        <w:rPr>
          <w:rFonts w:asciiTheme="majorBidi" w:hAnsiTheme="majorBidi" w:cstheme="majorBidi"/>
        </w:rPr>
        <w:t xml:space="preserve"> go to packages folder in the Asset and rename the file </w:t>
      </w:r>
      <w:r w:rsidRPr="00625769">
        <w:rPr>
          <w:rFonts w:asciiTheme="majorBidi" w:hAnsiTheme="majorBidi" w:cstheme="majorBidi"/>
          <w:i/>
          <w:iCs/>
        </w:rPr>
        <w:t>grpc_csharp_extx64.dll</w:t>
      </w:r>
      <w:r w:rsidRPr="00AC34A7">
        <w:rPr>
          <w:rFonts w:asciiTheme="majorBidi" w:hAnsiTheme="majorBidi" w:cstheme="majorBidi"/>
        </w:rPr>
        <w:t xml:space="preserve"> to </w:t>
      </w:r>
      <w:r w:rsidRPr="00625769">
        <w:rPr>
          <w:rFonts w:asciiTheme="majorBidi" w:hAnsiTheme="majorBidi" w:cstheme="majorBidi"/>
          <w:i/>
          <w:iCs/>
        </w:rPr>
        <w:t>grpc_csharp_ext.dll</w:t>
      </w:r>
      <w:r w:rsidRPr="00AC34A7">
        <w:rPr>
          <w:rFonts w:asciiTheme="majorBidi" w:hAnsiTheme="majorBidi" w:cstheme="majorBidi"/>
        </w:rPr>
        <w:t>.</w:t>
      </w:r>
    </w:p>
    <w:p w:rsidR="00603155" w:rsidRDefault="00AC34A7" w:rsidP="00625769">
      <w:pPr>
        <w:pStyle w:val="ListParagraph"/>
        <w:numPr>
          <w:ilvl w:val="0"/>
          <w:numId w:val="19"/>
        </w:numPr>
        <w:rPr>
          <w:rFonts w:asciiTheme="majorBidi" w:hAnsiTheme="majorBidi" w:cstheme="majorBidi"/>
        </w:rPr>
      </w:pPr>
      <w:r w:rsidRPr="00603155">
        <w:rPr>
          <w:rFonts w:asciiTheme="majorBidi" w:hAnsiTheme="majorBidi" w:cstheme="majorBidi"/>
        </w:rPr>
        <w:lastRenderedPageBreak/>
        <w:t xml:space="preserve">when you try to run </w:t>
      </w:r>
      <w:r w:rsidR="00625769">
        <w:rPr>
          <w:rFonts w:asciiTheme="majorBidi" w:hAnsiTheme="majorBidi" w:cstheme="majorBidi"/>
        </w:rPr>
        <w:t>Text to Speech</w:t>
      </w:r>
      <w:r w:rsidRPr="00603155">
        <w:rPr>
          <w:rFonts w:asciiTheme="majorBidi" w:hAnsiTheme="majorBidi" w:cstheme="majorBidi"/>
        </w:rPr>
        <w:t xml:space="preserve"> service on android platf</w:t>
      </w:r>
      <w:r w:rsidR="00625769">
        <w:rPr>
          <w:rFonts w:asciiTheme="majorBidi" w:hAnsiTheme="majorBidi" w:cstheme="majorBidi"/>
        </w:rPr>
        <w:t>orm</w:t>
      </w:r>
      <w:r w:rsidRPr="00603155">
        <w:rPr>
          <w:rFonts w:asciiTheme="majorBidi" w:hAnsiTheme="majorBidi" w:cstheme="majorBidi"/>
        </w:rPr>
        <w:t>,</w:t>
      </w:r>
      <w:r w:rsidR="00625769">
        <w:rPr>
          <w:rFonts w:asciiTheme="majorBidi" w:hAnsiTheme="majorBidi" w:cstheme="majorBidi"/>
        </w:rPr>
        <w:t xml:space="preserve"> </w:t>
      </w:r>
      <w:r w:rsidRPr="00603155">
        <w:rPr>
          <w:rFonts w:asciiTheme="majorBidi" w:hAnsiTheme="majorBidi" w:cstheme="majorBidi"/>
        </w:rPr>
        <w:t>error in the GRPC</w:t>
      </w:r>
      <w:r w:rsidR="00603155">
        <w:rPr>
          <w:rFonts w:asciiTheme="majorBidi" w:hAnsiTheme="majorBidi" w:cstheme="majorBidi"/>
        </w:rPr>
        <w:t xml:space="preserve"> files</w:t>
      </w:r>
      <w:r w:rsidR="00625769">
        <w:rPr>
          <w:rFonts w:asciiTheme="majorBidi" w:hAnsiTheme="majorBidi" w:cstheme="majorBidi"/>
        </w:rPr>
        <w:t xml:space="preserve"> appears and </w:t>
      </w:r>
      <w:r w:rsidR="00603155">
        <w:rPr>
          <w:rFonts w:asciiTheme="majorBidi" w:hAnsiTheme="majorBidi" w:cstheme="majorBidi"/>
        </w:rPr>
        <w:t>should do this:</w:t>
      </w:r>
    </w:p>
    <w:p w:rsidR="00603155" w:rsidRDefault="00AC34A7" w:rsidP="00603155">
      <w:pPr>
        <w:pStyle w:val="ListParagraph"/>
        <w:numPr>
          <w:ilvl w:val="1"/>
          <w:numId w:val="19"/>
        </w:numPr>
        <w:rPr>
          <w:rFonts w:asciiTheme="majorBidi" w:hAnsiTheme="majorBidi" w:cstheme="majorBidi"/>
        </w:rPr>
      </w:pPr>
      <w:r w:rsidRPr="00603155">
        <w:rPr>
          <w:rFonts w:asciiTheme="majorBidi" w:hAnsiTheme="majorBidi" w:cstheme="majorBidi"/>
        </w:rPr>
        <w:t xml:space="preserve">Go to </w:t>
      </w:r>
      <w:r w:rsidRPr="00625769">
        <w:rPr>
          <w:rFonts w:asciiTheme="majorBidi" w:hAnsiTheme="majorBidi" w:cstheme="majorBidi"/>
          <w:i/>
          <w:iCs/>
        </w:rPr>
        <w:t xml:space="preserve">project_name\Packages\Grpc.Core.1.22.1\native\android\armeabi-v7a </w:t>
      </w:r>
    </w:p>
    <w:p w:rsidR="00603155" w:rsidRDefault="00625769" w:rsidP="00603155">
      <w:pPr>
        <w:pStyle w:val="ListParagraph"/>
        <w:numPr>
          <w:ilvl w:val="1"/>
          <w:numId w:val="19"/>
        </w:numPr>
        <w:rPr>
          <w:rFonts w:asciiTheme="majorBidi" w:hAnsiTheme="majorBidi" w:cstheme="majorBidi"/>
        </w:rPr>
      </w:pPr>
      <w:r>
        <w:rPr>
          <w:rFonts w:asciiTheme="majorBidi" w:hAnsiTheme="majorBidi" w:cstheme="majorBidi"/>
        </w:rPr>
        <w:t>C</w:t>
      </w:r>
      <w:r w:rsidR="00AC34A7" w:rsidRPr="00603155">
        <w:rPr>
          <w:rFonts w:asciiTheme="majorBidi" w:hAnsiTheme="majorBidi" w:cstheme="majorBidi"/>
        </w:rPr>
        <w:t xml:space="preserve">opy the file named </w:t>
      </w:r>
      <w:r w:rsidR="00AC34A7" w:rsidRPr="00625769">
        <w:rPr>
          <w:rFonts w:asciiTheme="majorBidi" w:hAnsiTheme="majorBidi" w:cstheme="majorBidi"/>
          <w:i/>
          <w:iCs/>
        </w:rPr>
        <w:t>libgrpc_csharp_ext.so</w:t>
      </w:r>
      <w:r w:rsidR="00AC34A7" w:rsidRPr="00603155">
        <w:rPr>
          <w:rFonts w:asciiTheme="majorBidi" w:hAnsiTheme="majorBidi" w:cstheme="majorBidi"/>
        </w:rPr>
        <w:t>.</w:t>
      </w:r>
    </w:p>
    <w:p w:rsidR="00603155" w:rsidRDefault="00625769" w:rsidP="00603155">
      <w:pPr>
        <w:pStyle w:val="ListParagraph"/>
        <w:numPr>
          <w:ilvl w:val="1"/>
          <w:numId w:val="19"/>
        </w:numPr>
        <w:rPr>
          <w:rFonts w:asciiTheme="majorBidi" w:hAnsiTheme="majorBidi" w:cstheme="majorBidi"/>
        </w:rPr>
      </w:pPr>
      <w:r>
        <w:rPr>
          <w:rFonts w:asciiTheme="majorBidi" w:hAnsiTheme="majorBidi" w:cstheme="majorBidi"/>
        </w:rPr>
        <w:t xml:space="preserve">Create the following </w:t>
      </w:r>
      <w:r w:rsidR="00AC34A7" w:rsidRPr="00603155">
        <w:rPr>
          <w:rFonts w:asciiTheme="majorBidi" w:hAnsiTheme="majorBidi" w:cstheme="majorBidi"/>
        </w:rPr>
        <w:t>path</w:t>
      </w:r>
      <w:r>
        <w:rPr>
          <w:rFonts w:asciiTheme="majorBidi" w:hAnsiTheme="majorBidi" w:cstheme="majorBidi"/>
        </w:rPr>
        <w:t>:</w:t>
      </w:r>
      <w:r w:rsidR="00AC34A7" w:rsidRPr="00603155">
        <w:rPr>
          <w:rFonts w:asciiTheme="majorBidi" w:hAnsiTheme="majorBidi" w:cstheme="majorBidi"/>
        </w:rPr>
        <w:t xml:space="preserve"> </w:t>
      </w:r>
      <w:proofErr w:type="spellStart"/>
      <w:r w:rsidR="00AC34A7" w:rsidRPr="00625769">
        <w:rPr>
          <w:rFonts w:asciiTheme="majorBidi" w:hAnsiTheme="majorBidi" w:cstheme="majorBidi"/>
          <w:i/>
          <w:iCs/>
        </w:rPr>
        <w:t>project_name</w:t>
      </w:r>
      <w:proofErr w:type="spellEnd"/>
      <w:r w:rsidR="00AC34A7" w:rsidRPr="00625769">
        <w:rPr>
          <w:rFonts w:asciiTheme="majorBidi" w:hAnsiTheme="majorBidi" w:cstheme="majorBidi"/>
          <w:i/>
          <w:iCs/>
        </w:rPr>
        <w:t xml:space="preserve"> \Assets\Plugins\Android\libs\armeabi-v7a</w:t>
      </w:r>
    </w:p>
    <w:p w:rsidR="00625769" w:rsidRPr="00625769" w:rsidRDefault="00625769" w:rsidP="00625769">
      <w:pPr>
        <w:pStyle w:val="ListParagraph"/>
        <w:numPr>
          <w:ilvl w:val="1"/>
          <w:numId w:val="19"/>
        </w:numPr>
        <w:rPr>
          <w:rFonts w:asciiTheme="majorBidi" w:hAnsiTheme="majorBidi" w:cstheme="majorBidi"/>
        </w:rPr>
      </w:pPr>
      <w:r>
        <w:rPr>
          <w:rFonts w:asciiTheme="majorBidi" w:hAnsiTheme="majorBidi" w:cstheme="majorBidi"/>
        </w:rPr>
        <w:t>P</w:t>
      </w:r>
      <w:r w:rsidR="00AC34A7" w:rsidRPr="00603155">
        <w:rPr>
          <w:rFonts w:asciiTheme="majorBidi" w:hAnsiTheme="majorBidi" w:cstheme="majorBidi"/>
        </w:rPr>
        <w:t>aste the file in this path.</w:t>
      </w:r>
    </w:p>
    <w:p w:rsidR="00625769" w:rsidRPr="00B55184" w:rsidRDefault="00625769" w:rsidP="00625769">
      <w:pPr>
        <w:rPr>
          <w:rFonts w:asciiTheme="majorBidi" w:hAnsiTheme="majorBidi" w:cstheme="majorBidi"/>
        </w:rPr>
      </w:pPr>
      <w:r>
        <w:rPr>
          <w:rFonts w:asciiTheme="majorBidi" w:hAnsiTheme="majorBidi" w:cstheme="majorBidi"/>
          <w:b/>
          <w:bCs/>
        </w:rPr>
        <w:t>F</w:t>
      </w:r>
      <w:r w:rsidRPr="00B55184">
        <w:rPr>
          <w:rFonts w:asciiTheme="majorBidi" w:hAnsiTheme="majorBidi" w:cstheme="majorBidi"/>
          <w:b/>
          <w:bCs/>
        </w:rPr>
        <w:t>ifth step</w:t>
      </w:r>
      <w:r>
        <w:rPr>
          <w:rFonts w:asciiTheme="majorBidi" w:hAnsiTheme="majorBidi" w:cstheme="majorBidi"/>
        </w:rPr>
        <w:t xml:space="preserve"> is</w:t>
      </w:r>
      <w:r w:rsidRPr="00B55184">
        <w:rPr>
          <w:rFonts w:asciiTheme="majorBidi" w:hAnsiTheme="majorBidi" w:cstheme="majorBidi"/>
        </w:rPr>
        <w:t xml:space="preserve"> suitable when you need</w:t>
      </w:r>
      <w:r>
        <w:rPr>
          <w:rFonts w:asciiTheme="majorBidi" w:hAnsiTheme="majorBidi" w:cstheme="majorBidi"/>
        </w:rPr>
        <w:t xml:space="preserve"> to run the application on a PC</w:t>
      </w:r>
      <w:r w:rsidRPr="00B55184">
        <w:rPr>
          <w:rFonts w:asciiTheme="majorBidi" w:hAnsiTheme="majorBidi" w:cstheme="majorBidi"/>
        </w:rPr>
        <w:t>,</w:t>
      </w:r>
      <w:r>
        <w:rPr>
          <w:rFonts w:asciiTheme="majorBidi" w:hAnsiTheme="majorBidi" w:cstheme="majorBidi"/>
        </w:rPr>
        <w:t xml:space="preserve"> but w</w:t>
      </w:r>
      <w:r w:rsidRPr="00B55184">
        <w:rPr>
          <w:rFonts w:asciiTheme="majorBidi" w:hAnsiTheme="majorBidi" w:cstheme="majorBidi"/>
        </w:rPr>
        <w:t>e need to run the application on mobile platform not PC and this require</w:t>
      </w:r>
      <w:r>
        <w:rPr>
          <w:rFonts w:asciiTheme="majorBidi" w:hAnsiTheme="majorBidi" w:cstheme="majorBidi"/>
        </w:rPr>
        <w:t>s</w:t>
      </w:r>
      <w:r w:rsidRPr="00B55184">
        <w:rPr>
          <w:rFonts w:asciiTheme="majorBidi" w:hAnsiTheme="majorBidi" w:cstheme="majorBidi"/>
        </w:rPr>
        <w:t xml:space="preserve"> another m</w:t>
      </w:r>
      <w:r>
        <w:rPr>
          <w:rFonts w:asciiTheme="majorBidi" w:hAnsiTheme="majorBidi" w:cstheme="majorBidi"/>
        </w:rPr>
        <w:t>ethod to setup the credentials</w:t>
      </w:r>
      <w:r w:rsidRPr="00B55184">
        <w:rPr>
          <w:rFonts w:asciiTheme="majorBidi" w:hAnsiTheme="majorBidi" w:cstheme="majorBidi"/>
        </w:rPr>
        <w:t>:</w:t>
      </w:r>
    </w:p>
    <w:p w:rsidR="00625769" w:rsidRPr="00B55184" w:rsidRDefault="00625769" w:rsidP="00625769">
      <w:pPr>
        <w:rPr>
          <w:rFonts w:asciiTheme="majorBidi" w:hAnsiTheme="majorBidi" w:cstheme="majorBidi"/>
        </w:rPr>
      </w:pPr>
      <w:r w:rsidRPr="00B55184">
        <w:rPr>
          <w:rFonts w:asciiTheme="majorBidi" w:hAnsiTheme="majorBidi" w:cstheme="majorBidi"/>
        </w:rPr>
        <w:t>We need to make the credential setup embedded with the code to make</w:t>
      </w:r>
      <w:r>
        <w:rPr>
          <w:rFonts w:asciiTheme="majorBidi" w:hAnsiTheme="majorBidi" w:cstheme="majorBidi"/>
        </w:rPr>
        <w:t xml:space="preserve"> it available on all platforms, </w:t>
      </w:r>
      <w:r w:rsidRPr="00B55184">
        <w:rPr>
          <w:rFonts w:asciiTheme="majorBidi" w:hAnsiTheme="majorBidi" w:cstheme="majorBidi"/>
        </w:rPr>
        <w:t>so we chang</w:t>
      </w:r>
      <w:r>
        <w:rPr>
          <w:rFonts w:asciiTheme="majorBidi" w:hAnsiTheme="majorBidi" w:cstheme="majorBidi"/>
        </w:rPr>
        <w:t>e the fifth step with this step</w:t>
      </w:r>
      <w:r w:rsidRPr="00B55184">
        <w:rPr>
          <w:rFonts w:asciiTheme="majorBidi" w:hAnsiTheme="majorBidi" w:cstheme="majorBidi"/>
        </w:rPr>
        <w:t>:</w:t>
      </w:r>
    </w:p>
    <w:p w:rsidR="00625769" w:rsidRPr="00B55184" w:rsidRDefault="00625769" w:rsidP="00625769">
      <w:pPr>
        <w:rPr>
          <w:rFonts w:asciiTheme="majorBidi" w:hAnsiTheme="majorBidi" w:cstheme="majorBidi"/>
        </w:rPr>
      </w:pPr>
      <w:r w:rsidRPr="00B55184">
        <w:rPr>
          <w:rFonts w:asciiTheme="majorBidi" w:hAnsiTheme="majorBidi" w:cstheme="majorBidi"/>
        </w:rPr>
        <w:t xml:space="preserve">This is a C# code to </w:t>
      </w:r>
      <w:r>
        <w:rPr>
          <w:rFonts w:asciiTheme="majorBidi" w:hAnsiTheme="majorBidi" w:cstheme="majorBidi"/>
        </w:rPr>
        <w:t xml:space="preserve">be </w:t>
      </w:r>
      <w:r w:rsidRPr="00B55184">
        <w:rPr>
          <w:rFonts w:asciiTheme="majorBidi" w:hAnsiTheme="majorBidi" w:cstheme="majorBidi"/>
        </w:rPr>
        <w:t>use</w:t>
      </w:r>
      <w:r>
        <w:rPr>
          <w:rFonts w:asciiTheme="majorBidi" w:hAnsiTheme="majorBidi" w:cstheme="majorBidi"/>
        </w:rPr>
        <w:t xml:space="preserve">d with unity </w:t>
      </w:r>
      <w:r w:rsidRPr="00B55184">
        <w:rPr>
          <w:rFonts w:asciiTheme="majorBidi" w:hAnsiTheme="majorBidi" w:cstheme="majorBidi"/>
        </w:rPr>
        <w:t xml:space="preserve">(our graphics interface) </w:t>
      </w:r>
    </w:p>
    <w:p w:rsidR="00625769" w:rsidRPr="00B55184" w:rsidRDefault="00625769" w:rsidP="00625769">
      <w:pPr>
        <w:rPr>
          <w:rFonts w:asciiTheme="majorBidi" w:hAnsiTheme="majorBidi" w:cstheme="majorBidi"/>
        </w:rPr>
      </w:pPr>
      <w:r w:rsidRPr="00B55184">
        <w:rPr>
          <w:rFonts w:asciiTheme="majorBidi" w:hAnsiTheme="majorBidi" w:cstheme="majorBidi"/>
        </w:rPr>
        <w:t xml:space="preserve">Use a variable to contain the credentials and pass it to a GRPC channel </w:t>
      </w:r>
    </w:p>
    <w:p w:rsidR="00625769" w:rsidRPr="00625769" w:rsidRDefault="00625769" w:rsidP="00625769">
      <w:pPr>
        <w:rPr>
          <w:rFonts w:ascii="Courier New" w:hAnsi="Courier New" w:cs="Courier New"/>
          <w:i/>
          <w:iCs/>
        </w:rPr>
      </w:pPr>
      <w:proofErr w:type="spellStart"/>
      <w:r w:rsidRPr="00625769">
        <w:rPr>
          <w:rFonts w:ascii="Courier New" w:hAnsi="Courier New" w:cs="Courier New"/>
          <w:i/>
          <w:iCs/>
        </w:rPr>
        <w:t>var</w:t>
      </w:r>
      <w:proofErr w:type="spellEnd"/>
      <w:r w:rsidRPr="00625769">
        <w:rPr>
          <w:rFonts w:ascii="Courier New" w:hAnsi="Courier New" w:cs="Courier New"/>
          <w:i/>
          <w:iCs/>
        </w:rPr>
        <w:t xml:space="preserve"> </w:t>
      </w:r>
      <w:proofErr w:type="spellStart"/>
      <w:r w:rsidRPr="00625769">
        <w:rPr>
          <w:rFonts w:ascii="Courier New" w:hAnsi="Courier New" w:cs="Courier New"/>
          <w:i/>
          <w:iCs/>
        </w:rPr>
        <w:t>credentialTextToSpeech</w:t>
      </w:r>
      <w:proofErr w:type="spellEnd"/>
      <w:r w:rsidRPr="00625769">
        <w:rPr>
          <w:rFonts w:ascii="Courier New" w:hAnsi="Courier New" w:cs="Courier New"/>
          <w:i/>
          <w:iCs/>
        </w:rPr>
        <w:t xml:space="preserve"> = </w:t>
      </w:r>
      <w:proofErr w:type="spellStart"/>
      <w:r w:rsidRPr="00625769">
        <w:rPr>
          <w:rFonts w:ascii="Courier New" w:hAnsi="Courier New" w:cs="Courier New"/>
          <w:i/>
          <w:iCs/>
        </w:rPr>
        <w:t>GoogleCredential.FromJson</w:t>
      </w:r>
      <w:proofErr w:type="spellEnd"/>
      <w:r w:rsidRPr="00625769">
        <w:rPr>
          <w:rFonts w:ascii="Courier New" w:hAnsi="Courier New" w:cs="Courier New"/>
          <w:i/>
          <w:iCs/>
        </w:rPr>
        <w:t xml:space="preserve">(“Content of </w:t>
      </w:r>
      <w:proofErr w:type="spellStart"/>
      <w:r w:rsidRPr="00625769">
        <w:rPr>
          <w:rFonts w:ascii="Courier New" w:hAnsi="Courier New" w:cs="Courier New"/>
          <w:i/>
          <w:iCs/>
        </w:rPr>
        <w:t>Json</w:t>
      </w:r>
      <w:proofErr w:type="spellEnd"/>
      <w:r w:rsidRPr="00625769">
        <w:rPr>
          <w:rFonts w:ascii="Courier New" w:hAnsi="Courier New" w:cs="Courier New"/>
          <w:i/>
          <w:iCs/>
        </w:rPr>
        <w:t xml:space="preserve"> file”)</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roofErr w:type="gramStart"/>
      <w:r w:rsidRPr="00625769">
        <w:rPr>
          <w:rFonts w:ascii="Courier New" w:hAnsi="Courier New" w:cs="Courier New"/>
          <w:i/>
          <w:iCs/>
        </w:rPr>
        <w:t>.</w:t>
      </w:r>
      <w:proofErr w:type="spellStart"/>
      <w:r w:rsidRPr="00625769">
        <w:rPr>
          <w:rFonts w:ascii="Courier New" w:hAnsi="Courier New" w:cs="Courier New"/>
          <w:i/>
          <w:iCs/>
        </w:rPr>
        <w:t>CreateScoped</w:t>
      </w:r>
      <w:proofErr w:type="spellEnd"/>
      <w:proofErr w:type="gramEnd"/>
      <w:r w:rsidRPr="00625769">
        <w:rPr>
          <w:rFonts w:ascii="Courier New" w:hAnsi="Courier New" w:cs="Courier New"/>
          <w:i/>
          <w:iCs/>
        </w:rPr>
        <w:t>(</w:t>
      </w:r>
      <w:proofErr w:type="spellStart"/>
      <w:r w:rsidRPr="00625769">
        <w:rPr>
          <w:rFonts w:ascii="Courier New" w:hAnsi="Courier New" w:cs="Courier New"/>
          <w:i/>
          <w:iCs/>
        </w:rPr>
        <w:t>TextToSpeechClient.DefaultScopes</w:t>
      </w:r>
      <w:proofErr w:type="spellEnd"/>
      <w:r w:rsidRPr="00625769">
        <w:rPr>
          <w:rFonts w:ascii="Courier New" w:hAnsi="Courier New" w:cs="Courier New"/>
          <w:i/>
          <w:iCs/>
        </w:rPr>
        <w:t>);</w:t>
      </w:r>
    </w:p>
    <w:p w:rsidR="00625769" w:rsidRPr="00625769" w:rsidRDefault="00625769" w:rsidP="00625769">
      <w:pPr>
        <w:rPr>
          <w:rFonts w:ascii="Courier New" w:hAnsi="Courier New" w:cs="Courier New"/>
          <w:i/>
          <w:iCs/>
        </w:rPr>
      </w:pPr>
      <w:proofErr w:type="spellStart"/>
      <w:r w:rsidRPr="00625769">
        <w:rPr>
          <w:rFonts w:ascii="Courier New" w:hAnsi="Courier New" w:cs="Courier New"/>
          <w:i/>
          <w:iCs/>
        </w:rPr>
        <w:t>var</w:t>
      </w:r>
      <w:proofErr w:type="spellEnd"/>
      <w:r w:rsidRPr="00625769">
        <w:rPr>
          <w:rFonts w:ascii="Courier New" w:hAnsi="Courier New" w:cs="Courier New"/>
          <w:i/>
          <w:iCs/>
        </w:rPr>
        <w:t xml:space="preserve"> </w:t>
      </w:r>
      <w:proofErr w:type="spellStart"/>
      <w:r w:rsidRPr="00625769">
        <w:rPr>
          <w:rFonts w:ascii="Courier New" w:hAnsi="Courier New" w:cs="Courier New"/>
          <w:i/>
          <w:iCs/>
        </w:rPr>
        <w:t>channelTextToSpeech</w:t>
      </w:r>
      <w:proofErr w:type="spellEnd"/>
      <w:r w:rsidRPr="00625769">
        <w:rPr>
          <w:rFonts w:ascii="Courier New" w:hAnsi="Courier New" w:cs="Courier New"/>
          <w:i/>
          <w:iCs/>
        </w:rPr>
        <w:t xml:space="preserve"> = new </w:t>
      </w:r>
      <w:proofErr w:type="spellStart"/>
      <w:proofErr w:type="gramStart"/>
      <w:r w:rsidRPr="00625769">
        <w:rPr>
          <w:rFonts w:ascii="Courier New" w:hAnsi="Courier New" w:cs="Courier New"/>
          <w:i/>
          <w:iCs/>
        </w:rPr>
        <w:t>Grpc.Core.Channel</w:t>
      </w:r>
      <w:proofErr w:type="spellEnd"/>
      <w:proofErr w:type="gramEnd"/>
      <w:r w:rsidRPr="00625769">
        <w:rPr>
          <w:rFonts w:ascii="Courier New" w:hAnsi="Courier New" w:cs="Courier New"/>
          <w:i/>
          <w:iCs/>
        </w:rPr>
        <w:t>(</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roofErr w:type="spellStart"/>
      <w:proofErr w:type="gramStart"/>
      <w:r w:rsidRPr="00625769">
        <w:rPr>
          <w:rFonts w:ascii="Courier New" w:hAnsi="Courier New" w:cs="Courier New"/>
          <w:i/>
          <w:iCs/>
        </w:rPr>
        <w:t>TextToSpeechClient.DefaultEndpoint.ToString</w:t>
      </w:r>
      <w:proofErr w:type="spellEnd"/>
      <w:proofErr w:type="gramEnd"/>
      <w:r w:rsidRPr="00625769">
        <w:rPr>
          <w:rFonts w:ascii="Courier New" w:hAnsi="Courier New" w:cs="Courier New"/>
          <w:i/>
          <w:iCs/>
        </w:rPr>
        <w:t>(),</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roofErr w:type="spellStart"/>
      <w:r w:rsidRPr="00625769">
        <w:rPr>
          <w:rFonts w:ascii="Courier New" w:hAnsi="Courier New" w:cs="Courier New"/>
          <w:i/>
          <w:iCs/>
        </w:rPr>
        <w:t>credentialTextToSpeech.ToChannelCredentials</w:t>
      </w:r>
      <w:proofErr w:type="spellEnd"/>
      <w:r w:rsidRPr="00625769">
        <w:rPr>
          <w:rFonts w:ascii="Courier New" w:hAnsi="Courier New" w:cs="Courier New"/>
          <w:i/>
          <w:iCs/>
        </w:rPr>
        <w:t>());</w:t>
      </w:r>
    </w:p>
    <w:p w:rsidR="00625769" w:rsidRPr="00B55184" w:rsidRDefault="00625769" w:rsidP="00625769">
      <w:pPr>
        <w:rPr>
          <w:rFonts w:asciiTheme="majorBidi" w:hAnsiTheme="majorBidi" w:cstheme="majorBidi"/>
        </w:rPr>
      </w:pPr>
      <w:r w:rsidRPr="00B55184">
        <w:rPr>
          <w:rFonts w:asciiTheme="majorBidi" w:hAnsiTheme="majorBidi" w:cstheme="majorBidi"/>
        </w:rPr>
        <w:t>Then we add this channel to the client instance of text to speech class</w:t>
      </w:r>
    </w:p>
    <w:p w:rsidR="00625769" w:rsidRPr="00625769" w:rsidRDefault="00625769" w:rsidP="00625769">
      <w:pPr>
        <w:rPr>
          <w:rFonts w:ascii="Courier New" w:hAnsi="Courier New" w:cs="Courier New"/>
          <w:i/>
          <w:iCs/>
        </w:rPr>
      </w:pPr>
      <w:proofErr w:type="spellStart"/>
      <w:r w:rsidRPr="00625769">
        <w:rPr>
          <w:rFonts w:ascii="Courier New" w:hAnsi="Courier New" w:cs="Courier New"/>
          <w:i/>
          <w:iCs/>
        </w:rPr>
        <w:t>TextToSpeechClient</w:t>
      </w:r>
      <w:proofErr w:type="spellEnd"/>
      <w:r w:rsidRPr="00625769">
        <w:rPr>
          <w:rFonts w:ascii="Courier New" w:hAnsi="Courier New" w:cs="Courier New"/>
          <w:i/>
          <w:iCs/>
        </w:rPr>
        <w:t xml:space="preserve"> client = </w:t>
      </w:r>
      <w:proofErr w:type="spellStart"/>
      <w:r w:rsidRPr="00625769">
        <w:rPr>
          <w:rFonts w:ascii="Courier New" w:hAnsi="Courier New" w:cs="Courier New"/>
          <w:i/>
          <w:iCs/>
        </w:rPr>
        <w:t>TextToSpeechClient.Create</w:t>
      </w:r>
      <w:proofErr w:type="spellEnd"/>
      <w:r w:rsidRPr="00625769">
        <w:rPr>
          <w:rFonts w:ascii="Courier New" w:hAnsi="Courier New" w:cs="Courier New"/>
          <w:i/>
          <w:iCs/>
        </w:rPr>
        <w:t>(</w:t>
      </w:r>
      <w:proofErr w:type="spellStart"/>
      <w:r w:rsidRPr="00625769">
        <w:rPr>
          <w:rFonts w:ascii="Courier New" w:hAnsi="Courier New" w:cs="Courier New"/>
          <w:i/>
          <w:iCs/>
        </w:rPr>
        <w:t>channelTextToSpeech</w:t>
      </w:r>
      <w:proofErr w:type="spellEnd"/>
      <w:r w:rsidRPr="00625769">
        <w:rPr>
          <w:rFonts w:ascii="Courier New" w:hAnsi="Courier New" w:cs="Courier New"/>
          <w:i/>
          <w:iCs/>
        </w:rPr>
        <w:t>);</w:t>
      </w:r>
    </w:p>
    <w:p w:rsidR="00625769" w:rsidRPr="00B55184" w:rsidRDefault="00625769" w:rsidP="00625769">
      <w:pPr>
        <w:rPr>
          <w:rFonts w:asciiTheme="majorBidi" w:hAnsiTheme="majorBidi" w:cstheme="majorBidi"/>
        </w:rPr>
      </w:pPr>
    </w:p>
    <w:p w:rsidR="00625769" w:rsidRPr="00B55184" w:rsidRDefault="00625769" w:rsidP="00625769">
      <w:pPr>
        <w:rPr>
          <w:rFonts w:asciiTheme="majorBidi" w:hAnsiTheme="majorBidi" w:cstheme="majorBidi"/>
        </w:rPr>
      </w:pPr>
      <w:r w:rsidRPr="00B55184">
        <w:rPr>
          <w:rFonts w:asciiTheme="majorBidi" w:hAnsiTheme="majorBidi" w:cstheme="majorBidi"/>
        </w:rPr>
        <w:t xml:space="preserve">We should save the returned mp3 file in a path which be seen in the android files so we will save it using this function which determine the application data path </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String </w:t>
      </w:r>
      <w:proofErr w:type="spellStart"/>
      <w:r w:rsidRPr="00625769">
        <w:rPr>
          <w:rFonts w:ascii="Courier New" w:hAnsi="Courier New" w:cs="Courier New"/>
          <w:i/>
          <w:iCs/>
        </w:rPr>
        <w:t>questionPath</w:t>
      </w:r>
      <w:proofErr w:type="spellEnd"/>
      <w:r w:rsidRPr="00625769">
        <w:rPr>
          <w:rFonts w:ascii="Courier New" w:hAnsi="Courier New" w:cs="Courier New"/>
          <w:i/>
          <w:iCs/>
        </w:rPr>
        <w:t xml:space="preserve"> = </w:t>
      </w:r>
      <w:proofErr w:type="spellStart"/>
      <w:r w:rsidRPr="00625769">
        <w:rPr>
          <w:rFonts w:ascii="Courier New" w:hAnsi="Courier New" w:cs="Courier New"/>
          <w:i/>
          <w:iCs/>
        </w:rPr>
        <w:t>Path.Combine</w:t>
      </w:r>
      <w:proofErr w:type="spellEnd"/>
      <w:r w:rsidRPr="00625769">
        <w:rPr>
          <w:rFonts w:ascii="Courier New" w:hAnsi="Courier New" w:cs="Courier New"/>
          <w:i/>
          <w:iCs/>
        </w:rPr>
        <w:t>(Application.persistentDataPath,"question.mp3");</w:t>
      </w:r>
    </w:p>
    <w:p w:rsidR="00625769" w:rsidRPr="00B55184" w:rsidRDefault="00625769" w:rsidP="00625769">
      <w:pPr>
        <w:rPr>
          <w:rFonts w:asciiTheme="majorBidi" w:hAnsiTheme="majorBidi" w:cstheme="majorBidi"/>
        </w:rPr>
      </w:pPr>
      <w:r w:rsidRPr="00B55184">
        <w:rPr>
          <w:rFonts w:asciiTheme="majorBidi" w:hAnsiTheme="majorBidi" w:cstheme="majorBidi"/>
        </w:rPr>
        <w:t>Now we are able to make a function that convert text</w:t>
      </w:r>
      <w:r>
        <w:rPr>
          <w:rFonts w:asciiTheme="majorBidi" w:hAnsiTheme="majorBidi" w:cstheme="majorBidi"/>
        </w:rPr>
        <w:t xml:space="preserve"> to speech with C# as following</w:t>
      </w:r>
      <w:r w:rsidRPr="00B55184">
        <w:rPr>
          <w:rFonts w:asciiTheme="majorBidi" w:hAnsiTheme="majorBidi" w:cstheme="majorBidi"/>
        </w:rPr>
        <w:t>:</w:t>
      </w:r>
    </w:p>
    <w:p w:rsidR="00625769" w:rsidRPr="00B55184" w:rsidRDefault="00625769" w:rsidP="00625769">
      <w:pPr>
        <w:rPr>
          <w:rFonts w:asciiTheme="majorBidi" w:hAnsiTheme="majorBidi" w:cstheme="majorBidi"/>
          <w:color w:val="00B0F0"/>
        </w:rPr>
      </w:pPr>
    </w:p>
    <w:p w:rsidR="00625769" w:rsidRPr="00B55184" w:rsidRDefault="00625769" w:rsidP="00625769">
      <w:pPr>
        <w:rPr>
          <w:rFonts w:asciiTheme="majorBidi" w:hAnsiTheme="majorBidi" w:cstheme="majorBidi"/>
          <w:color w:val="00B0F0"/>
        </w:rPr>
      </w:pP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void </w:t>
      </w:r>
      <w:proofErr w:type="spellStart"/>
      <w:proofErr w:type="gramStart"/>
      <w:r w:rsidRPr="00625769">
        <w:rPr>
          <w:rFonts w:ascii="Courier New" w:hAnsi="Courier New" w:cs="Courier New"/>
          <w:i/>
          <w:iCs/>
        </w:rPr>
        <w:t>textToSpeech</w:t>
      </w:r>
      <w:proofErr w:type="spellEnd"/>
      <w:r w:rsidRPr="00625769">
        <w:rPr>
          <w:rFonts w:ascii="Courier New" w:hAnsi="Courier New" w:cs="Courier New"/>
          <w:i/>
          <w:iCs/>
        </w:rPr>
        <w:t>(</w:t>
      </w:r>
      <w:proofErr w:type="gramEnd"/>
      <w:r w:rsidRPr="00625769">
        <w:rPr>
          <w:rFonts w:ascii="Courier New" w:hAnsi="Courier New" w:cs="Courier New"/>
          <w:i/>
          <w:iCs/>
        </w:rPr>
        <w:t>string text)</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roofErr w:type="spellStart"/>
      <w:r w:rsidRPr="00625769">
        <w:rPr>
          <w:rFonts w:ascii="Courier New" w:hAnsi="Courier New" w:cs="Courier New"/>
          <w:i/>
          <w:iCs/>
        </w:rPr>
        <w:t>var</w:t>
      </w:r>
      <w:proofErr w:type="spellEnd"/>
      <w:r w:rsidRPr="00625769">
        <w:rPr>
          <w:rFonts w:ascii="Courier New" w:hAnsi="Courier New" w:cs="Courier New"/>
          <w:i/>
          <w:iCs/>
        </w:rPr>
        <w:t xml:space="preserve"> </w:t>
      </w:r>
      <w:proofErr w:type="spellStart"/>
      <w:r w:rsidRPr="00625769">
        <w:rPr>
          <w:rFonts w:ascii="Courier New" w:hAnsi="Courier New" w:cs="Courier New"/>
          <w:i/>
          <w:iCs/>
        </w:rPr>
        <w:t>credentialTextToSpeech</w:t>
      </w:r>
      <w:proofErr w:type="spellEnd"/>
      <w:r w:rsidRPr="00625769">
        <w:rPr>
          <w:rFonts w:ascii="Courier New" w:hAnsi="Courier New" w:cs="Courier New"/>
          <w:i/>
          <w:iCs/>
        </w:rPr>
        <w:t xml:space="preserve"> =</w:t>
      </w:r>
      <w:proofErr w:type="spellStart"/>
      <w:r w:rsidRPr="00625769">
        <w:rPr>
          <w:rFonts w:ascii="Courier New" w:hAnsi="Courier New" w:cs="Courier New"/>
          <w:i/>
          <w:iCs/>
        </w:rPr>
        <w:t>GoogleCredential.FromJson</w:t>
      </w:r>
      <w:proofErr w:type="spellEnd"/>
      <w:r w:rsidRPr="00625769">
        <w:rPr>
          <w:rFonts w:ascii="Courier New" w:hAnsi="Courier New" w:cs="Courier New"/>
          <w:i/>
          <w:iCs/>
        </w:rPr>
        <w:t>(“</w:t>
      </w:r>
      <w:proofErr w:type="spellStart"/>
      <w:r w:rsidRPr="00625769">
        <w:rPr>
          <w:rFonts w:ascii="Courier New" w:hAnsi="Courier New" w:cs="Courier New"/>
          <w:i/>
          <w:iCs/>
        </w:rPr>
        <w:t>Json</w:t>
      </w:r>
      <w:proofErr w:type="spellEnd"/>
      <w:r w:rsidRPr="00625769">
        <w:rPr>
          <w:rFonts w:ascii="Courier New" w:hAnsi="Courier New" w:cs="Courier New"/>
          <w:i/>
          <w:iCs/>
        </w:rPr>
        <w:t xml:space="preserve"> content file”)</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roofErr w:type="gramStart"/>
      <w:r w:rsidRPr="00625769">
        <w:rPr>
          <w:rFonts w:ascii="Courier New" w:hAnsi="Courier New" w:cs="Courier New"/>
          <w:i/>
          <w:iCs/>
        </w:rPr>
        <w:t>.</w:t>
      </w:r>
      <w:proofErr w:type="spellStart"/>
      <w:r w:rsidRPr="00625769">
        <w:rPr>
          <w:rFonts w:ascii="Courier New" w:hAnsi="Courier New" w:cs="Courier New"/>
          <w:i/>
          <w:iCs/>
        </w:rPr>
        <w:t>CreateScoped</w:t>
      </w:r>
      <w:proofErr w:type="spellEnd"/>
      <w:proofErr w:type="gramEnd"/>
      <w:r w:rsidRPr="00625769">
        <w:rPr>
          <w:rFonts w:ascii="Courier New" w:hAnsi="Courier New" w:cs="Courier New"/>
          <w:i/>
          <w:iCs/>
        </w:rPr>
        <w:t>(</w:t>
      </w:r>
      <w:proofErr w:type="spellStart"/>
      <w:r w:rsidRPr="00625769">
        <w:rPr>
          <w:rFonts w:ascii="Courier New" w:hAnsi="Courier New" w:cs="Courier New"/>
          <w:i/>
          <w:iCs/>
        </w:rPr>
        <w:t>TextToSpeechClient.DefaultScopes</w:t>
      </w:r>
      <w:proofErr w:type="spellEnd"/>
      <w:r w:rsidRPr="00625769">
        <w:rPr>
          <w:rFonts w:ascii="Courier New" w:hAnsi="Courier New" w:cs="Courier New"/>
          <w:i/>
          <w:iCs/>
        </w:rPr>
        <w:t>);</w:t>
      </w:r>
    </w:p>
    <w:p w:rsidR="00625769" w:rsidRPr="00625769" w:rsidRDefault="00625769" w:rsidP="00625769">
      <w:pPr>
        <w:rPr>
          <w:rFonts w:ascii="Courier New" w:hAnsi="Courier New" w:cs="Courier New"/>
          <w:i/>
          <w:iCs/>
        </w:rPr>
      </w:pPr>
      <w:r w:rsidRPr="00625769">
        <w:rPr>
          <w:rFonts w:ascii="Courier New" w:hAnsi="Courier New" w:cs="Courier New"/>
          <w:i/>
          <w:iCs/>
        </w:rPr>
        <w:lastRenderedPageBreak/>
        <w:t xml:space="preserve">        </w:t>
      </w:r>
      <w:proofErr w:type="spellStart"/>
      <w:r w:rsidRPr="00625769">
        <w:rPr>
          <w:rFonts w:ascii="Courier New" w:hAnsi="Courier New" w:cs="Courier New"/>
          <w:i/>
          <w:iCs/>
        </w:rPr>
        <w:t>var</w:t>
      </w:r>
      <w:proofErr w:type="spellEnd"/>
      <w:r w:rsidRPr="00625769">
        <w:rPr>
          <w:rFonts w:ascii="Courier New" w:hAnsi="Courier New" w:cs="Courier New"/>
          <w:i/>
          <w:iCs/>
        </w:rPr>
        <w:t xml:space="preserve"> </w:t>
      </w:r>
      <w:proofErr w:type="spellStart"/>
      <w:r w:rsidRPr="00625769">
        <w:rPr>
          <w:rFonts w:ascii="Courier New" w:hAnsi="Courier New" w:cs="Courier New"/>
          <w:i/>
          <w:iCs/>
        </w:rPr>
        <w:t>channelTextToSpeech</w:t>
      </w:r>
      <w:proofErr w:type="spellEnd"/>
      <w:r w:rsidRPr="00625769">
        <w:rPr>
          <w:rFonts w:ascii="Courier New" w:hAnsi="Courier New" w:cs="Courier New"/>
          <w:i/>
          <w:iCs/>
        </w:rPr>
        <w:t xml:space="preserve"> = new </w:t>
      </w:r>
      <w:proofErr w:type="spellStart"/>
      <w:proofErr w:type="gramStart"/>
      <w:r w:rsidRPr="00625769">
        <w:rPr>
          <w:rFonts w:ascii="Courier New" w:hAnsi="Courier New" w:cs="Courier New"/>
          <w:i/>
          <w:iCs/>
        </w:rPr>
        <w:t>Grpc.Core.Channel</w:t>
      </w:r>
      <w:proofErr w:type="spellEnd"/>
      <w:proofErr w:type="gramEnd"/>
      <w:r w:rsidRPr="00625769">
        <w:rPr>
          <w:rFonts w:ascii="Courier New" w:hAnsi="Courier New" w:cs="Courier New"/>
          <w:i/>
          <w:iCs/>
        </w:rPr>
        <w:t>(</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roofErr w:type="spellStart"/>
      <w:proofErr w:type="gramStart"/>
      <w:r w:rsidRPr="00625769">
        <w:rPr>
          <w:rFonts w:ascii="Courier New" w:hAnsi="Courier New" w:cs="Courier New"/>
          <w:i/>
          <w:iCs/>
        </w:rPr>
        <w:t>TextToSpeechClient.DefaultEndpoint.ToString</w:t>
      </w:r>
      <w:proofErr w:type="spellEnd"/>
      <w:proofErr w:type="gramEnd"/>
      <w:r w:rsidRPr="00625769">
        <w:rPr>
          <w:rFonts w:ascii="Courier New" w:hAnsi="Courier New" w:cs="Courier New"/>
          <w:i/>
          <w:iCs/>
        </w:rPr>
        <w:t>(),</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roofErr w:type="spellStart"/>
      <w:r w:rsidRPr="00625769">
        <w:rPr>
          <w:rFonts w:ascii="Courier New" w:hAnsi="Courier New" w:cs="Courier New"/>
          <w:i/>
          <w:iCs/>
        </w:rPr>
        <w:t>credentialTextToSpeech.ToChannelCredentials</w:t>
      </w:r>
      <w:proofErr w:type="spellEnd"/>
      <w:r w:rsidRPr="00625769">
        <w:rPr>
          <w:rFonts w:ascii="Courier New" w:hAnsi="Courier New" w:cs="Courier New"/>
          <w:i/>
          <w:iCs/>
        </w:rPr>
        <w:t>());</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roofErr w:type="spellStart"/>
      <w:r w:rsidRPr="00625769">
        <w:rPr>
          <w:rFonts w:ascii="Courier New" w:hAnsi="Courier New" w:cs="Courier New"/>
          <w:i/>
          <w:iCs/>
        </w:rPr>
        <w:t>questionPath</w:t>
      </w:r>
      <w:proofErr w:type="spellEnd"/>
      <w:r w:rsidRPr="00625769">
        <w:rPr>
          <w:rFonts w:ascii="Courier New" w:hAnsi="Courier New" w:cs="Courier New"/>
          <w:i/>
          <w:iCs/>
        </w:rPr>
        <w:t xml:space="preserve"> = </w:t>
      </w:r>
      <w:proofErr w:type="spellStart"/>
      <w:r w:rsidRPr="00625769">
        <w:rPr>
          <w:rFonts w:ascii="Courier New" w:hAnsi="Courier New" w:cs="Courier New"/>
          <w:i/>
          <w:iCs/>
        </w:rPr>
        <w:t>Path.Combine</w:t>
      </w:r>
      <w:proofErr w:type="spellEnd"/>
      <w:r w:rsidRPr="00625769">
        <w:rPr>
          <w:rFonts w:ascii="Courier New" w:hAnsi="Courier New" w:cs="Courier New"/>
          <w:i/>
          <w:iCs/>
        </w:rPr>
        <w:t>(</w:t>
      </w:r>
      <w:proofErr w:type="spellStart"/>
      <w:r w:rsidRPr="00625769">
        <w:rPr>
          <w:rFonts w:ascii="Courier New" w:hAnsi="Courier New" w:cs="Courier New"/>
          <w:i/>
          <w:iCs/>
        </w:rPr>
        <w:t>Application.persistentDataPath</w:t>
      </w:r>
      <w:proofErr w:type="spellEnd"/>
      <w:r w:rsidRPr="00625769">
        <w:rPr>
          <w:rFonts w:ascii="Courier New" w:hAnsi="Courier New" w:cs="Courier New"/>
          <w:i/>
          <w:iCs/>
        </w:rPr>
        <w:t>, "question.mp3");</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roofErr w:type="spellStart"/>
      <w:r w:rsidRPr="00625769">
        <w:rPr>
          <w:rFonts w:ascii="Courier New" w:hAnsi="Courier New" w:cs="Courier New"/>
          <w:i/>
          <w:iCs/>
        </w:rPr>
        <w:t>TextToSpeechClient</w:t>
      </w:r>
      <w:proofErr w:type="spellEnd"/>
      <w:r w:rsidRPr="00625769">
        <w:rPr>
          <w:rFonts w:ascii="Courier New" w:hAnsi="Courier New" w:cs="Courier New"/>
          <w:i/>
          <w:iCs/>
        </w:rPr>
        <w:t xml:space="preserve"> client = </w:t>
      </w:r>
      <w:proofErr w:type="spellStart"/>
      <w:r w:rsidRPr="00625769">
        <w:rPr>
          <w:rFonts w:ascii="Courier New" w:hAnsi="Courier New" w:cs="Courier New"/>
          <w:i/>
          <w:iCs/>
        </w:rPr>
        <w:t>TextToSpeechClient.Create</w:t>
      </w:r>
      <w:proofErr w:type="spellEnd"/>
      <w:r w:rsidRPr="00625769">
        <w:rPr>
          <w:rFonts w:ascii="Courier New" w:hAnsi="Courier New" w:cs="Courier New"/>
          <w:i/>
          <w:iCs/>
        </w:rPr>
        <w:t>(</w:t>
      </w:r>
      <w:proofErr w:type="spellStart"/>
      <w:r w:rsidRPr="00625769">
        <w:rPr>
          <w:rFonts w:ascii="Courier New" w:hAnsi="Courier New" w:cs="Courier New"/>
          <w:i/>
          <w:iCs/>
        </w:rPr>
        <w:t>channelTextToSpeech</w:t>
      </w:r>
      <w:proofErr w:type="spellEnd"/>
      <w:r w:rsidRPr="00625769">
        <w:rPr>
          <w:rFonts w:ascii="Courier New" w:hAnsi="Courier New" w:cs="Courier New"/>
          <w:i/>
          <w:iCs/>
        </w:rPr>
        <w:t>);</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 Set the text input to be synthesized.</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roofErr w:type="spellStart"/>
      <w:r w:rsidRPr="00625769">
        <w:rPr>
          <w:rFonts w:ascii="Courier New" w:hAnsi="Courier New" w:cs="Courier New"/>
          <w:i/>
          <w:iCs/>
        </w:rPr>
        <w:t>SynthesisInput</w:t>
      </w:r>
      <w:proofErr w:type="spellEnd"/>
      <w:r w:rsidRPr="00625769">
        <w:rPr>
          <w:rFonts w:ascii="Courier New" w:hAnsi="Courier New" w:cs="Courier New"/>
          <w:i/>
          <w:iCs/>
        </w:rPr>
        <w:t xml:space="preserve"> input = new </w:t>
      </w:r>
      <w:proofErr w:type="spellStart"/>
      <w:proofErr w:type="gramStart"/>
      <w:r w:rsidRPr="00625769">
        <w:rPr>
          <w:rFonts w:ascii="Courier New" w:hAnsi="Courier New" w:cs="Courier New"/>
          <w:i/>
          <w:iCs/>
        </w:rPr>
        <w:t>SynthesisInput</w:t>
      </w:r>
      <w:proofErr w:type="spellEnd"/>
      <w:r w:rsidRPr="00625769">
        <w:rPr>
          <w:rFonts w:ascii="Courier New" w:hAnsi="Courier New" w:cs="Courier New"/>
          <w:i/>
          <w:iCs/>
        </w:rPr>
        <w:t>{</w:t>
      </w:r>
      <w:proofErr w:type="gramEnd"/>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Text = text</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 Build the voice request, select the language code ("</w:t>
      </w:r>
      <w:proofErr w:type="spellStart"/>
      <w:r w:rsidRPr="00625769">
        <w:rPr>
          <w:rFonts w:ascii="Courier New" w:hAnsi="Courier New" w:cs="Courier New"/>
          <w:i/>
          <w:iCs/>
        </w:rPr>
        <w:t>en</w:t>
      </w:r>
      <w:proofErr w:type="spellEnd"/>
      <w:r w:rsidRPr="00625769">
        <w:rPr>
          <w:rFonts w:ascii="Courier New" w:hAnsi="Courier New" w:cs="Courier New"/>
          <w:i/>
          <w:iCs/>
        </w:rPr>
        <w:t>-US"),</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 and the SSML voice gender ("neutral").</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roofErr w:type="spellStart"/>
      <w:r w:rsidRPr="00625769">
        <w:rPr>
          <w:rFonts w:ascii="Courier New" w:hAnsi="Courier New" w:cs="Courier New"/>
          <w:i/>
          <w:iCs/>
        </w:rPr>
        <w:t>VoiceSelectionParams</w:t>
      </w:r>
      <w:proofErr w:type="spellEnd"/>
      <w:r w:rsidRPr="00625769">
        <w:rPr>
          <w:rFonts w:ascii="Courier New" w:hAnsi="Courier New" w:cs="Courier New"/>
          <w:i/>
          <w:iCs/>
        </w:rPr>
        <w:t xml:space="preserve"> voice = new </w:t>
      </w:r>
      <w:proofErr w:type="spellStart"/>
      <w:proofErr w:type="gramStart"/>
      <w:r w:rsidRPr="00625769">
        <w:rPr>
          <w:rFonts w:ascii="Courier New" w:hAnsi="Courier New" w:cs="Courier New"/>
          <w:i/>
          <w:iCs/>
        </w:rPr>
        <w:t>VoiceSelectionParams</w:t>
      </w:r>
      <w:proofErr w:type="spellEnd"/>
      <w:r w:rsidRPr="00625769">
        <w:rPr>
          <w:rFonts w:ascii="Courier New" w:hAnsi="Courier New" w:cs="Courier New"/>
          <w:i/>
          <w:iCs/>
        </w:rPr>
        <w:t>{</w:t>
      </w:r>
      <w:proofErr w:type="gramEnd"/>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roofErr w:type="spellStart"/>
      <w:r w:rsidRPr="00625769">
        <w:rPr>
          <w:rFonts w:ascii="Courier New" w:hAnsi="Courier New" w:cs="Courier New"/>
          <w:i/>
          <w:iCs/>
        </w:rPr>
        <w:t>LanguageCode</w:t>
      </w:r>
      <w:proofErr w:type="spellEnd"/>
      <w:r w:rsidRPr="00625769">
        <w:rPr>
          <w:rFonts w:ascii="Courier New" w:hAnsi="Courier New" w:cs="Courier New"/>
          <w:i/>
          <w:iCs/>
        </w:rPr>
        <w:t xml:space="preserve"> = "</w:t>
      </w:r>
      <w:proofErr w:type="spellStart"/>
      <w:r w:rsidRPr="00625769">
        <w:rPr>
          <w:rFonts w:ascii="Courier New" w:hAnsi="Courier New" w:cs="Courier New"/>
          <w:i/>
          <w:iCs/>
        </w:rPr>
        <w:t>en</w:t>
      </w:r>
      <w:proofErr w:type="spellEnd"/>
      <w:r w:rsidRPr="00625769">
        <w:rPr>
          <w:rFonts w:ascii="Courier New" w:hAnsi="Courier New" w:cs="Courier New"/>
          <w:i/>
          <w:iCs/>
        </w:rPr>
        <w:t>-US",</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roofErr w:type="spellStart"/>
      <w:r w:rsidRPr="00625769">
        <w:rPr>
          <w:rFonts w:ascii="Courier New" w:hAnsi="Courier New" w:cs="Courier New"/>
          <w:i/>
          <w:iCs/>
        </w:rPr>
        <w:t>SsmlGender</w:t>
      </w:r>
      <w:proofErr w:type="spellEnd"/>
      <w:r w:rsidRPr="00625769">
        <w:rPr>
          <w:rFonts w:ascii="Courier New" w:hAnsi="Courier New" w:cs="Courier New"/>
          <w:i/>
          <w:iCs/>
        </w:rPr>
        <w:t xml:space="preserve"> = </w:t>
      </w:r>
      <w:proofErr w:type="spellStart"/>
      <w:r w:rsidRPr="00625769">
        <w:rPr>
          <w:rFonts w:ascii="Courier New" w:hAnsi="Courier New" w:cs="Courier New"/>
          <w:i/>
          <w:iCs/>
        </w:rPr>
        <w:t>SsmlVoiceGender.Neutral</w:t>
      </w:r>
      <w:proofErr w:type="spellEnd"/>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 Select the type of audio file you want returned.</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roofErr w:type="spellStart"/>
      <w:r w:rsidRPr="00625769">
        <w:rPr>
          <w:rFonts w:ascii="Courier New" w:hAnsi="Courier New" w:cs="Courier New"/>
          <w:i/>
          <w:iCs/>
        </w:rPr>
        <w:t>AudioConfig</w:t>
      </w:r>
      <w:proofErr w:type="spellEnd"/>
      <w:r w:rsidRPr="00625769">
        <w:rPr>
          <w:rFonts w:ascii="Courier New" w:hAnsi="Courier New" w:cs="Courier New"/>
          <w:i/>
          <w:iCs/>
        </w:rPr>
        <w:t xml:space="preserve"> </w:t>
      </w:r>
      <w:proofErr w:type="spellStart"/>
      <w:r w:rsidRPr="00625769">
        <w:rPr>
          <w:rFonts w:ascii="Courier New" w:hAnsi="Courier New" w:cs="Courier New"/>
          <w:i/>
          <w:iCs/>
        </w:rPr>
        <w:t>config</w:t>
      </w:r>
      <w:proofErr w:type="spellEnd"/>
      <w:r w:rsidRPr="00625769">
        <w:rPr>
          <w:rFonts w:ascii="Courier New" w:hAnsi="Courier New" w:cs="Courier New"/>
          <w:i/>
          <w:iCs/>
        </w:rPr>
        <w:t xml:space="preserve"> = new </w:t>
      </w:r>
      <w:proofErr w:type="spellStart"/>
      <w:proofErr w:type="gramStart"/>
      <w:r w:rsidRPr="00625769">
        <w:rPr>
          <w:rFonts w:ascii="Courier New" w:hAnsi="Courier New" w:cs="Courier New"/>
          <w:i/>
          <w:iCs/>
        </w:rPr>
        <w:t>AudioConfig</w:t>
      </w:r>
      <w:proofErr w:type="spellEnd"/>
      <w:r w:rsidRPr="00625769">
        <w:rPr>
          <w:rFonts w:ascii="Courier New" w:hAnsi="Courier New" w:cs="Courier New"/>
          <w:i/>
          <w:iCs/>
        </w:rPr>
        <w:t>{</w:t>
      </w:r>
      <w:proofErr w:type="gramEnd"/>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roofErr w:type="spellStart"/>
      <w:r w:rsidRPr="00625769">
        <w:rPr>
          <w:rFonts w:ascii="Courier New" w:hAnsi="Courier New" w:cs="Courier New"/>
          <w:i/>
          <w:iCs/>
        </w:rPr>
        <w:t>AudioEncoding</w:t>
      </w:r>
      <w:proofErr w:type="spellEnd"/>
      <w:r w:rsidRPr="00625769">
        <w:rPr>
          <w:rFonts w:ascii="Courier New" w:hAnsi="Courier New" w:cs="Courier New"/>
          <w:i/>
          <w:iCs/>
        </w:rPr>
        <w:t xml:space="preserve"> = AudioEncoding.Mp3</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 Perform the Text-to-Speech request, passing the text input</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 with the selected voice parameters and audio file type</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roofErr w:type="spellStart"/>
      <w:r w:rsidRPr="00625769">
        <w:rPr>
          <w:rFonts w:ascii="Courier New" w:hAnsi="Courier New" w:cs="Courier New"/>
          <w:i/>
          <w:iCs/>
        </w:rPr>
        <w:t>var</w:t>
      </w:r>
      <w:proofErr w:type="spellEnd"/>
      <w:r w:rsidRPr="00625769">
        <w:rPr>
          <w:rFonts w:ascii="Courier New" w:hAnsi="Courier New" w:cs="Courier New"/>
          <w:i/>
          <w:iCs/>
        </w:rPr>
        <w:t xml:space="preserve"> response = </w:t>
      </w:r>
      <w:proofErr w:type="spellStart"/>
      <w:proofErr w:type="gramStart"/>
      <w:r w:rsidRPr="00625769">
        <w:rPr>
          <w:rFonts w:ascii="Courier New" w:hAnsi="Courier New" w:cs="Courier New"/>
          <w:i/>
          <w:iCs/>
        </w:rPr>
        <w:t>client.SynthesizeSpeech</w:t>
      </w:r>
      <w:proofErr w:type="spellEnd"/>
      <w:proofErr w:type="gramEnd"/>
      <w:r w:rsidRPr="00625769">
        <w:rPr>
          <w:rFonts w:ascii="Courier New" w:hAnsi="Courier New" w:cs="Courier New"/>
          <w:i/>
          <w:iCs/>
        </w:rPr>
        <w:t xml:space="preserve">(new </w:t>
      </w:r>
      <w:proofErr w:type="spellStart"/>
      <w:r w:rsidRPr="00625769">
        <w:rPr>
          <w:rFonts w:ascii="Courier New" w:hAnsi="Courier New" w:cs="Courier New"/>
          <w:i/>
          <w:iCs/>
        </w:rPr>
        <w:t>SynthesizeSpeechRequest</w:t>
      </w:r>
      <w:proofErr w:type="spellEnd"/>
      <w:r w:rsidRPr="00625769">
        <w:rPr>
          <w:rFonts w:ascii="Courier New" w:hAnsi="Courier New" w:cs="Courier New"/>
          <w:i/>
          <w:iCs/>
        </w:rPr>
        <w:t>{</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Input = input,</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Voice = voice,</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roofErr w:type="spellStart"/>
      <w:r w:rsidRPr="00625769">
        <w:rPr>
          <w:rFonts w:ascii="Courier New" w:hAnsi="Courier New" w:cs="Courier New"/>
          <w:i/>
          <w:iCs/>
        </w:rPr>
        <w:t>AudioConfig</w:t>
      </w:r>
      <w:proofErr w:type="spellEnd"/>
      <w:r w:rsidRPr="00625769">
        <w:rPr>
          <w:rFonts w:ascii="Courier New" w:hAnsi="Courier New" w:cs="Courier New"/>
          <w:i/>
          <w:iCs/>
        </w:rPr>
        <w:t xml:space="preserve"> = </w:t>
      </w:r>
      <w:proofErr w:type="spellStart"/>
      <w:r w:rsidRPr="00625769">
        <w:rPr>
          <w:rFonts w:ascii="Courier New" w:hAnsi="Courier New" w:cs="Courier New"/>
          <w:i/>
          <w:iCs/>
        </w:rPr>
        <w:t>config</w:t>
      </w:r>
      <w:proofErr w:type="spellEnd"/>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 Write the binary </w:t>
      </w:r>
      <w:proofErr w:type="spellStart"/>
      <w:r w:rsidRPr="00625769">
        <w:rPr>
          <w:rFonts w:ascii="Courier New" w:hAnsi="Courier New" w:cs="Courier New"/>
          <w:i/>
          <w:iCs/>
        </w:rPr>
        <w:t>AudioContent</w:t>
      </w:r>
      <w:proofErr w:type="spellEnd"/>
      <w:r w:rsidRPr="00625769">
        <w:rPr>
          <w:rFonts w:ascii="Courier New" w:hAnsi="Courier New" w:cs="Courier New"/>
          <w:i/>
          <w:iCs/>
        </w:rPr>
        <w:t xml:space="preserve"> of the response to an MP3 file.</w:t>
      </w:r>
    </w:p>
    <w:p w:rsidR="00625769" w:rsidRPr="00625769" w:rsidRDefault="00625769" w:rsidP="00625769">
      <w:pPr>
        <w:rPr>
          <w:rFonts w:ascii="Courier New" w:hAnsi="Courier New" w:cs="Courier New"/>
          <w:i/>
          <w:iCs/>
        </w:rPr>
      </w:pPr>
      <w:r w:rsidRPr="00625769">
        <w:rPr>
          <w:rFonts w:ascii="Courier New" w:hAnsi="Courier New" w:cs="Courier New"/>
          <w:i/>
          <w:iCs/>
        </w:rPr>
        <w:lastRenderedPageBreak/>
        <w:t xml:space="preserve">        using (Stream output = </w:t>
      </w:r>
      <w:proofErr w:type="spellStart"/>
      <w:r w:rsidRPr="00625769">
        <w:rPr>
          <w:rFonts w:ascii="Courier New" w:hAnsi="Courier New" w:cs="Courier New"/>
          <w:i/>
          <w:iCs/>
        </w:rPr>
        <w:t>File.Create</w:t>
      </w:r>
      <w:proofErr w:type="spellEnd"/>
      <w:r w:rsidRPr="00625769">
        <w:rPr>
          <w:rFonts w:ascii="Courier New" w:hAnsi="Courier New" w:cs="Courier New"/>
          <w:i/>
          <w:iCs/>
        </w:rPr>
        <w:t>(</w:t>
      </w:r>
      <w:proofErr w:type="spellStart"/>
      <w:r w:rsidRPr="00625769">
        <w:rPr>
          <w:rFonts w:ascii="Courier New" w:hAnsi="Courier New" w:cs="Courier New"/>
          <w:i/>
          <w:iCs/>
        </w:rPr>
        <w:t>questionPath</w:t>
      </w:r>
      <w:proofErr w:type="spellEnd"/>
      <w:proofErr w:type="gramStart"/>
      <w:r w:rsidRPr="00625769">
        <w:rPr>
          <w:rFonts w:ascii="Courier New" w:hAnsi="Courier New" w:cs="Courier New"/>
          <w:i/>
          <w:iCs/>
        </w:rPr>
        <w:t>)){</w:t>
      </w:r>
      <w:proofErr w:type="gramEnd"/>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roofErr w:type="spellStart"/>
      <w:proofErr w:type="gramStart"/>
      <w:r w:rsidRPr="00625769">
        <w:rPr>
          <w:rFonts w:ascii="Courier New" w:hAnsi="Courier New" w:cs="Courier New"/>
          <w:i/>
          <w:iCs/>
        </w:rPr>
        <w:t>response.AudioContent.WriteTo</w:t>
      </w:r>
      <w:proofErr w:type="spellEnd"/>
      <w:proofErr w:type="gramEnd"/>
      <w:r w:rsidRPr="00625769">
        <w:rPr>
          <w:rFonts w:ascii="Courier New" w:hAnsi="Courier New" w:cs="Courier New"/>
          <w:i/>
          <w:iCs/>
        </w:rPr>
        <w:t>(output);</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roofErr w:type="spellStart"/>
      <w:r w:rsidRPr="00625769">
        <w:rPr>
          <w:rFonts w:ascii="Courier New" w:hAnsi="Courier New" w:cs="Courier New"/>
          <w:i/>
          <w:iCs/>
        </w:rPr>
        <w:t>Debug.Log</w:t>
      </w:r>
      <w:proofErr w:type="spellEnd"/>
      <w:r w:rsidRPr="00625769">
        <w:rPr>
          <w:rFonts w:ascii="Courier New" w:hAnsi="Courier New" w:cs="Courier New"/>
          <w:i/>
          <w:iCs/>
        </w:rPr>
        <w:t>("Audio content written to file 'question.mp3'");</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//call talking </w:t>
      </w:r>
      <w:proofErr w:type="spellStart"/>
      <w:r w:rsidRPr="00625769">
        <w:rPr>
          <w:rFonts w:ascii="Courier New" w:hAnsi="Courier New" w:cs="Courier New"/>
          <w:i/>
          <w:iCs/>
        </w:rPr>
        <w:t>funtion</w:t>
      </w:r>
      <w:proofErr w:type="spellEnd"/>
      <w:r w:rsidRPr="00625769">
        <w:rPr>
          <w:rFonts w:ascii="Courier New" w:hAnsi="Courier New" w:cs="Courier New"/>
          <w:i/>
          <w:iCs/>
        </w:rPr>
        <w:t xml:space="preserve"> here to ensure that the file is saved </w:t>
      </w:r>
    </w:p>
    <w:p w:rsidR="00625769" w:rsidRPr="00625769" w:rsidRDefault="00625769" w:rsidP="00625769">
      <w:pPr>
        <w:rPr>
          <w:rFonts w:ascii="Courier New" w:hAnsi="Courier New" w:cs="Courier New"/>
          <w:i/>
          <w:iCs/>
        </w:rPr>
      </w:pPr>
      <w:r w:rsidRPr="00625769">
        <w:rPr>
          <w:rFonts w:ascii="Courier New" w:hAnsi="Courier New" w:cs="Courier New"/>
          <w:i/>
          <w:iCs/>
        </w:rPr>
        <w:t xml:space="preserve">    }</w:t>
      </w:r>
    </w:p>
    <w:p w:rsidR="00625769" w:rsidRPr="00B55184" w:rsidRDefault="00625769" w:rsidP="00625769">
      <w:pPr>
        <w:rPr>
          <w:rFonts w:asciiTheme="majorBidi" w:hAnsiTheme="majorBidi" w:cstheme="majorBidi"/>
        </w:rPr>
      </w:pPr>
    </w:p>
    <w:p w:rsidR="00625769" w:rsidRPr="00B55184" w:rsidRDefault="00625769" w:rsidP="00625769">
      <w:pPr>
        <w:rPr>
          <w:rFonts w:asciiTheme="majorBidi" w:hAnsiTheme="majorBidi" w:cstheme="majorBidi"/>
        </w:rPr>
      </w:pPr>
      <w:r w:rsidRPr="00B55184">
        <w:rPr>
          <w:rFonts w:asciiTheme="majorBidi" w:hAnsiTheme="majorBidi" w:cstheme="majorBidi"/>
        </w:rPr>
        <w:t xml:space="preserve">At the end of this chapter we build a function which take a text input and output an audio file and save </w:t>
      </w:r>
      <w:r>
        <w:rPr>
          <w:rFonts w:asciiTheme="majorBidi" w:hAnsiTheme="majorBidi" w:cstheme="majorBidi"/>
        </w:rPr>
        <w:t>it at the application data path</w:t>
      </w:r>
      <w:r w:rsidRPr="00B55184">
        <w:rPr>
          <w:rFonts w:asciiTheme="majorBidi" w:hAnsiTheme="majorBidi" w:cstheme="majorBidi"/>
        </w:rPr>
        <w:t xml:space="preserve">. </w:t>
      </w:r>
    </w:p>
    <w:p w:rsidR="00625769" w:rsidRPr="00B55184" w:rsidRDefault="00625769" w:rsidP="00625769">
      <w:pPr>
        <w:rPr>
          <w:rFonts w:asciiTheme="majorBidi" w:hAnsiTheme="majorBidi" w:cstheme="majorBidi"/>
        </w:rPr>
      </w:pPr>
      <w:r w:rsidRPr="00B55184">
        <w:rPr>
          <w:rFonts w:asciiTheme="majorBidi" w:hAnsiTheme="majorBidi" w:cstheme="majorBidi"/>
        </w:rPr>
        <w:t xml:space="preserve">when the characters need to ask they will read these files and use an audio source object from unity </w:t>
      </w:r>
      <w:r>
        <w:rPr>
          <w:rFonts w:asciiTheme="majorBidi" w:hAnsiTheme="majorBidi" w:cstheme="majorBidi"/>
        </w:rPr>
        <w:t>and interact with the presenter</w:t>
      </w:r>
      <w:r w:rsidRPr="00B55184">
        <w:rPr>
          <w:rFonts w:asciiTheme="majorBidi" w:hAnsiTheme="majorBidi" w:cstheme="majorBidi"/>
        </w:rPr>
        <w:t>.</w:t>
      </w:r>
    </w:p>
    <w:p w:rsidR="00625769" w:rsidRPr="00625769" w:rsidRDefault="00625769" w:rsidP="00625769">
      <w:pPr>
        <w:rPr>
          <w:rFonts w:asciiTheme="majorBidi" w:hAnsiTheme="majorBidi" w:cstheme="majorBidi"/>
        </w:rPr>
      </w:pPr>
    </w:p>
    <w:p w:rsidR="00AC34A7" w:rsidRPr="00B55184" w:rsidRDefault="00AC34A7" w:rsidP="00AC34A7">
      <w:pPr>
        <w:rPr>
          <w:rFonts w:asciiTheme="majorBidi" w:hAnsiTheme="majorBidi" w:cstheme="majorBidi"/>
        </w:rPr>
      </w:pPr>
    </w:p>
    <w:p w:rsidR="00AC34A7" w:rsidRPr="00B55184" w:rsidRDefault="00AC34A7" w:rsidP="00AC34A7">
      <w:pPr>
        <w:rPr>
          <w:rFonts w:asciiTheme="majorBidi" w:hAnsiTheme="majorBidi" w:cstheme="majorBidi"/>
          <w:b/>
          <w:bCs/>
          <w:sz w:val="24"/>
          <w:szCs w:val="24"/>
        </w:rPr>
      </w:pPr>
    </w:p>
    <w:p w:rsidR="001670C4" w:rsidRPr="00B55184" w:rsidRDefault="001670C4" w:rsidP="00707667">
      <w:pPr>
        <w:rPr>
          <w:rFonts w:asciiTheme="majorBidi" w:hAnsiTheme="majorBidi" w:cstheme="majorBidi"/>
        </w:rPr>
      </w:pPr>
      <w:r w:rsidRPr="00B55184">
        <w:rPr>
          <w:rFonts w:asciiTheme="majorBidi" w:hAnsiTheme="majorBidi" w:cstheme="majorBidi"/>
        </w:rPr>
        <w:t xml:space="preserve"> </w:t>
      </w:r>
    </w:p>
    <w:p w:rsidR="00CC1A80" w:rsidRPr="00CC1A80" w:rsidRDefault="00CC1A80" w:rsidP="00CC1A80">
      <w:pPr>
        <w:rPr>
          <w:rFonts w:asciiTheme="majorBidi" w:hAnsiTheme="majorBidi" w:cstheme="majorBidi"/>
          <w:b/>
          <w:bCs/>
          <w:sz w:val="24"/>
          <w:szCs w:val="24"/>
        </w:rPr>
      </w:pPr>
      <w:r>
        <w:rPr>
          <w:rFonts w:asciiTheme="majorBidi" w:hAnsiTheme="majorBidi" w:cstheme="majorBidi"/>
          <w:b/>
          <w:bCs/>
          <w:sz w:val="40"/>
          <w:szCs w:val="40"/>
        </w:rPr>
        <w:br w:type="page"/>
      </w:r>
    </w:p>
    <w:p w:rsidR="00C72A81" w:rsidRPr="00C72A81" w:rsidRDefault="00C72A81" w:rsidP="00C72A81">
      <w:pPr>
        <w:pStyle w:val="Title"/>
        <w:rPr>
          <w:rStyle w:val="SubtleReference"/>
        </w:rPr>
      </w:pPr>
      <w:r>
        <w:rPr>
          <w:rStyle w:val="SubtleReference"/>
        </w:rPr>
        <w:lastRenderedPageBreak/>
        <w:t>Chapter 6</w:t>
      </w:r>
    </w:p>
    <w:p w:rsidR="00FA09C8" w:rsidRDefault="00C72A81" w:rsidP="00C72A81">
      <w:pPr>
        <w:pStyle w:val="Title"/>
        <w:rPr>
          <w:rStyle w:val="SubtleReference"/>
        </w:rPr>
      </w:pPr>
      <w:r>
        <w:rPr>
          <w:rStyle w:val="SubtleReference"/>
        </w:rPr>
        <w:t>Graphics</w:t>
      </w:r>
    </w:p>
    <w:p w:rsidR="00FA09C8" w:rsidRPr="00FA09C8" w:rsidRDefault="00FA09C8" w:rsidP="00FA09C8"/>
    <w:p w:rsidR="00FA09C8" w:rsidRDefault="00FA09C8" w:rsidP="00FA09C8">
      <w:pPr>
        <w:pStyle w:val="Heading1"/>
      </w:pPr>
      <w:r w:rsidRPr="00864D5F">
        <w:t>5.1 Introduction</w:t>
      </w:r>
    </w:p>
    <w:p w:rsidR="00FA09C8" w:rsidRDefault="00FA09C8" w:rsidP="00FA09C8">
      <w:pPr>
        <w:pStyle w:val="NormalText"/>
      </w:pPr>
      <w:r>
        <w:t>This chapter focuses on the graphics part of the project. The idea is to build a scene similar to a simple lecture hall to give the user the feeling of authenticity when using the application.</w:t>
      </w:r>
    </w:p>
    <w:p w:rsidR="00FA09C8" w:rsidRDefault="00FA09C8" w:rsidP="00FA09C8">
      <w:pPr>
        <w:pStyle w:val="NormalText"/>
      </w:pPr>
      <w:r>
        <w:t>To bring this idea described in Fig. 5.1 to life we have three important tasks the first is to model the scene on some 3D modeling application and then export that scene to a game engine. The second part is to use that game engine to add lighting and further enhancement to the static scene. The third and final part is to add the characters to that scene.</w:t>
      </w:r>
    </w:p>
    <w:p w:rsidR="00FA09C8" w:rsidRDefault="00FA09C8" w:rsidP="00FA09C8">
      <w:pPr>
        <w:pStyle w:val="NormalText"/>
      </w:pPr>
      <w:r>
        <w:t>Now that we know the target, we have some problems. What 3D modeling software to use? What game engine is best suitable for our needs and our time plan? Should we design the characters or get some predesigned characters? This chapter mainly answers these questions and gives a walkthrough the development process.</w:t>
      </w:r>
    </w:p>
    <w:p w:rsidR="00FA09C8" w:rsidRDefault="00FA09C8" w:rsidP="00FA09C8">
      <w:pPr>
        <w:pStyle w:val="NormalText"/>
      </w:pPr>
    </w:p>
    <w:p w:rsidR="00FA09C8" w:rsidRDefault="00FA09C8" w:rsidP="00FA09C8">
      <w:pPr>
        <w:pStyle w:val="NormalText"/>
        <w:jc w:val="center"/>
      </w:pPr>
      <w:r>
        <w:rPr>
          <w:noProof/>
        </w:rPr>
        <w:drawing>
          <wp:inline distT="0" distB="0" distL="0" distR="0" wp14:anchorId="39E1F4EC" wp14:editId="2C7DDCC6">
            <wp:extent cx="4007537" cy="1344205"/>
            <wp:effectExtent l="19050" t="19050" r="12065" b="279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30103" cy="1351774"/>
                    </a:xfrm>
                    <a:prstGeom prst="rect">
                      <a:avLst/>
                    </a:prstGeom>
                    <a:ln w="12700">
                      <a:solidFill>
                        <a:schemeClr val="tx1"/>
                      </a:solidFill>
                    </a:ln>
                  </pic:spPr>
                </pic:pic>
              </a:graphicData>
            </a:graphic>
          </wp:inline>
        </w:drawing>
      </w:r>
    </w:p>
    <w:p w:rsidR="00FA09C8" w:rsidRPr="00FB3997" w:rsidRDefault="00FA09C8" w:rsidP="00FA09C8">
      <w:pPr>
        <w:pStyle w:val="NormalText"/>
        <w:jc w:val="center"/>
        <w:rPr>
          <w:szCs w:val="28"/>
        </w:rPr>
      </w:pPr>
      <w:r w:rsidRPr="00FB3997">
        <w:rPr>
          <w:b/>
          <w:bCs/>
          <w:szCs w:val="28"/>
        </w:rPr>
        <w:t>Figure 5.1</w:t>
      </w:r>
      <w:r w:rsidRPr="00FB3997">
        <w:rPr>
          <w:szCs w:val="28"/>
        </w:rPr>
        <w:t xml:space="preserve"> Graphics Phase</w:t>
      </w:r>
    </w:p>
    <w:p w:rsidR="00FA09C8" w:rsidRDefault="00FA09C8" w:rsidP="00FA09C8">
      <w:pPr>
        <w:tabs>
          <w:tab w:val="left" w:pos="8019"/>
          <w:tab w:val="left" w:pos="9180"/>
          <w:tab w:val="left" w:pos="9360"/>
        </w:tabs>
        <w:ind w:right="1134"/>
        <w:rPr>
          <w:rFonts w:asciiTheme="majorBidi" w:hAnsiTheme="majorBidi" w:cstheme="majorBidi"/>
          <w:sz w:val="24"/>
          <w:szCs w:val="24"/>
        </w:rPr>
      </w:pPr>
    </w:p>
    <w:p w:rsidR="00FA09C8" w:rsidRDefault="00FA09C8" w:rsidP="00FA09C8">
      <w:pPr>
        <w:pStyle w:val="Heading2"/>
      </w:pPr>
      <w:r>
        <w:t>5.1.1 Scene Modeling</w:t>
      </w:r>
    </w:p>
    <w:p w:rsidR="00FA09C8" w:rsidRDefault="00FA09C8" w:rsidP="00FA09C8">
      <w:pPr>
        <w:pStyle w:val="NormalText"/>
      </w:pPr>
      <w:r>
        <w:t xml:space="preserve">Designers use 3D modeling programs to </w:t>
      </w:r>
      <w:r w:rsidRPr="00B55704">
        <w:t xml:space="preserve">make 3D animations, models, games and images </w:t>
      </w:r>
      <w:r>
        <w:t>with ease. It is used for variety of reasons from architectural design to game design.</w:t>
      </w:r>
    </w:p>
    <w:p w:rsidR="00FA09C8" w:rsidRDefault="00FA09C8" w:rsidP="00FA09C8">
      <w:pPr>
        <w:pStyle w:val="NormalText"/>
      </w:pPr>
      <w:r>
        <w:t>3D modeling programs are available to use like 3Ds Max, Maya, Blender and we have to choose one them for our project. We had to decide which one based on ease of use and how long would it take to have it ready and how good is the software actually is.</w:t>
      </w:r>
    </w:p>
    <w:p w:rsidR="00FA09C8" w:rsidRDefault="00FA09C8" w:rsidP="00FA09C8">
      <w:pPr>
        <w:pStyle w:val="NormalText"/>
      </w:pPr>
      <w:r>
        <w:t>Our best bet was 3Ds max. Its offers simple interface for both beginners and professionals with some easy to follow tutorials and documentation and we had some previous experience using it so it seemed to be a great choice for our project.</w:t>
      </w:r>
    </w:p>
    <w:p w:rsidR="00FA09C8" w:rsidRDefault="00FA09C8" w:rsidP="00FA09C8">
      <w:pPr>
        <w:pStyle w:val="NormalText"/>
      </w:pPr>
    </w:p>
    <w:p w:rsidR="00FA09C8" w:rsidRDefault="00FA09C8" w:rsidP="00FA09C8">
      <w:pPr>
        <w:pStyle w:val="Heading2"/>
      </w:pPr>
      <w:r>
        <w:lastRenderedPageBreak/>
        <w:t>5.1.2 Game Engine</w:t>
      </w:r>
    </w:p>
    <w:p w:rsidR="00FA09C8" w:rsidRDefault="00FA09C8" w:rsidP="00FA09C8">
      <w:pPr>
        <w:pStyle w:val="NormalText"/>
      </w:pPr>
      <w:r w:rsidRPr="00B55704">
        <w:t>A game engine</w:t>
      </w:r>
      <w:r>
        <w:t xml:space="preserve"> </w:t>
      </w:r>
      <w:r w:rsidRPr="00B55704">
        <w:t>is a </w:t>
      </w:r>
      <w:hyperlink r:id="rId113" w:tooltip="Software development environment" w:history="1">
        <w:r w:rsidRPr="00B55704">
          <w:rPr>
            <w:rStyle w:val="Hyperlink"/>
          </w:rPr>
          <w:t>software-development environment</w:t>
        </w:r>
      </w:hyperlink>
      <w:r w:rsidRPr="00B55704">
        <w:t> designed for people to build </w:t>
      </w:r>
      <w:hyperlink r:id="rId114" w:tooltip="Video game" w:history="1">
        <w:r w:rsidRPr="00B55704">
          <w:rPr>
            <w:rStyle w:val="Hyperlink"/>
          </w:rPr>
          <w:t>video games</w:t>
        </w:r>
      </w:hyperlink>
      <w:r w:rsidRPr="00B55704">
        <w:t>.</w:t>
      </w:r>
    </w:p>
    <w:p w:rsidR="00FA09C8" w:rsidRDefault="00FA09C8" w:rsidP="00FA09C8">
      <w:pPr>
        <w:pStyle w:val="NormalText"/>
      </w:pPr>
      <w:r>
        <w:t>We have to use a game engine to combine the scene - after further enhancing it with lighting, materials and textures - with the characters and their animation and later on to build our application for the android platform. There are many good engines available like Unity or Unreal Game Engine.</w:t>
      </w:r>
    </w:p>
    <w:p w:rsidR="00FA09C8" w:rsidRDefault="00FA09C8" w:rsidP="00FA09C8">
      <w:pPr>
        <w:pStyle w:val="NormalText"/>
      </w:pPr>
      <w:r>
        <w:t>Unity has more available resources to learn from and game models and packages to experiment with compared to Unreal Game Engine and the second issue is now resolved.</w:t>
      </w:r>
    </w:p>
    <w:p w:rsidR="00FA09C8" w:rsidRDefault="00FA09C8" w:rsidP="00FA09C8">
      <w:pPr>
        <w:pStyle w:val="NormalText"/>
      </w:pPr>
    </w:p>
    <w:p w:rsidR="00FA09C8" w:rsidRDefault="00FA09C8" w:rsidP="00FA09C8">
      <w:pPr>
        <w:pStyle w:val="Heading2"/>
      </w:pPr>
      <w:r>
        <w:t>5.1.3 Characters and Animations</w:t>
      </w:r>
    </w:p>
    <w:p w:rsidR="00FA09C8" w:rsidRDefault="00FA09C8" w:rsidP="00FA09C8">
      <w:pPr>
        <w:pStyle w:val="NormalText"/>
      </w:pPr>
      <w:r>
        <w:t>After the static scene is built, it is time to add the characters to the scene but that is easier said than done. Character design is hard and tedious process and very time consuming, as we have to use a software to first design the shape, looks of the character, rig it and later export it to Unity. Rigging in Fig. 5.2 means giving the character bones or a skeleton and that is necessary for bringing the characters to life via animations.</w:t>
      </w:r>
    </w:p>
    <w:p w:rsidR="00FA09C8" w:rsidRDefault="00FA09C8" w:rsidP="00FA09C8">
      <w:pPr>
        <w:pStyle w:val="NormalText"/>
        <w:jc w:val="center"/>
      </w:pPr>
      <w:r>
        <w:rPr>
          <w:noProof/>
        </w:rPr>
        <w:drawing>
          <wp:inline distT="0" distB="0" distL="0" distR="0" wp14:anchorId="738B6601" wp14:editId="45D5188B">
            <wp:extent cx="4145778" cy="1479013"/>
            <wp:effectExtent l="19050" t="19050" r="26670" b="26035"/>
            <wp:docPr id="44" name="Picture 44" descr="Unity - Manual: Preparing Humanoid Assets for 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 - Manual: Preparing Humanoid Assets for expor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66873" cy="1486539"/>
                    </a:xfrm>
                    <a:prstGeom prst="rect">
                      <a:avLst/>
                    </a:prstGeom>
                    <a:noFill/>
                    <a:ln w="12700">
                      <a:solidFill>
                        <a:schemeClr val="tx1"/>
                      </a:solidFill>
                    </a:ln>
                  </pic:spPr>
                </pic:pic>
              </a:graphicData>
            </a:graphic>
          </wp:inline>
        </w:drawing>
      </w:r>
    </w:p>
    <w:p w:rsidR="00FA09C8" w:rsidRDefault="00FA09C8" w:rsidP="00FA09C8">
      <w:pPr>
        <w:pStyle w:val="NormalText"/>
        <w:jc w:val="center"/>
      </w:pPr>
      <w:r w:rsidRPr="003A712D">
        <w:rPr>
          <w:b/>
          <w:bCs/>
        </w:rPr>
        <w:t>Figure 5.2</w:t>
      </w:r>
      <w:r>
        <w:t xml:space="preserve"> Character Design and Rigging</w:t>
      </w:r>
    </w:p>
    <w:p w:rsidR="00FA09C8" w:rsidRDefault="00FA09C8" w:rsidP="00FA09C8">
      <w:pPr>
        <w:tabs>
          <w:tab w:val="left" w:pos="8019"/>
          <w:tab w:val="left" w:pos="9180"/>
          <w:tab w:val="left" w:pos="9360"/>
        </w:tabs>
        <w:ind w:right="1134"/>
        <w:rPr>
          <w:rFonts w:asciiTheme="majorBidi" w:eastAsiaTheme="majorEastAsia" w:hAnsiTheme="majorBidi" w:cstheme="majorBidi"/>
          <w:sz w:val="24"/>
          <w:szCs w:val="26"/>
        </w:rPr>
      </w:pPr>
      <w:r>
        <w:rPr>
          <w:rFonts w:asciiTheme="majorBidi" w:eastAsiaTheme="majorEastAsia" w:hAnsiTheme="majorBidi" w:cstheme="majorBidi"/>
          <w:sz w:val="24"/>
          <w:szCs w:val="26"/>
        </w:rPr>
        <w:t xml:space="preserve">An easy approach to this problem is use free rigged characters that are available on the internet and use them directly rather than designing them from scratch. </w:t>
      </w:r>
      <w:proofErr w:type="spellStart"/>
      <w:r>
        <w:rPr>
          <w:rFonts w:asciiTheme="majorBidi" w:eastAsiaTheme="majorEastAsia" w:hAnsiTheme="majorBidi" w:cstheme="majorBidi"/>
          <w:sz w:val="24"/>
          <w:szCs w:val="26"/>
        </w:rPr>
        <w:t>Mixamo</w:t>
      </w:r>
      <w:proofErr w:type="spellEnd"/>
      <w:r>
        <w:rPr>
          <w:rFonts w:asciiTheme="majorBidi" w:eastAsiaTheme="majorEastAsia" w:hAnsiTheme="majorBidi" w:cstheme="majorBidi"/>
          <w:sz w:val="24"/>
          <w:szCs w:val="26"/>
        </w:rPr>
        <w:t xml:space="preserve"> by Adobe characters and Unity’s asset store characters are the best options available. Now that we all questions are answered this is the modified plan in Fig. 5.3.</w:t>
      </w:r>
    </w:p>
    <w:p w:rsidR="00FA09C8" w:rsidRDefault="00FA09C8" w:rsidP="00FA09C8">
      <w:pPr>
        <w:tabs>
          <w:tab w:val="left" w:pos="8019"/>
          <w:tab w:val="left" w:pos="9180"/>
          <w:tab w:val="left" w:pos="9360"/>
        </w:tabs>
        <w:ind w:right="1134"/>
        <w:jc w:val="center"/>
        <w:rPr>
          <w:rFonts w:asciiTheme="majorBidi" w:hAnsiTheme="majorBidi" w:cstheme="majorBidi"/>
          <w:sz w:val="24"/>
          <w:szCs w:val="24"/>
        </w:rPr>
      </w:pPr>
      <w:r>
        <w:rPr>
          <w:noProof/>
        </w:rPr>
        <w:drawing>
          <wp:inline distT="0" distB="0" distL="0" distR="0" wp14:anchorId="1B1B60CB" wp14:editId="045D0C7D">
            <wp:extent cx="4160744" cy="1546136"/>
            <wp:effectExtent l="19050" t="19050" r="1143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73843" cy="1551004"/>
                    </a:xfrm>
                    <a:prstGeom prst="rect">
                      <a:avLst/>
                    </a:prstGeom>
                    <a:ln w="12700">
                      <a:solidFill>
                        <a:schemeClr val="tx1"/>
                      </a:solidFill>
                    </a:ln>
                  </pic:spPr>
                </pic:pic>
              </a:graphicData>
            </a:graphic>
          </wp:inline>
        </w:drawing>
      </w:r>
    </w:p>
    <w:p w:rsidR="00FA09C8" w:rsidRPr="00864D5F" w:rsidRDefault="00FA09C8" w:rsidP="00FA09C8">
      <w:pPr>
        <w:tabs>
          <w:tab w:val="left" w:pos="8019"/>
          <w:tab w:val="left" w:pos="9180"/>
          <w:tab w:val="left" w:pos="9360"/>
        </w:tabs>
        <w:ind w:right="1134"/>
        <w:jc w:val="center"/>
        <w:rPr>
          <w:rFonts w:asciiTheme="majorBidi" w:hAnsiTheme="majorBidi" w:cstheme="majorBidi"/>
          <w:sz w:val="24"/>
          <w:szCs w:val="24"/>
        </w:rPr>
      </w:pPr>
      <w:r w:rsidRPr="00B74F5A">
        <w:rPr>
          <w:rFonts w:asciiTheme="majorBidi" w:hAnsiTheme="majorBidi" w:cstheme="majorBidi"/>
          <w:b/>
          <w:bCs/>
          <w:sz w:val="24"/>
          <w:szCs w:val="24"/>
        </w:rPr>
        <w:t>Figure 5.3</w:t>
      </w:r>
      <w:r>
        <w:rPr>
          <w:rFonts w:asciiTheme="majorBidi" w:hAnsiTheme="majorBidi" w:cstheme="majorBidi"/>
          <w:sz w:val="24"/>
          <w:szCs w:val="24"/>
        </w:rPr>
        <w:t xml:space="preserve"> Graphics Phase (Modified)</w:t>
      </w:r>
    </w:p>
    <w:p w:rsidR="00FA09C8" w:rsidRDefault="00FA09C8" w:rsidP="00FA09C8">
      <w:pPr>
        <w:tabs>
          <w:tab w:val="left" w:pos="8019"/>
          <w:tab w:val="left" w:pos="9180"/>
          <w:tab w:val="left" w:pos="9360"/>
        </w:tabs>
        <w:ind w:right="1134"/>
        <w:rPr>
          <w:rFonts w:asciiTheme="majorBidi" w:hAnsiTheme="majorBidi" w:cstheme="majorBidi"/>
          <w:b/>
          <w:bCs/>
          <w:sz w:val="32"/>
          <w:szCs w:val="32"/>
        </w:rPr>
      </w:pPr>
      <w:r>
        <w:rPr>
          <w:rFonts w:asciiTheme="majorBidi" w:hAnsiTheme="majorBidi" w:cstheme="majorBidi"/>
          <w:b/>
          <w:bCs/>
          <w:sz w:val="32"/>
          <w:szCs w:val="32"/>
        </w:rPr>
        <w:lastRenderedPageBreak/>
        <w:t xml:space="preserve">    </w:t>
      </w:r>
    </w:p>
    <w:p w:rsidR="00FA09C8" w:rsidRDefault="00FA09C8" w:rsidP="00FA09C8">
      <w:pPr>
        <w:pStyle w:val="Heading1"/>
        <w:rPr>
          <w:lang w:bidi="ar-EG"/>
        </w:rPr>
      </w:pPr>
      <w:r>
        <w:t>5.2 3Ds Max</w:t>
      </w:r>
      <w:r>
        <w:rPr>
          <w:lang w:bidi="ar-EG"/>
        </w:rPr>
        <w:t xml:space="preserve"> </w:t>
      </w:r>
    </w:p>
    <w:p w:rsidR="00FA09C8" w:rsidRPr="001E5294" w:rsidRDefault="00FA09C8" w:rsidP="00FA09C8">
      <w:pPr>
        <w:pStyle w:val="NormalText"/>
      </w:pPr>
      <w:r w:rsidRPr="001E5294">
        <w:t>A computer graphics program for creating 3D models, animations, and digital images. It is one of the most popular programs in the computer graphics industry and is well known for having a robust tool-set for 3D artists.</w:t>
      </w:r>
    </w:p>
    <w:p w:rsidR="00FA09C8" w:rsidRPr="001E5294" w:rsidRDefault="00FA09C8" w:rsidP="00FA09C8">
      <w:pPr>
        <w:pStyle w:val="NormalText"/>
      </w:pPr>
      <w:r w:rsidRPr="001E5294">
        <w:rPr>
          <w:rFonts w:hint="cs"/>
        </w:rPr>
        <w:t xml:space="preserve">We have chosen this program because it is easier to use </w:t>
      </w:r>
      <w:r w:rsidRPr="001E5294">
        <w:t>and</w:t>
      </w:r>
      <w:r w:rsidRPr="001E5294">
        <w:rPr>
          <w:rFonts w:hint="cs"/>
        </w:rPr>
        <w:t xml:space="preserve"> it is one of the best programs in design so that it is easy to convert</w:t>
      </w:r>
      <w:r w:rsidRPr="001E5294">
        <w:rPr>
          <w:rFonts w:hint="cs"/>
          <w:szCs w:val="24"/>
          <w:rtl/>
          <w:cs/>
        </w:rPr>
        <w:t xml:space="preserve"> </w:t>
      </w:r>
      <w:r w:rsidRPr="001E5294">
        <w:t>it to FBX to use in Unity.</w:t>
      </w:r>
    </w:p>
    <w:p w:rsidR="00FA09C8" w:rsidRDefault="00FA09C8" w:rsidP="00FA09C8">
      <w:pPr>
        <w:tabs>
          <w:tab w:val="left" w:pos="8019"/>
          <w:tab w:val="left" w:pos="9180"/>
          <w:tab w:val="left" w:pos="9360"/>
        </w:tabs>
        <w:ind w:right="1134"/>
        <w:rPr>
          <w:rFonts w:asciiTheme="majorBidi" w:hAnsiTheme="majorBidi"/>
          <w:sz w:val="24"/>
          <w:szCs w:val="24"/>
          <w:lang w:bidi="ar-EG"/>
        </w:rPr>
      </w:pPr>
    </w:p>
    <w:p w:rsidR="00FA09C8" w:rsidRPr="001E5294" w:rsidRDefault="00FA09C8" w:rsidP="00FA09C8">
      <w:pPr>
        <w:pStyle w:val="Heading2"/>
      </w:pPr>
      <w:r>
        <w:t xml:space="preserve">5.2.1 </w:t>
      </w:r>
      <w:r w:rsidRPr="001E5294">
        <w:t xml:space="preserve">Interface </w:t>
      </w:r>
    </w:p>
    <w:p w:rsidR="00FA09C8" w:rsidRPr="001E5294" w:rsidRDefault="00FA09C8" w:rsidP="00FA09C8">
      <w:pPr>
        <w:pStyle w:val="NormalText"/>
      </w:pPr>
      <w:r>
        <w:t xml:space="preserve">Like any other program, </w:t>
      </w:r>
      <w:r w:rsidRPr="001E5294">
        <w:t xml:space="preserve">it has </w:t>
      </w:r>
      <w:r>
        <w:t xml:space="preserve">a </w:t>
      </w:r>
      <w:r w:rsidRPr="001E5294">
        <w:t>workspace to design the scene and many tools to create it also to modify on the scene to make it as we want</w:t>
      </w:r>
      <w:r>
        <w:t xml:space="preserve"> as shown in Fig 5.4.</w:t>
      </w:r>
    </w:p>
    <w:p w:rsidR="00FA09C8" w:rsidRDefault="00FA09C8" w:rsidP="00FA09C8">
      <w:pPr>
        <w:tabs>
          <w:tab w:val="left" w:pos="8019"/>
          <w:tab w:val="left" w:pos="9180"/>
          <w:tab w:val="left" w:pos="9360"/>
        </w:tabs>
        <w:ind w:right="1134"/>
        <w:rPr>
          <w:rFonts w:cstheme="majorBidi"/>
          <w:sz w:val="24"/>
          <w:szCs w:val="24"/>
          <w:lang w:bidi="ar-EG"/>
        </w:rPr>
      </w:pPr>
    </w:p>
    <w:p w:rsidR="00FA09C8" w:rsidRDefault="00FA09C8" w:rsidP="00FA09C8">
      <w:pPr>
        <w:tabs>
          <w:tab w:val="left" w:pos="8019"/>
          <w:tab w:val="left" w:pos="9180"/>
          <w:tab w:val="left" w:pos="9360"/>
        </w:tabs>
        <w:ind w:right="1134"/>
        <w:jc w:val="center"/>
        <w:rPr>
          <w:rFonts w:cstheme="majorBidi"/>
          <w:sz w:val="24"/>
          <w:szCs w:val="24"/>
          <w:lang w:bidi="ar-EG"/>
        </w:rPr>
      </w:pPr>
      <w:r>
        <w:rPr>
          <w:rFonts w:cstheme="majorBidi"/>
          <w:noProof/>
          <w:sz w:val="24"/>
          <w:szCs w:val="24"/>
        </w:rPr>
        <w:drawing>
          <wp:inline distT="0" distB="0" distL="114300" distR="114300" wp14:anchorId="00B4C87E" wp14:editId="327C3C47">
            <wp:extent cx="5568950" cy="2856230"/>
            <wp:effectExtent l="0" t="0" r="12700" b="1270"/>
            <wp:docPr id="46" name="Picture 46" descr="max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x pic"/>
                    <pic:cNvPicPr>
                      <a:picLocks noChangeAspect="1"/>
                    </pic:cNvPicPr>
                  </pic:nvPicPr>
                  <pic:blipFill>
                    <a:blip r:embed="rId117"/>
                    <a:stretch>
                      <a:fillRect/>
                    </a:stretch>
                  </pic:blipFill>
                  <pic:spPr>
                    <a:xfrm>
                      <a:off x="0" y="0"/>
                      <a:ext cx="5568950" cy="2856230"/>
                    </a:xfrm>
                    <a:prstGeom prst="rect">
                      <a:avLst/>
                    </a:prstGeom>
                  </pic:spPr>
                </pic:pic>
              </a:graphicData>
            </a:graphic>
          </wp:inline>
        </w:drawing>
      </w:r>
    </w:p>
    <w:p w:rsidR="00FA09C8" w:rsidRPr="001E5294" w:rsidRDefault="00FA09C8" w:rsidP="00FA09C8">
      <w:pPr>
        <w:pStyle w:val="NormalText"/>
        <w:jc w:val="center"/>
        <w:rPr>
          <w:b/>
          <w:bCs/>
          <w:lang w:bidi="ar-EG"/>
        </w:rPr>
      </w:pPr>
      <w:r w:rsidRPr="001E5294">
        <w:rPr>
          <w:b/>
          <w:bCs/>
          <w:lang w:bidi="ar-EG"/>
        </w:rPr>
        <w:t>Figure 5.4</w:t>
      </w:r>
      <w:r>
        <w:rPr>
          <w:b/>
          <w:bCs/>
          <w:lang w:bidi="ar-EG"/>
        </w:rPr>
        <w:t xml:space="preserve"> </w:t>
      </w:r>
      <w:r w:rsidRPr="001E5294">
        <w:rPr>
          <w:lang w:bidi="ar-EG"/>
        </w:rPr>
        <w:t>3Ds Max Interface</w:t>
      </w:r>
    </w:p>
    <w:p w:rsidR="00FA09C8" w:rsidRDefault="00FA09C8" w:rsidP="00FA09C8">
      <w:pPr>
        <w:tabs>
          <w:tab w:val="left" w:pos="8019"/>
          <w:tab w:val="left" w:pos="9180"/>
          <w:tab w:val="left" w:pos="9360"/>
        </w:tabs>
        <w:ind w:right="1134"/>
        <w:rPr>
          <w:rFonts w:cstheme="majorBidi"/>
          <w:b/>
          <w:bCs/>
          <w:sz w:val="32"/>
          <w:szCs w:val="32"/>
          <w:lang w:bidi="ar-EG"/>
        </w:rPr>
      </w:pPr>
    </w:p>
    <w:p w:rsidR="00FA09C8" w:rsidRPr="001E5294" w:rsidRDefault="00FA09C8" w:rsidP="00FA09C8">
      <w:pPr>
        <w:pStyle w:val="Heading2"/>
      </w:pPr>
      <w:r w:rsidRPr="001E5294">
        <w:t>5.2.2 Designing</w:t>
      </w:r>
    </w:p>
    <w:p w:rsidR="00FA09C8" w:rsidRDefault="00FA09C8" w:rsidP="00FA09C8">
      <w:pPr>
        <w:pStyle w:val="NormalText"/>
      </w:pPr>
      <w:r>
        <w:t xml:space="preserve">The first stage is to design the scene in a comfortable and realistic way. We use some tools to design it like </w:t>
      </w:r>
      <w:proofErr w:type="gramStart"/>
      <w:r>
        <w:t>( boxes</w:t>
      </w:r>
      <w:proofErr w:type="gramEnd"/>
      <w:r>
        <w:t xml:space="preserve"> , cubes , cylinders ) and many other shapes to design  chairs , stairs , board , laptop , projector, clock and also microphone  combine them all together to form the scene.</w:t>
      </w:r>
    </w:p>
    <w:p w:rsidR="00FA09C8" w:rsidRDefault="00FA09C8" w:rsidP="00FA09C8">
      <w:pPr>
        <w:pStyle w:val="NormalText"/>
      </w:pPr>
      <w:r>
        <w:t>Fig 5.5 shows how we combine those objects to create our scene.</w:t>
      </w:r>
    </w:p>
    <w:p w:rsidR="00FA09C8" w:rsidRDefault="00FA09C8" w:rsidP="00FA09C8">
      <w:pPr>
        <w:tabs>
          <w:tab w:val="left" w:pos="8019"/>
          <w:tab w:val="left" w:pos="9180"/>
          <w:tab w:val="left" w:pos="9360"/>
        </w:tabs>
        <w:ind w:right="1134"/>
        <w:jc w:val="center"/>
        <w:rPr>
          <w:sz w:val="24"/>
          <w:szCs w:val="24"/>
        </w:rPr>
      </w:pPr>
      <w:r>
        <w:rPr>
          <w:noProof/>
          <w:sz w:val="24"/>
          <w:szCs w:val="24"/>
        </w:rPr>
        <w:lastRenderedPageBreak/>
        <w:drawing>
          <wp:inline distT="0" distB="0" distL="0" distR="0" wp14:anchorId="6321339A" wp14:editId="0BC58F0D">
            <wp:extent cx="3780339" cy="1808906"/>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85138" cy="1811203"/>
                    </a:xfrm>
                    <a:prstGeom prst="rect">
                      <a:avLst/>
                    </a:prstGeom>
                    <a:noFill/>
                    <a:ln>
                      <a:noFill/>
                    </a:ln>
                  </pic:spPr>
                </pic:pic>
              </a:graphicData>
            </a:graphic>
          </wp:inline>
        </w:drawing>
      </w:r>
    </w:p>
    <w:p w:rsidR="00FA09C8" w:rsidRPr="001E5294" w:rsidRDefault="00FA09C8" w:rsidP="00FA09C8">
      <w:pPr>
        <w:pStyle w:val="NormalText"/>
        <w:jc w:val="center"/>
      </w:pPr>
      <w:r w:rsidRPr="001E5294">
        <w:rPr>
          <w:b/>
          <w:bCs/>
        </w:rPr>
        <w:t>Figure 5.5</w:t>
      </w:r>
      <w:r w:rsidRPr="001E5294">
        <w:t xml:space="preserve"> Scene</w:t>
      </w:r>
    </w:p>
    <w:p w:rsidR="00FA09C8" w:rsidRDefault="00FA09C8" w:rsidP="00FA09C8">
      <w:pPr>
        <w:tabs>
          <w:tab w:val="left" w:pos="8019"/>
          <w:tab w:val="left" w:pos="9180"/>
          <w:tab w:val="left" w:pos="9360"/>
        </w:tabs>
        <w:ind w:right="1134"/>
        <w:rPr>
          <w:rFonts w:asciiTheme="majorBidi" w:hAnsiTheme="majorBidi" w:cstheme="majorBidi"/>
          <w:sz w:val="24"/>
          <w:szCs w:val="24"/>
        </w:rPr>
      </w:pPr>
    </w:p>
    <w:p w:rsidR="00FA09C8" w:rsidRDefault="00FA09C8" w:rsidP="00FA09C8">
      <w:pPr>
        <w:pStyle w:val="Heading2"/>
        <w:rPr>
          <w:lang w:bidi="ar-EG"/>
        </w:rPr>
      </w:pPr>
      <w:r>
        <w:t>5.2.3</w:t>
      </w:r>
      <w:r>
        <w:rPr>
          <w:lang w:bidi="ar-EG"/>
        </w:rPr>
        <w:t xml:space="preserve"> Lighting and Materials</w:t>
      </w:r>
    </w:p>
    <w:p w:rsidR="00FA09C8" w:rsidRDefault="00FA09C8" w:rsidP="00FA09C8">
      <w:pPr>
        <w:pStyle w:val="NormalText"/>
        <w:rPr>
          <w:b/>
          <w:bCs/>
          <w:sz w:val="52"/>
          <w:szCs w:val="52"/>
          <w:lang w:bidi="ar-EG"/>
        </w:rPr>
      </w:pPr>
      <w:r>
        <w:rPr>
          <w:lang w:bidi="ar-EG"/>
        </w:rPr>
        <w:t>We had to make the scene more realistic by adding some lighting and materials to each component in it. V-Ray add-on is used to add lighting easily.</w:t>
      </w:r>
    </w:p>
    <w:p w:rsidR="00FA09C8" w:rsidRPr="00FA09C8" w:rsidRDefault="00FA09C8" w:rsidP="00FA09C8">
      <w:pPr>
        <w:pStyle w:val="NormalText"/>
        <w:numPr>
          <w:ilvl w:val="0"/>
          <w:numId w:val="41"/>
        </w:numPr>
        <w:rPr>
          <w:rStyle w:val="SubSubHeaderChar"/>
          <w:b w:val="0"/>
          <w:lang w:bidi="ar-EG"/>
        </w:rPr>
      </w:pPr>
      <w:r w:rsidRPr="000A1829">
        <w:rPr>
          <w:rStyle w:val="SubSubHeaderChar"/>
        </w:rPr>
        <w:t>V-Ray</w:t>
      </w:r>
    </w:p>
    <w:p w:rsidR="00FA09C8" w:rsidRDefault="00FA09C8" w:rsidP="00FA09C8">
      <w:pPr>
        <w:pStyle w:val="NormalText"/>
        <w:ind w:left="720"/>
        <w:rPr>
          <w:rStyle w:val="SubSubHeaderChar"/>
          <w:b w:val="0"/>
          <w:lang w:bidi="ar-EG"/>
        </w:rPr>
      </w:pPr>
      <w:r>
        <w:rPr>
          <w:rFonts w:eastAsia="Helvetica"/>
          <w:shd w:val="clear" w:color="auto" w:fill="FFFFFF"/>
        </w:rPr>
        <w:t>V-Ray for 3ds max offers a number of lights essential for a good render. Whether you are preparing an interior or exterior scene, you can find the appropriate lighting options in the V-Ray toolbar or in the Asset Editor</w:t>
      </w:r>
      <w:r w:rsidRPr="001E5294">
        <w:rPr>
          <w:rStyle w:val="SubSubHeaderChar"/>
        </w:rPr>
        <w:t xml:space="preserve"> </w:t>
      </w:r>
    </w:p>
    <w:p w:rsidR="00FA09C8" w:rsidRDefault="00FA09C8" w:rsidP="00FA09C8">
      <w:pPr>
        <w:pStyle w:val="NormalText"/>
        <w:numPr>
          <w:ilvl w:val="0"/>
          <w:numId w:val="41"/>
        </w:numPr>
        <w:rPr>
          <w:rStyle w:val="SubHeaderChar"/>
          <w:b w:val="0"/>
          <w:sz w:val="24"/>
          <w:lang w:bidi="ar-EG"/>
        </w:rPr>
      </w:pPr>
      <w:r w:rsidRPr="000A1829">
        <w:rPr>
          <w:rStyle w:val="SubSubHeaderChar"/>
        </w:rPr>
        <w:t xml:space="preserve">Material </w:t>
      </w:r>
      <w:r w:rsidRPr="001E5294">
        <w:rPr>
          <w:rStyle w:val="SubHeaderChar"/>
        </w:rPr>
        <w:t xml:space="preserve"> </w:t>
      </w:r>
    </w:p>
    <w:p w:rsidR="00FA09C8" w:rsidRDefault="00FA09C8" w:rsidP="00FA09C8">
      <w:pPr>
        <w:pStyle w:val="NormalText"/>
        <w:ind w:left="720"/>
        <w:rPr>
          <w:lang w:bidi="ar-EG"/>
        </w:rPr>
      </w:pPr>
      <w:r>
        <w:rPr>
          <w:lang w:bidi="ar-EG"/>
        </w:rPr>
        <w:t xml:space="preserve">We just use an </w:t>
      </w:r>
      <w:proofErr w:type="spellStart"/>
      <w:r>
        <w:rPr>
          <w:lang w:bidi="ar-EG"/>
        </w:rPr>
        <w:t>ArchShaders</w:t>
      </w:r>
      <w:proofErr w:type="spellEnd"/>
      <w:r>
        <w:rPr>
          <w:lang w:bidi="ar-EG"/>
        </w:rPr>
        <w:t xml:space="preserve"> file appending to the program just drag the material and drop on whatever you want.</w:t>
      </w:r>
    </w:p>
    <w:p w:rsidR="00FA09C8" w:rsidRDefault="00FA09C8" w:rsidP="00FA09C8">
      <w:pPr>
        <w:pStyle w:val="NormalText"/>
        <w:rPr>
          <w:lang w:bidi="ar-EG"/>
        </w:rPr>
      </w:pPr>
      <w:r>
        <w:rPr>
          <w:lang w:bidi="ar-EG"/>
        </w:rPr>
        <w:t>The combination of light and material is shown in Fig, 5.6.</w:t>
      </w:r>
    </w:p>
    <w:p w:rsidR="00FA09C8" w:rsidRDefault="00FA09C8" w:rsidP="00FA09C8">
      <w:pPr>
        <w:pStyle w:val="NormalText"/>
        <w:jc w:val="center"/>
        <w:rPr>
          <w:lang w:bidi="ar-EG"/>
        </w:rPr>
      </w:pPr>
      <w:r>
        <w:rPr>
          <w:noProof/>
        </w:rPr>
        <w:drawing>
          <wp:inline distT="0" distB="0" distL="0" distR="0" wp14:anchorId="350D9754" wp14:editId="65732E6E">
            <wp:extent cx="4295775" cy="1785620"/>
            <wp:effectExtent l="0" t="0" r="952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95775" cy="1785620"/>
                    </a:xfrm>
                    <a:prstGeom prst="rect">
                      <a:avLst/>
                    </a:prstGeom>
                    <a:noFill/>
                    <a:ln>
                      <a:noFill/>
                    </a:ln>
                  </pic:spPr>
                </pic:pic>
              </a:graphicData>
            </a:graphic>
          </wp:inline>
        </w:drawing>
      </w:r>
    </w:p>
    <w:p w:rsidR="00FA09C8" w:rsidRDefault="00FA09C8" w:rsidP="00FA09C8">
      <w:pPr>
        <w:pStyle w:val="NormalText"/>
        <w:jc w:val="center"/>
        <w:rPr>
          <w:lang w:bidi="ar-EG"/>
        </w:rPr>
      </w:pPr>
      <w:r w:rsidRPr="001E5294">
        <w:rPr>
          <w:b/>
          <w:bCs/>
          <w:lang w:bidi="ar-EG"/>
        </w:rPr>
        <w:t>Figure 5.6</w:t>
      </w:r>
      <w:r>
        <w:rPr>
          <w:lang w:bidi="ar-EG"/>
        </w:rPr>
        <w:t xml:space="preserve"> Materials and Lights</w:t>
      </w:r>
    </w:p>
    <w:p w:rsidR="00FA09C8" w:rsidRDefault="00FA09C8" w:rsidP="00FA09C8">
      <w:pPr>
        <w:tabs>
          <w:tab w:val="left" w:pos="8019"/>
          <w:tab w:val="left" w:pos="9180"/>
          <w:tab w:val="left" w:pos="9360"/>
        </w:tabs>
        <w:ind w:right="1134"/>
        <w:rPr>
          <w:rFonts w:asciiTheme="majorBidi" w:hAnsiTheme="majorBidi" w:cstheme="majorBidi"/>
          <w:sz w:val="24"/>
          <w:szCs w:val="24"/>
        </w:rPr>
      </w:pPr>
    </w:p>
    <w:p w:rsidR="00FA09C8" w:rsidRDefault="00FA09C8" w:rsidP="00FA09C8">
      <w:pPr>
        <w:tabs>
          <w:tab w:val="left" w:pos="8019"/>
          <w:tab w:val="left" w:pos="9180"/>
          <w:tab w:val="left" w:pos="9360"/>
        </w:tabs>
        <w:ind w:right="1134" w:firstLine="320"/>
        <w:rPr>
          <w:b/>
          <w:bCs/>
          <w:sz w:val="32"/>
          <w:szCs w:val="32"/>
        </w:rPr>
      </w:pPr>
    </w:p>
    <w:p w:rsidR="00FA09C8" w:rsidRPr="00FA09C8" w:rsidRDefault="00FA09C8" w:rsidP="00FA09C8">
      <w:pPr>
        <w:pStyle w:val="Heading2"/>
      </w:pPr>
      <w:r w:rsidRPr="00FA09C8">
        <w:lastRenderedPageBreak/>
        <w:t>5.2.4 Rendering  </w:t>
      </w:r>
    </w:p>
    <w:p w:rsidR="00FA09C8" w:rsidRDefault="00FA09C8" w:rsidP="00FA09C8">
      <w:pPr>
        <w:pStyle w:val="NormalText"/>
        <w:rPr>
          <w:szCs w:val="24"/>
          <w:lang w:bidi="ar-EG"/>
        </w:rPr>
      </w:pPr>
      <w:r w:rsidRPr="001E5294">
        <w:t>The process of generating a photo realistic image from 3</w:t>
      </w:r>
      <w:r>
        <w:t>D</w:t>
      </w:r>
      <w:r w:rsidRPr="001E5294">
        <w:t xml:space="preserve"> model and </w:t>
      </w:r>
      <w:r>
        <w:t>t</w:t>
      </w:r>
      <w:r w:rsidRPr="001E5294">
        <w:t>he last stage in o</w:t>
      </w:r>
      <w:r>
        <w:t xml:space="preserve">ur process is to create a scene. </w:t>
      </w:r>
      <w:r>
        <w:rPr>
          <w:szCs w:val="24"/>
          <w:lang w:bidi="ar-EG"/>
        </w:rPr>
        <w:t xml:space="preserve">There are two types of render in 3ds max </w:t>
      </w:r>
    </w:p>
    <w:p w:rsidR="00FA09C8" w:rsidRDefault="00FA09C8" w:rsidP="00FA09C8">
      <w:pPr>
        <w:pStyle w:val="NormalText"/>
        <w:numPr>
          <w:ilvl w:val="0"/>
          <w:numId w:val="40"/>
        </w:numPr>
        <w:rPr>
          <w:szCs w:val="24"/>
          <w:lang w:bidi="ar-EG"/>
        </w:rPr>
      </w:pPr>
      <w:r>
        <w:rPr>
          <w:szCs w:val="24"/>
          <w:lang w:bidi="ar-EG"/>
        </w:rPr>
        <w:t>Progressive: which generate an image in short time but the resulting image is noisy and not clear.</w:t>
      </w:r>
    </w:p>
    <w:p w:rsidR="00FA09C8" w:rsidRDefault="00FA09C8" w:rsidP="00FA09C8">
      <w:pPr>
        <w:pStyle w:val="NormalText"/>
        <w:numPr>
          <w:ilvl w:val="0"/>
          <w:numId w:val="40"/>
        </w:numPr>
        <w:rPr>
          <w:szCs w:val="24"/>
          <w:lang w:bidi="ar-EG"/>
        </w:rPr>
      </w:pPr>
      <w:r>
        <w:rPr>
          <w:szCs w:val="24"/>
          <w:lang w:bidi="ar-EG"/>
        </w:rPr>
        <w:t xml:space="preserve">Bucket:  which generate a real image without any noises but take too much time to generate it </w:t>
      </w:r>
    </w:p>
    <w:p w:rsidR="00FA09C8" w:rsidRDefault="00FA09C8" w:rsidP="00FA09C8">
      <w:pPr>
        <w:pStyle w:val="NormalText"/>
        <w:rPr>
          <w:szCs w:val="24"/>
          <w:lang w:bidi="ar-EG"/>
        </w:rPr>
      </w:pPr>
      <w:r>
        <w:rPr>
          <w:szCs w:val="24"/>
          <w:lang w:bidi="ar-EG"/>
        </w:rPr>
        <w:t>Here we render the scene using bucket type, using V-Ray render to produce image with lighting and materials.</w:t>
      </w:r>
    </w:p>
    <w:p w:rsidR="00FA09C8" w:rsidRDefault="00FA09C8" w:rsidP="00FA09C8">
      <w:pPr>
        <w:tabs>
          <w:tab w:val="left" w:pos="8019"/>
          <w:tab w:val="left" w:pos="9180"/>
          <w:tab w:val="left" w:pos="9360"/>
        </w:tabs>
        <w:ind w:right="1134"/>
        <w:rPr>
          <w:rFonts w:cstheme="majorBidi"/>
          <w:sz w:val="24"/>
          <w:szCs w:val="24"/>
          <w:lang w:bidi="ar-EG"/>
        </w:rPr>
      </w:pPr>
    </w:p>
    <w:p w:rsidR="00FA09C8" w:rsidRPr="00FA09C8" w:rsidRDefault="00FA09C8" w:rsidP="00FA09C8">
      <w:pPr>
        <w:pStyle w:val="Heading1"/>
      </w:pPr>
      <w:r w:rsidRPr="00FA09C8">
        <w:t xml:space="preserve">5.3 Unity </w:t>
      </w:r>
    </w:p>
    <w:p w:rsidR="00FA09C8" w:rsidRPr="001E5294" w:rsidRDefault="00FA09C8" w:rsidP="00FA09C8">
      <w:pPr>
        <w:pStyle w:val="NormalText"/>
      </w:pPr>
      <w:r w:rsidRPr="001E5294">
        <w:t>Unity is a 3D/2D game engine and powerful cross-platform IDE for developers. As a game engine, Unity is able to provide many of the most important built-in features that make a game work. That means things like physics, 3D rendering, and collision detection. From a developer’s perspective, this means that there is no need to reinvent the wheel. Rather than starting a new project by creating, a new physics engine from scratch calculating every movement of each material, or the way light should bounce off different surfaces.</w:t>
      </w:r>
    </w:p>
    <w:p w:rsidR="00FA09C8" w:rsidRDefault="00FA09C8" w:rsidP="00FA09C8">
      <w:pPr>
        <w:rPr>
          <w:sz w:val="24"/>
          <w:szCs w:val="24"/>
        </w:rPr>
      </w:pPr>
      <w:r>
        <w:rPr>
          <w:sz w:val="24"/>
          <w:szCs w:val="24"/>
        </w:rPr>
        <w:t>Unity is an IDE shown in Fig. 5.7. IDE stands for “integrated development environment,” which describes an interface that gives you access to all the tools you need for development in one place. The Unity software has a visual editor that allows creators to simply drag and drop elements into scenes and then manipulate their properties.</w:t>
      </w:r>
    </w:p>
    <w:p w:rsidR="00FA09C8" w:rsidRDefault="00FA09C8" w:rsidP="00FA09C8">
      <w:pPr>
        <w:pStyle w:val="NormalText"/>
        <w:jc w:val="center"/>
      </w:pPr>
      <w:r>
        <w:rPr>
          <w:noProof/>
        </w:rPr>
        <w:drawing>
          <wp:inline distT="0" distB="0" distL="114300" distR="114300" wp14:anchorId="0EC925A7" wp14:editId="55B63C87">
            <wp:extent cx="4369482" cy="2674843"/>
            <wp:effectExtent l="19050" t="19050" r="12065" b="11430"/>
            <wp:docPr id="49" name="Picture 4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10"/>
                    <pic:cNvPicPr>
                      <a:picLocks noChangeAspect="1"/>
                    </pic:cNvPicPr>
                  </pic:nvPicPr>
                  <pic:blipFill>
                    <a:blip r:embed="rId120"/>
                    <a:stretch>
                      <a:fillRect/>
                    </a:stretch>
                  </pic:blipFill>
                  <pic:spPr>
                    <a:xfrm>
                      <a:off x="0" y="0"/>
                      <a:ext cx="4385592" cy="2684705"/>
                    </a:xfrm>
                    <a:prstGeom prst="rect">
                      <a:avLst/>
                    </a:prstGeom>
                    <a:ln w="12700">
                      <a:solidFill>
                        <a:schemeClr val="tx1"/>
                      </a:solidFill>
                    </a:ln>
                  </pic:spPr>
                </pic:pic>
              </a:graphicData>
            </a:graphic>
          </wp:inline>
        </w:drawing>
      </w:r>
    </w:p>
    <w:p w:rsidR="00FA09C8" w:rsidRDefault="00FA09C8" w:rsidP="00FA09C8">
      <w:pPr>
        <w:pStyle w:val="NormalText"/>
        <w:jc w:val="center"/>
      </w:pPr>
      <w:r w:rsidRPr="00694D65">
        <w:rPr>
          <w:b/>
          <w:bCs/>
        </w:rPr>
        <w:t>Figure 5.7</w:t>
      </w:r>
      <w:r>
        <w:t xml:space="preserve"> Unity IDE</w:t>
      </w:r>
    </w:p>
    <w:p w:rsidR="00FA09C8" w:rsidRDefault="00FA09C8" w:rsidP="00FA09C8">
      <w:pPr>
        <w:pStyle w:val="NormalText"/>
      </w:pPr>
    </w:p>
    <w:p w:rsidR="00FA09C8" w:rsidRDefault="00FA09C8" w:rsidP="00FA09C8">
      <w:pPr>
        <w:pStyle w:val="Heading2"/>
      </w:pPr>
      <w:r>
        <w:lastRenderedPageBreak/>
        <w:t>5.3.1 Importing Scene</w:t>
      </w:r>
    </w:p>
    <w:p w:rsidR="00FA09C8" w:rsidRDefault="00FA09C8" w:rsidP="00FA09C8">
      <w:pPr>
        <w:rPr>
          <w:sz w:val="24"/>
          <w:szCs w:val="24"/>
          <w:lang w:bidi="ar-EG"/>
        </w:rPr>
      </w:pPr>
      <w:r>
        <w:rPr>
          <w:sz w:val="24"/>
          <w:szCs w:val="24"/>
          <w:lang w:bidi="ar-EG"/>
        </w:rPr>
        <w:t>3Ds Max exports the scene in FBX format, is used in Unity to add some characters, and animate them in some way that characters interact with the presenter to start our project.</w:t>
      </w:r>
    </w:p>
    <w:p w:rsidR="00FA09C8" w:rsidRDefault="00FA09C8" w:rsidP="00FA09C8">
      <w:pPr>
        <w:rPr>
          <w:sz w:val="24"/>
          <w:szCs w:val="24"/>
          <w:rtl/>
          <w:cs/>
          <w:lang w:bidi="ar-EG"/>
        </w:rPr>
      </w:pPr>
      <w:r>
        <w:rPr>
          <w:sz w:val="24"/>
          <w:szCs w:val="24"/>
        </w:rPr>
        <w:t xml:space="preserve">We encountered some problems </w:t>
      </w:r>
      <w:r>
        <w:rPr>
          <w:sz w:val="24"/>
          <w:szCs w:val="24"/>
          <w:lang w:bidi="ar-EG"/>
        </w:rPr>
        <w:t>such that the lighting and materials disappeared because 3Ds does not actually export those objects in the FBX format. That meant we have add</w:t>
      </w:r>
      <w:r>
        <w:rPr>
          <w:sz w:val="24"/>
          <w:szCs w:val="24"/>
          <w:lang w:bidi="ar-EG"/>
        </w:rPr>
        <w:t>ed</w:t>
      </w:r>
      <w:r>
        <w:rPr>
          <w:sz w:val="24"/>
          <w:szCs w:val="24"/>
          <w:lang w:bidi="ar-EG"/>
        </w:rPr>
        <w:t xml:space="preserve"> lighting and materials to the scene once again</w:t>
      </w:r>
      <w:r>
        <w:rPr>
          <w:rFonts w:hint="cs"/>
          <w:sz w:val="24"/>
          <w:szCs w:val="24"/>
          <w:rtl/>
          <w:cs/>
          <w:lang w:bidi="ar-EG"/>
        </w:rPr>
        <w:t xml:space="preserve">. </w:t>
      </w:r>
    </w:p>
    <w:p w:rsidR="00FA09C8" w:rsidRDefault="00FA09C8" w:rsidP="00FA09C8">
      <w:pPr>
        <w:rPr>
          <w:sz w:val="24"/>
          <w:szCs w:val="24"/>
          <w:lang w:bidi="ar-EG"/>
        </w:rPr>
      </w:pPr>
      <w:r>
        <w:rPr>
          <w:sz w:val="24"/>
          <w:szCs w:val="24"/>
          <w:lang w:bidi="ar-EG"/>
        </w:rPr>
        <w:t xml:space="preserve"> </w:t>
      </w:r>
    </w:p>
    <w:p w:rsidR="00FA09C8" w:rsidRDefault="00FA09C8" w:rsidP="00FA09C8">
      <w:pPr>
        <w:pStyle w:val="Heading2"/>
      </w:pPr>
      <w:r>
        <w:t>5.3.2 Lighting and Materials</w:t>
      </w:r>
    </w:p>
    <w:p w:rsidR="00FA09C8" w:rsidRDefault="00FA09C8" w:rsidP="00FA09C8">
      <w:pPr>
        <w:pStyle w:val="NormalText"/>
      </w:pPr>
      <w:r>
        <w:t xml:space="preserve">In Unity, we have many tools that help us to add lighting and materials. We use the same </w:t>
      </w:r>
      <w:proofErr w:type="spellStart"/>
      <w:r>
        <w:t>ArchShaders</w:t>
      </w:r>
      <w:proofErr w:type="spellEnd"/>
      <w:r>
        <w:t xml:space="preserve"> files to add materials by a simple drag-and-drop onto any object we want. As for the lights, we use Unity lights like point light, spot light and directional light shown in Fig 5.8.</w:t>
      </w:r>
    </w:p>
    <w:p w:rsidR="00FA09C8" w:rsidRDefault="00FA09C8" w:rsidP="00FA09C8">
      <w:pPr>
        <w:jc w:val="center"/>
      </w:pPr>
      <w:r>
        <w:rPr>
          <w:rFonts w:ascii="sans-serif" w:eastAsia="sans-serif" w:hAnsi="sans-serif" w:cs="sans-serif"/>
          <w:noProof/>
          <w:color w:val="455463"/>
          <w:sz w:val="24"/>
          <w:szCs w:val="24"/>
        </w:rPr>
        <w:drawing>
          <wp:inline distT="0" distB="0" distL="114300" distR="114300" wp14:anchorId="4B3CDE1C" wp14:editId="7921B48E">
            <wp:extent cx="1238250" cy="981710"/>
            <wp:effectExtent l="0" t="0" r="0" b="8890"/>
            <wp:docPr id="5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121">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122"/>
                        </a:ext>
                      </a:extLst>
                    </a:blip>
                    <a:stretch>
                      <a:fillRect/>
                    </a:stretch>
                  </pic:blipFill>
                  <pic:spPr>
                    <a:xfrm>
                      <a:off x="0" y="0"/>
                      <a:ext cx="1238250" cy="981710"/>
                    </a:xfrm>
                    <a:prstGeom prst="rect">
                      <a:avLst/>
                    </a:prstGeom>
                    <a:noFill/>
                  </pic:spPr>
                </pic:pic>
              </a:graphicData>
            </a:graphic>
          </wp:inline>
        </w:drawing>
      </w:r>
      <w:r>
        <w:t xml:space="preserve">  </w:t>
      </w:r>
      <w:r>
        <w:rPr>
          <w:rFonts w:ascii="SimSun" w:eastAsia="SimSun" w:hAnsi="SimSun" w:cs="SimSun"/>
          <w:noProof/>
          <w:sz w:val="24"/>
          <w:szCs w:val="24"/>
        </w:rPr>
        <w:drawing>
          <wp:inline distT="0" distB="0" distL="114300" distR="114300" wp14:anchorId="1D18AA5E" wp14:editId="564C9883">
            <wp:extent cx="1096645" cy="972820"/>
            <wp:effectExtent l="0" t="0" r="8255" b="17780"/>
            <wp:docPr id="5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123">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124"/>
                        </a:ext>
                      </a:extLst>
                    </a:blip>
                    <a:stretch>
                      <a:fillRect/>
                    </a:stretch>
                  </pic:blipFill>
                  <pic:spPr>
                    <a:xfrm>
                      <a:off x="0" y="0"/>
                      <a:ext cx="1096645" cy="972820"/>
                    </a:xfrm>
                    <a:prstGeom prst="rect">
                      <a:avLst/>
                    </a:prstGeom>
                    <a:noFill/>
                  </pic:spPr>
                </pic:pic>
              </a:graphicData>
            </a:graphic>
          </wp:inline>
        </w:drawing>
      </w:r>
      <w:r>
        <w:t xml:space="preserve">  </w:t>
      </w:r>
      <w:r>
        <w:rPr>
          <w:rFonts w:ascii="SimSun" w:eastAsia="SimSun" w:hAnsi="SimSun" w:cs="SimSun"/>
          <w:noProof/>
          <w:sz w:val="24"/>
          <w:szCs w:val="24"/>
        </w:rPr>
        <w:drawing>
          <wp:inline distT="0" distB="0" distL="114300" distR="114300" wp14:anchorId="5383B48D" wp14:editId="7EB272B0">
            <wp:extent cx="1304925" cy="925195"/>
            <wp:effectExtent l="0" t="0" r="9525" b="8255"/>
            <wp:docPr id="5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IMG_256"/>
                    <pic:cNvPicPr>
                      <a:picLocks noChangeAspect="1"/>
                    </pic:cNvPicPr>
                  </pic:nvPicPr>
                  <pic:blipFill>
                    <a:blip r:embed="rId125">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126"/>
                        </a:ext>
                      </a:extLst>
                    </a:blip>
                    <a:stretch>
                      <a:fillRect/>
                    </a:stretch>
                  </pic:blipFill>
                  <pic:spPr>
                    <a:xfrm>
                      <a:off x="0" y="0"/>
                      <a:ext cx="1304925" cy="925195"/>
                    </a:xfrm>
                    <a:prstGeom prst="rect">
                      <a:avLst/>
                    </a:prstGeom>
                    <a:noFill/>
                  </pic:spPr>
                </pic:pic>
              </a:graphicData>
            </a:graphic>
          </wp:inline>
        </w:drawing>
      </w:r>
    </w:p>
    <w:p w:rsidR="00FA09C8" w:rsidRPr="00AE2363" w:rsidRDefault="00FA09C8" w:rsidP="00FA09C8">
      <w:pPr>
        <w:pStyle w:val="NormalText"/>
        <w:jc w:val="center"/>
      </w:pPr>
      <w:r w:rsidRPr="00AE2363">
        <w:rPr>
          <w:b/>
          <w:bCs/>
        </w:rPr>
        <w:t>Figure 5.8</w:t>
      </w:r>
      <w:r>
        <w:t xml:space="preserve"> Unity Lights</w:t>
      </w:r>
    </w:p>
    <w:p w:rsidR="00FA09C8" w:rsidRPr="00AE2363" w:rsidRDefault="00FA09C8" w:rsidP="00FA09C8">
      <w:pPr>
        <w:pStyle w:val="NormalText"/>
      </w:pPr>
      <w:r w:rsidRPr="00AE2363">
        <w:t>Adding materials and lights make the scene more real, comfortable, it simulates real life, and all of that is required to make the presenter believe it is a real scene.</w:t>
      </w:r>
    </w:p>
    <w:p w:rsidR="00FA09C8" w:rsidRPr="00AE2363" w:rsidRDefault="00FA09C8" w:rsidP="00FA09C8">
      <w:pPr>
        <w:pStyle w:val="NormalText"/>
      </w:pPr>
      <w:r w:rsidRPr="00AE2363">
        <w:t>After all is said and done, in Fig 5.9 we see the scene after we fixed it after importing it.</w:t>
      </w:r>
    </w:p>
    <w:p w:rsidR="00FA09C8" w:rsidRDefault="00FA09C8" w:rsidP="00FA09C8">
      <w:pPr>
        <w:pStyle w:val="NormalText"/>
        <w:jc w:val="center"/>
        <w:rPr>
          <w:lang w:bidi="ar-EG"/>
        </w:rPr>
      </w:pPr>
      <w:r w:rsidRPr="00AE2363">
        <w:rPr>
          <w:noProof/>
        </w:rPr>
        <w:drawing>
          <wp:inline distT="0" distB="0" distL="0" distR="0" wp14:anchorId="1EE6D89A" wp14:editId="19105FCB">
            <wp:extent cx="4708816" cy="3083057"/>
            <wp:effectExtent l="19050" t="19050" r="15875" b="22225"/>
            <wp:docPr id="53" name="Picture 53" descr="C:\Users\muham\Downloads\WhatsApp Image 2020-07-29 at 1.48.4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ham\Downloads\WhatsApp Image 2020-07-29 at 1.48.43 AM.jpe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714668" cy="3086889"/>
                    </a:xfrm>
                    <a:prstGeom prst="rect">
                      <a:avLst/>
                    </a:prstGeom>
                    <a:noFill/>
                    <a:ln>
                      <a:solidFill>
                        <a:schemeClr val="tx1">
                          <a:alpha val="98000"/>
                        </a:schemeClr>
                      </a:solidFill>
                    </a:ln>
                  </pic:spPr>
                </pic:pic>
              </a:graphicData>
            </a:graphic>
          </wp:inline>
        </w:drawing>
      </w:r>
    </w:p>
    <w:p w:rsidR="00FA09C8" w:rsidRDefault="00FA09C8" w:rsidP="00FA09C8">
      <w:pPr>
        <w:pStyle w:val="NormalText"/>
        <w:jc w:val="center"/>
        <w:rPr>
          <w:lang w:bidi="ar-EG"/>
        </w:rPr>
      </w:pPr>
      <w:r w:rsidRPr="00AE2363">
        <w:rPr>
          <w:b/>
          <w:bCs/>
          <w:lang w:bidi="ar-EG"/>
        </w:rPr>
        <w:t>Figure 5.9</w:t>
      </w:r>
      <w:r>
        <w:rPr>
          <w:lang w:bidi="ar-EG"/>
        </w:rPr>
        <w:t xml:space="preserve"> Unity Scene</w:t>
      </w:r>
    </w:p>
    <w:p w:rsidR="00FA09C8" w:rsidRDefault="00FA09C8" w:rsidP="00FA09C8">
      <w:pPr>
        <w:pStyle w:val="Heading1"/>
      </w:pPr>
      <w:r>
        <w:lastRenderedPageBreak/>
        <w:t xml:space="preserve">5.4 Characters </w:t>
      </w:r>
    </w:p>
    <w:p w:rsidR="00FA09C8" w:rsidRDefault="00FA09C8" w:rsidP="00FA09C8">
      <w:pPr>
        <w:pStyle w:val="NormalText"/>
      </w:pPr>
      <w:r>
        <w:t>Now that the scene is finally finished in Unity, we now turn our focus to the characters and their facial expressions as that one main aspect of the application and a main indicator of how the user is performing.</w:t>
      </w:r>
    </w:p>
    <w:p w:rsidR="00FA09C8" w:rsidRDefault="00FA09C8" w:rsidP="00FA09C8">
      <w:pPr>
        <w:pStyle w:val="Heading2"/>
      </w:pPr>
      <w:r>
        <w:t>5.4.1 Importing Chars. in Unity</w:t>
      </w:r>
    </w:p>
    <w:p w:rsidR="00FA09C8" w:rsidRDefault="00FA09C8" w:rsidP="00FA09C8">
      <w:pPr>
        <w:pStyle w:val="NormalText"/>
      </w:pPr>
      <w:r>
        <w:t xml:space="preserve">As we are using characters from the Unity Assets and </w:t>
      </w:r>
      <w:proofErr w:type="spellStart"/>
      <w:r>
        <w:t>Mixamo</w:t>
      </w:r>
      <w:proofErr w:type="spellEnd"/>
      <w:r>
        <w:t xml:space="preserve">, we have to import them to the project. This a simply task as we can get those files </w:t>
      </w:r>
      <w:proofErr w:type="gramStart"/>
      <w:r>
        <w:t>as .FBX</w:t>
      </w:r>
      <w:proofErr w:type="gramEnd"/>
      <w:r>
        <w:t xml:space="preserve"> (</w:t>
      </w:r>
      <w:proofErr w:type="spellStart"/>
      <w:r>
        <w:t>Filmbox</w:t>
      </w:r>
      <w:proofErr w:type="spellEnd"/>
      <w:r>
        <w:t>) extension files and that is easily integrated with unity as soon as we import it we get a prefab of our character ready to use which is shown in Fig. 5.10.</w:t>
      </w:r>
    </w:p>
    <w:p w:rsidR="00FA09C8" w:rsidRDefault="00FA09C8" w:rsidP="00FA09C8">
      <w:pPr>
        <w:pStyle w:val="NormalText"/>
        <w:jc w:val="center"/>
      </w:pPr>
      <w:r>
        <w:rPr>
          <w:noProof/>
        </w:rPr>
        <w:drawing>
          <wp:inline distT="0" distB="0" distL="0" distR="0" wp14:anchorId="2437AC0A" wp14:editId="06CFC571">
            <wp:extent cx="4326523" cy="1778556"/>
            <wp:effectExtent l="19050" t="19050" r="17145"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42058" cy="1784942"/>
                    </a:xfrm>
                    <a:prstGeom prst="rect">
                      <a:avLst/>
                    </a:prstGeom>
                    <a:ln w="12700">
                      <a:solidFill>
                        <a:schemeClr val="tx1"/>
                      </a:solidFill>
                    </a:ln>
                  </pic:spPr>
                </pic:pic>
              </a:graphicData>
            </a:graphic>
          </wp:inline>
        </w:drawing>
      </w:r>
    </w:p>
    <w:p w:rsidR="00FA09C8" w:rsidRDefault="00FA09C8" w:rsidP="00FA09C8">
      <w:pPr>
        <w:pStyle w:val="NormalText"/>
        <w:jc w:val="center"/>
      </w:pPr>
      <w:r w:rsidRPr="0061035D">
        <w:rPr>
          <w:b/>
          <w:bCs/>
        </w:rPr>
        <w:t>Figure 5.</w:t>
      </w:r>
      <w:r>
        <w:rPr>
          <w:b/>
          <w:bCs/>
        </w:rPr>
        <w:t>10</w:t>
      </w:r>
      <w:r>
        <w:t xml:space="preserve"> Importing Character </w:t>
      </w:r>
    </w:p>
    <w:p w:rsidR="00FA09C8" w:rsidRDefault="00FA09C8" w:rsidP="00FA09C8">
      <w:pPr>
        <w:pStyle w:val="NormalText"/>
      </w:pPr>
    </w:p>
    <w:p w:rsidR="00FA09C8" w:rsidRDefault="00FA09C8" w:rsidP="00FA09C8">
      <w:pPr>
        <w:pStyle w:val="Heading2"/>
      </w:pPr>
      <w:r>
        <w:t>5.4.2 Facial Expressions</w:t>
      </w:r>
    </w:p>
    <w:p w:rsidR="00FA09C8" w:rsidRDefault="00FA09C8" w:rsidP="00FA09C8">
      <w:pPr>
        <w:pStyle w:val="NormalText"/>
      </w:pPr>
      <w:r>
        <w:t>To control the facial expressions of a character we have to control the muscles of the face and the basic rigging does not offer that option, to overcome this problem there are two options, the first is to enhance the rig to control every bit of the face, but that is a very hard and time consuming process. The second choice is to use a special option that Unity offers which is Blend shapes. Every character with a Blend shape object attached to it can be manipulated in many more ways compared to the normal rig specially the facial expressions and that can be done easily via sliders as shown in Figure 5.11.</w:t>
      </w:r>
    </w:p>
    <w:p w:rsidR="00FA09C8" w:rsidRDefault="00FA09C8" w:rsidP="00FA09C8">
      <w:pPr>
        <w:pStyle w:val="NormalText"/>
      </w:pPr>
      <w:r>
        <w:t xml:space="preserve">That ease of usage comes at the cost of more memory usage, which we shall discuss more in detail later in optimization in this chapter, but for now, we can simply use a few characters with the </w:t>
      </w:r>
      <w:proofErr w:type="spellStart"/>
      <w:r>
        <w:t>Blendshape</w:t>
      </w:r>
      <w:proofErr w:type="spellEnd"/>
      <w:r>
        <w:t xml:space="preserve"> settings and fill the remainder of the scene with normal rigged </w:t>
      </w:r>
      <w:proofErr w:type="spellStart"/>
      <w:r>
        <w:t>Mixamo</w:t>
      </w:r>
      <w:proofErr w:type="spellEnd"/>
      <w:r>
        <w:t xml:space="preserve"> characters</w:t>
      </w:r>
    </w:p>
    <w:p w:rsidR="00FA09C8" w:rsidRDefault="00FA09C8" w:rsidP="00FA09C8">
      <w:pPr>
        <w:pStyle w:val="NormalText"/>
        <w:jc w:val="center"/>
      </w:pPr>
      <w:r>
        <w:rPr>
          <w:noProof/>
        </w:rPr>
        <w:lastRenderedPageBreak/>
        <w:drawing>
          <wp:inline distT="0" distB="0" distL="0" distR="0" wp14:anchorId="6BD6304D" wp14:editId="1307F947">
            <wp:extent cx="3786854" cy="3626485"/>
            <wp:effectExtent l="19050" t="19050" r="23495"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74164" cy="3710098"/>
                    </a:xfrm>
                    <a:prstGeom prst="rect">
                      <a:avLst/>
                    </a:prstGeom>
                    <a:ln w="12700">
                      <a:solidFill>
                        <a:schemeClr val="tx1"/>
                      </a:solidFill>
                    </a:ln>
                  </pic:spPr>
                </pic:pic>
              </a:graphicData>
            </a:graphic>
          </wp:inline>
        </w:drawing>
      </w:r>
    </w:p>
    <w:p w:rsidR="00FA09C8" w:rsidRDefault="00FA09C8" w:rsidP="00FA09C8">
      <w:pPr>
        <w:pStyle w:val="NormalText"/>
        <w:jc w:val="center"/>
      </w:pPr>
      <w:r w:rsidRPr="009D370B">
        <w:rPr>
          <w:b/>
          <w:bCs/>
        </w:rPr>
        <w:t>Figure 5.11</w:t>
      </w:r>
      <w:r>
        <w:t xml:space="preserve"> </w:t>
      </w:r>
      <w:proofErr w:type="spellStart"/>
      <w:r>
        <w:t>Blendshape</w:t>
      </w:r>
      <w:proofErr w:type="spellEnd"/>
      <w:r>
        <w:t xml:space="preserve"> Settings</w:t>
      </w:r>
    </w:p>
    <w:p w:rsidR="00FA09C8" w:rsidRDefault="00FA09C8" w:rsidP="00FA09C8">
      <w:pPr>
        <w:pStyle w:val="NormalText"/>
        <w:jc w:val="center"/>
      </w:pPr>
      <w:r>
        <w:t xml:space="preserve">Fig 5.12 shows the scene after we added the characters from both Unity assets and </w:t>
      </w:r>
      <w:proofErr w:type="spellStart"/>
      <w:r>
        <w:t>Mixamo</w:t>
      </w:r>
      <w:proofErr w:type="spellEnd"/>
      <w:r>
        <w:t>.</w:t>
      </w:r>
      <w:r>
        <w:rPr>
          <w:noProof/>
        </w:rPr>
        <w:drawing>
          <wp:inline distT="0" distB="0" distL="0" distR="0" wp14:anchorId="33F2E3A6" wp14:editId="08141C64">
            <wp:extent cx="4800578" cy="3566160"/>
            <wp:effectExtent l="19050" t="19050" r="19685"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18801" cy="3579697"/>
                    </a:xfrm>
                    <a:prstGeom prst="rect">
                      <a:avLst/>
                    </a:prstGeom>
                    <a:ln w="15875">
                      <a:solidFill>
                        <a:schemeClr val="tx1"/>
                      </a:solidFill>
                    </a:ln>
                  </pic:spPr>
                </pic:pic>
              </a:graphicData>
            </a:graphic>
          </wp:inline>
        </w:drawing>
      </w:r>
    </w:p>
    <w:p w:rsidR="00FA09C8" w:rsidRDefault="00FA09C8" w:rsidP="00FA09C8">
      <w:pPr>
        <w:pStyle w:val="NormalText"/>
        <w:jc w:val="center"/>
      </w:pPr>
      <w:r w:rsidRPr="009D370B">
        <w:rPr>
          <w:b/>
          <w:bCs/>
        </w:rPr>
        <w:t>Figure 5.12</w:t>
      </w:r>
      <w:r>
        <w:t xml:space="preserve"> Scene with Characters</w:t>
      </w:r>
    </w:p>
    <w:p w:rsidR="00FA09C8" w:rsidRDefault="00FA09C8" w:rsidP="00FA09C8">
      <w:pPr>
        <w:pStyle w:val="Heading1"/>
      </w:pPr>
      <w:r>
        <w:lastRenderedPageBreak/>
        <w:t xml:space="preserve">5.6 Optimization </w:t>
      </w:r>
    </w:p>
    <w:p w:rsidR="00FA09C8" w:rsidRDefault="00FA09C8" w:rsidP="00FA09C8">
      <w:pPr>
        <w:pStyle w:val="NormalText"/>
      </w:pPr>
      <w:r>
        <w:t xml:space="preserve">The hall scene is finally complete and filled with characters but it is not optimized at all and it is even </w:t>
      </w:r>
      <w:proofErr w:type="spellStart"/>
      <w:r>
        <w:t>laggy</w:t>
      </w:r>
      <w:proofErr w:type="spellEnd"/>
      <w:r>
        <w:t xml:space="preserve"> with low f</w:t>
      </w:r>
      <w:r>
        <w:t>rame late even when run on PC, w</w:t>
      </w:r>
      <w:r>
        <w:t xml:space="preserve">hich means it will only run slower on android devices especially older models. </w:t>
      </w:r>
    </w:p>
    <w:p w:rsidR="00FA09C8" w:rsidRDefault="00FA09C8" w:rsidP="00FA09C8">
      <w:pPr>
        <w:pStyle w:val="NormalText"/>
      </w:pPr>
      <w:r>
        <w:t xml:space="preserve">The reason for this </w:t>
      </w:r>
      <w:proofErr w:type="spellStart"/>
      <w:r>
        <w:t>laggy</w:t>
      </w:r>
      <w:proofErr w:type="spellEnd"/>
      <w:r>
        <w:t xml:space="preserve"> performance because we are making a lot of calls to the GPU card to draw every single object in our scene every single frame, which is consuming and we can reduce those calls greatly with some techniques, which we will discuss in the part of the chapter. </w:t>
      </w:r>
    </w:p>
    <w:p w:rsidR="00FA09C8" w:rsidRDefault="00FA09C8" w:rsidP="00FA09C8">
      <w:pPr>
        <w:pStyle w:val="Heading2"/>
      </w:pPr>
      <w:r>
        <w:t>5.6.1 Draw Calls</w:t>
      </w:r>
    </w:p>
    <w:p w:rsidR="00FA09C8" w:rsidRDefault="00FA09C8" w:rsidP="00FA09C8">
      <w:pPr>
        <w:pStyle w:val="NormalText"/>
      </w:pPr>
      <w:r>
        <w:t xml:space="preserve">We have to first analyze what are draw calls and how many of them are too bad or more than what the GPU can handle, </w:t>
      </w:r>
      <w:r w:rsidR="005A6D84">
        <w:t>t</w:t>
      </w:r>
      <w:r w:rsidRPr="00965F0D">
        <w:t>o draw a </w:t>
      </w:r>
      <w:proofErr w:type="spellStart"/>
      <w:r w:rsidRPr="00965F0D">
        <w:t>GameObject</w:t>
      </w:r>
      <w:proofErr w:type="spellEnd"/>
      <w:r w:rsidRPr="00965F0D">
        <w:t> on the screen, the engine has to issue a draw call to the graphics API (such as OpenGL or Direct3D). Draw calls are often resource-intensive, with the graphics API doing significant work for every draw call, causing performance overhead on the CPU side. This is mostly caused by the state changes done between the draw calls (such as switching to a different Material), which causes resource-intensive validation and translation steps in the graphics driver.</w:t>
      </w:r>
    </w:p>
    <w:p w:rsidR="00FA09C8" w:rsidRDefault="00FA09C8" w:rsidP="00FA09C8">
      <w:pPr>
        <w:pStyle w:val="NormalText"/>
      </w:pPr>
      <w:r>
        <w:t xml:space="preserve">Now that we now what is a draw call, it is obvious that we have to reduce their number as much as possible to get a smoother feeling to our application with more than 50-60 fps. On computer devices we can get that frame rate with as many as 1000-2000 draw calls made from Unity, but that is not the case for mobile devices as we are limited to about 120-160 draw calls and that is only available on the newer models of mobile devices which we are targeting currently. </w:t>
      </w:r>
    </w:p>
    <w:p w:rsidR="00FA09C8" w:rsidRDefault="00FA09C8" w:rsidP="00FA09C8">
      <w:pPr>
        <w:pStyle w:val="NormalText"/>
      </w:pPr>
      <w:r>
        <w:t>The lecture hall now uses about 2200 draw calls, we have to reduce that to be in the range of 120-160 draw calls, and we are going to discuss how to achieve that in the following bits of this section.</w:t>
      </w:r>
    </w:p>
    <w:p w:rsidR="00FA09C8" w:rsidRPr="005A6D84" w:rsidRDefault="00FA09C8" w:rsidP="005A6D84">
      <w:pPr>
        <w:pStyle w:val="Heading2"/>
      </w:pPr>
      <w:r w:rsidRPr="005A6D84">
        <w:t>5.6.2 Draw Calls Reduction Techniques</w:t>
      </w:r>
    </w:p>
    <w:p w:rsidR="00FA09C8" w:rsidRDefault="00FA09C8" w:rsidP="00FA09C8">
      <w:pPr>
        <w:pStyle w:val="NormalText"/>
      </w:pPr>
      <w:r>
        <w:t>Fig. 5.6 shows the current state of the application as seen from stats window in Unity. We can see we have 2216 draw calls and the objects drawn consist of 6.6 million vertices. We have to reduce both the draw calls and number of vertices. The FPS is currently in the range 60-80, but on android, it does not reach 15.</w:t>
      </w:r>
    </w:p>
    <w:p w:rsidR="00FA09C8" w:rsidRDefault="00FA09C8" w:rsidP="00FA09C8">
      <w:pPr>
        <w:pStyle w:val="NormalText"/>
        <w:jc w:val="center"/>
      </w:pPr>
      <w:r>
        <w:rPr>
          <w:noProof/>
        </w:rPr>
        <w:drawing>
          <wp:inline distT="0" distB="0" distL="0" distR="0" wp14:anchorId="0691EDF1" wp14:editId="2761E036">
            <wp:extent cx="4722277" cy="2098551"/>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34220" cy="2103858"/>
                    </a:xfrm>
                    <a:prstGeom prst="rect">
                      <a:avLst/>
                    </a:prstGeom>
                    <a:noFill/>
                    <a:ln>
                      <a:noFill/>
                    </a:ln>
                  </pic:spPr>
                </pic:pic>
              </a:graphicData>
            </a:graphic>
          </wp:inline>
        </w:drawing>
      </w:r>
    </w:p>
    <w:p w:rsidR="00FA09C8" w:rsidRDefault="00FA09C8" w:rsidP="00FA09C8">
      <w:pPr>
        <w:pStyle w:val="NormalText"/>
        <w:jc w:val="center"/>
      </w:pPr>
      <w:r w:rsidRPr="00F25A36">
        <w:rPr>
          <w:b/>
          <w:bCs/>
        </w:rPr>
        <w:lastRenderedPageBreak/>
        <w:t>Figure 5.6</w:t>
      </w:r>
      <w:r>
        <w:t xml:space="preserve"> Scene Stats</w:t>
      </w:r>
    </w:p>
    <w:p w:rsidR="005A6D84" w:rsidRDefault="00FA09C8" w:rsidP="005A6D84">
      <w:pPr>
        <w:pStyle w:val="NormalText"/>
      </w:pPr>
      <w:r>
        <w:t>Now we begin to explore how to make our application suitable for mobile devices via some simple methods that can reduce the draw calls greatly without affecting the quality too much.</w:t>
      </w:r>
    </w:p>
    <w:p w:rsidR="00FA09C8" w:rsidRDefault="00FA09C8" w:rsidP="005A6D84">
      <w:pPr>
        <w:pStyle w:val="NormalText"/>
        <w:numPr>
          <w:ilvl w:val="0"/>
          <w:numId w:val="41"/>
        </w:numPr>
      </w:pPr>
      <w:r w:rsidRPr="00ED30D3">
        <w:rPr>
          <w:b/>
          <w:bCs/>
        </w:rPr>
        <w:t>Camera</w:t>
      </w:r>
    </w:p>
    <w:p w:rsidR="005A6D84" w:rsidRDefault="005A6D84" w:rsidP="005A6D84">
      <w:pPr>
        <w:pStyle w:val="NormalText"/>
        <w:ind w:left="720"/>
      </w:pPr>
      <w:r>
        <w:t>The camera control</w:t>
      </w:r>
      <w:r>
        <w:t>s</w:t>
      </w:r>
      <w:r>
        <w:t xml:space="preserve"> the quality of the drawn images so we can reduce that quality a bit since the mobile devices are usually so small so it won’t affect the quality that much. Fig 5.7 shows the camera settings and how we can choose a different rendering path.</w:t>
      </w:r>
    </w:p>
    <w:p w:rsidR="00FA09C8" w:rsidRDefault="00FA09C8" w:rsidP="00FA09C8">
      <w:pPr>
        <w:pStyle w:val="NormalText"/>
        <w:jc w:val="center"/>
        <w:rPr>
          <w:szCs w:val="24"/>
        </w:rPr>
      </w:pPr>
      <w:r>
        <w:rPr>
          <w:noProof/>
          <w:szCs w:val="24"/>
        </w:rPr>
        <w:drawing>
          <wp:inline distT="0" distB="0" distL="0" distR="0" wp14:anchorId="70E35127" wp14:editId="5BAD47B1">
            <wp:extent cx="2398314" cy="3209669"/>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08988" cy="3223955"/>
                    </a:xfrm>
                    <a:prstGeom prst="rect">
                      <a:avLst/>
                    </a:prstGeom>
                    <a:noFill/>
                    <a:ln>
                      <a:noFill/>
                    </a:ln>
                  </pic:spPr>
                </pic:pic>
              </a:graphicData>
            </a:graphic>
          </wp:inline>
        </w:drawing>
      </w:r>
      <w:r>
        <w:rPr>
          <w:szCs w:val="24"/>
        </w:rPr>
        <w:t xml:space="preserve">     </w:t>
      </w:r>
      <w:r w:rsidRPr="0023528E">
        <w:rPr>
          <w:noProof/>
        </w:rPr>
        <w:drawing>
          <wp:inline distT="0" distB="0" distL="0" distR="0" wp14:anchorId="21A43B54" wp14:editId="3484B9D1">
            <wp:extent cx="2399030" cy="3230815"/>
            <wp:effectExtent l="0" t="0" r="127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89869" cy="3353150"/>
                    </a:xfrm>
                    <a:prstGeom prst="rect">
                      <a:avLst/>
                    </a:prstGeom>
                    <a:noFill/>
                    <a:ln>
                      <a:noFill/>
                    </a:ln>
                  </pic:spPr>
                </pic:pic>
              </a:graphicData>
            </a:graphic>
          </wp:inline>
        </w:drawing>
      </w:r>
    </w:p>
    <w:p w:rsidR="00FA09C8" w:rsidRPr="0023528E" w:rsidRDefault="00FA09C8" w:rsidP="00FA09C8">
      <w:pPr>
        <w:pStyle w:val="NormalText"/>
        <w:rPr>
          <w:b/>
          <w:bCs/>
          <w:szCs w:val="24"/>
        </w:rPr>
      </w:pPr>
      <w:r>
        <w:rPr>
          <w:b/>
          <w:bCs/>
          <w:szCs w:val="24"/>
        </w:rPr>
        <w:t xml:space="preserve">         </w:t>
      </w:r>
      <w:r w:rsidRPr="0023528E">
        <w:rPr>
          <w:b/>
          <w:bCs/>
          <w:szCs w:val="24"/>
        </w:rPr>
        <w:t>Figure 5.7</w:t>
      </w:r>
      <w:r>
        <w:rPr>
          <w:szCs w:val="24"/>
        </w:rPr>
        <w:t xml:space="preserve"> Camera Rendering Path                 </w:t>
      </w:r>
      <w:r w:rsidRPr="0023528E">
        <w:rPr>
          <w:b/>
          <w:bCs/>
        </w:rPr>
        <w:t>Figure 5.8</w:t>
      </w:r>
      <w:r>
        <w:t xml:space="preserve"> Camera Sensor Size</w:t>
      </w:r>
    </w:p>
    <w:p w:rsidR="00FA09C8" w:rsidRDefault="00FA09C8" w:rsidP="005A6D84">
      <w:pPr>
        <w:pStyle w:val="NormalText"/>
        <w:ind w:left="720"/>
      </w:pPr>
      <w:r>
        <w:t>The camera angle controls how much we see so if we can reduce the angle and cover some object this means we can remove those objects from our draw calls. We can modify this setting in the camera settings shown in Fig. 5.8.</w:t>
      </w:r>
    </w:p>
    <w:p w:rsidR="00FA09C8" w:rsidRDefault="00FA09C8" w:rsidP="005A6D84">
      <w:pPr>
        <w:pStyle w:val="NormalText"/>
        <w:ind w:left="720"/>
      </w:pPr>
      <w:r>
        <w:t>Fig. 5.9 shows the new stats we achieved after modifying the previous settings and we are already off to a great start.</w:t>
      </w:r>
    </w:p>
    <w:p w:rsidR="00FA09C8" w:rsidRDefault="00FA09C8" w:rsidP="00FA09C8">
      <w:pPr>
        <w:pStyle w:val="NormalText"/>
        <w:jc w:val="center"/>
      </w:pPr>
      <w:r>
        <w:rPr>
          <w:noProof/>
        </w:rPr>
        <w:lastRenderedPageBreak/>
        <w:drawing>
          <wp:inline distT="0" distB="0" distL="0" distR="0" wp14:anchorId="62D95885" wp14:editId="4725DF1A">
            <wp:extent cx="3124545" cy="209684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34313" cy="2103398"/>
                    </a:xfrm>
                    <a:prstGeom prst="rect">
                      <a:avLst/>
                    </a:prstGeom>
                  </pic:spPr>
                </pic:pic>
              </a:graphicData>
            </a:graphic>
          </wp:inline>
        </w:drawing>
      </w:r>
    </w:p>
    <w:p w:rsidR="00FA09C8" w:rsidRDefault="00FA09C8" w:rsidP="005A6D84">
      <w:pPr>
        <w:pStyle w:val="NormalText"/>
        <w:jc w:val="center"/>
      </w:pPr>
      <w:r w:rsidRPr="0023528E">
        <w:rPr>
          <w:b/>
          <w:bCs/>
        </w:rPr>
        <w:t>Figure 5.9</w:t>
      </w:r>
      <w:r>
        <w:t xml:space="preserve"> Modified Stats</w:t>
      </w:r>
    </w:p>
    <w:p w:rsidR="00FA09C8" w:rsidRDefault="00FA09C8" w:rsidP="005A6D84">
      <w:pPr>
        <w:pStyle w:val="NormalText"/>
        <w:numPr>
          <w:ilvl w:val="0"/>
          <w:numId w:val="39"/>
        </w:numPr>
      </w:pPr>
      <w:r w:rsidRPr="00071B5E">
        <w:rPr>
          <w:b/>
          <w:bCs/>
        </w:rPr>
        <w:t>Static Objects</w:t>
      </w:r>
    </w:p>
    <w:p w:rsidR="005A6D84" w:rsidRDefault="005A6D84" w:rsidP="005A6D84">
      <w:pPr>
        <w:pStyle w:val="NormalText"/>
        <w:ind w:left="720"/>
      </w:pPr>
      <w:r>
        <w:t xml:space="preserve">Each object is responsible for a draw call but the scene is static meaning </w:t>
      </w:r>
      <w:r>
        <w:t>that no object in it changes it</w:t>
      </w:r>
      <w:r>
        <w:t>s position as time passes. We can take advantage of that by marking the scene objects as static – except characters – in the object settings shown in Fig 5.10 to minimize draw calls. If an object is marked as static it’s properties get calculated and drawn only once as we always know it’s position.</w:t>
      </w:r>
    </w:p>
    <w:p w:rsidR="005A6D84" w:rsidRDefault="005A6D84" w:rsidP="005A6D84">
      <w:pPr>
        <w:pStyle w:val="NormalText"/>
        <w:ind w:left="720"/>
      </w:pPr>
    </w:p>
    <w:p w:rsidR="00FA09C8" w:rsidRDefault="00FA09C8" w:rsidP="00FA09C8">
      <w:pPr>
        <w:pStyle w:val="NormalText"/>
        <w:jc w:val="center"/>
      </w:pPr>
      <w:r>
        <w:rPr>
          <w:noProof/>
        </w:rPr>
        <w:drawing>
          <wp:inline distT="0" distB="0" distL="0" distR="0" wp14:anchorId="12ECBACB" wp14:editId="1EC6C920">
            <wp:extent cx="2810510" cy="730250"/>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10510" cy="730250"/>
                    </a:xfrm>
                    <a:prstGeom prst="rect">
                      <a:avLst/>
                    </a:prstGeom>
                    <a:noFill/>
                    <a:ln>
                      <a:noFill/>
                    </a:ln>
                  </pic:spPr>
                </pic:pic>
              </a:graphicData>
            </a:graphic>
          </wp:inline>
        </w:drawing>
      </w:r>
    </w:p>
    <w:p w:rsidR="00FA09C8" w:rsidRDefault="00FA09C8" w:rsidP="00FA09C8">
      <w:pPr>
        <w:pStyle w:val="NormalText"/>
        <w:jc w:val="center"/>
      </w:pPr>
      <w:r w:rsidRPr="00C16F33">
        <w:rPr>
          <w:b/>
          <w:bCs/>
        </w:rPr>
        <w:t>Figure 5.10</w:t>
      </w:r>
      <w:r>
        <w:rPr>
          <w:b/>
          <w:bCs/>
        </w:rPr>
        <w:t xml:space="preserve"> </w:t>
      </w:r>
      <w:r w:rsidRPr="00C16F33">
        <w:t>Static Object</w:t>
      </w:r>
    </w:p>
    <w:p w:rsidR="005A6D84" w:rsidRDefault="00FA09C8" w:rsidP="005A6D84">
      <w:pPr>
        <w:pStyle w:val="NormalText"/>
        <w:numPr>
          <w:ilvl w:val="0"/>
          <w:numId w:val="39"/>
        </w:numPr>
        <w:rPr>
          <w:b/>
          <w:bCs/>
        </w:rPr>
      </w:pPr>
      <w:r>
        <w:rPr>
          <w:b/>
          <w:bCs/>
        </w:rPr>
        <w:t>Mesh Combining</w:t>
      </w:r>
    </w:p>
    <w:p w:rsidR="005A6D84" w:rsidRDefault="005A6D84" w:rsidP="005A6D84">
      <w:pPr>
        <w:pStyle w:val="NormalText"/>
        <w:ind w:left="720"/>
      </w:pPr>
      <w:r>
        <w:t>As we mentioned before every object get a draw call but some objects are identical to each other like the chairs, walls and others. We can take advantage of that and combi</w:t>
      </w:r>
      <w:r>
        <w:t xml:space="preserve">ne those objects or combine </w:t>
      </w:r>
      <w:proofErr w:type="gramStart"/>
      <w:r>
        <w:t>thei</w:t>
      </w:r>
      <w:r>
        <w:t>r</w:t>
      </w:r>
      <w:proofErr w:type="gramEnd"/>
      <w:r>
        <w:t xml:space="preserve"> meshes to have them be drawn </w:t>
      </w:r>
      <w:r>
        <w:t>as a single object at run time.</w:t>
      </w:r>
    </w:p>
    <w:p w:rsidR="005A6D84" w:rsidRPr="005A6D84" w:rsidRDefault="005A6D84" w:rsidP="005A6D84">
      <w:pPr>
        <w:pStyle w:val="NormalText"/>
        <w:ind w:left="720"/>
        <w:rPr>
          <w:b/>
          <w:bCs/>
        </w:rPr>
      </w:pPr>
      <w:r>
        <w:t>The idea discussed above can be achieved in two ways. The first is to design the object as a single item but that is not always possible and hard to achieve. The second method is easier and achieved through a simple script shown in Fig. 5.11.</w:t>
      </w:r>
    </w:p>
    <w:p w:rsidR="00FA09C8" w:rsidRDefault="00FA09C8" w:rsidP="00FA09C8">
      <w:pPr>
        <w:pStyle w:val="NormalText"/>
      </w:pPr>
    </w:p>
    <w:p w:rsidR="00FA09C8" w:rsidRDefault="00FA09C8" w:rsidP="00FA09C8">
      <w:pPr>
        <w:pStyle w:val="NormalText"/>
        <w:jc w:val="center"/>
      </w:pPr>
      <w:r>
        <w:rPr>
          <w:noProof/>
        </w:rPr>
        <w:lastRenderedPageBreak/>
        <w:drawing>
          <wp:inline distT="0" distB="0" distL="0" distR="0" wp14:anchorId="4B1EA020" wp14:editId="70F1BABF">
            <wp:extent cx="4569515" cy="2994179"/>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89099" cy="3007012"/>
                    </a:xfrm>
                    <a:prstGeom prst="rect">
                      <a:avLst/>
                    </a:prstGeom>
                  </pic:spPr>
                </pic:pic>
              </a:graphicData>
            </a:graphic>
          </wp:inline>
        </w:drawing>
      </w:r>
    </w:p>
    <w:p w:rsidR="00FA09C8" w:rsidRDefault="00FA09C8" w:rsidP="00FA09C8">
      <w:pPr>
        <w:pStyle w:val="NormalText"/>
        <w:jc w:val="center"/>
      </w:pPr>
      <w:r w:rsidRPr="004E3639">
        <w:rPr>
          <w:b/>
          <w:bCs/>
        </w:rPr>
        <w:t>Figure 5.11</w:t>
      </w:r>
      <w:r>
        <w:t xml:space="preserve"> Mesh Combining Script</w:t>
      </w:r>
    </w:p>
    <w:p w:rsidR="00FA09C8" w:rsidRDefault="00FA09C8" w:rsidP="005A6D84">
      <w:pPr>
        <w:pStyle w:val="NormalText"/>
      </w:pPr>
      <w:r>
        <w:t>The main advantage of this script is that if we 1000 identical objects they would cause 1000 draw calls but if we combine them they would all require only a single draw call.</w:t>
      </w:r>
    </w:p>
    <w:p w:rsidR="00FA09C8" w:rsidRDefault="00FA09C8" w:rsidP="005A6D84">
      <w:pPr>
        <w:pStyle w:val="SubSubHeader"/>
        <w:numPr>
          <w:ilvl w:val="0"/>
          <w:numId w:val="39"/>
        </w:numPr>
      </w:pPr>
      <w:r>
        <w:t>Mesh Simplification</w:t>
      </w:r>
    </w:p>
    <w:p w:rsidR="005A6D84" w:rsidRDefault="005A6D84" w:rsidP="005A6D84">
      <w:pPr>
        <w:pStyle w:val="NormalText"/>
        <w:ind w:left="720"/>
      </w:pPr>
      <w:r w:rsidRPr="007F4AB1">
        <w:t>Surface mesh simplification is the process of reducing the number of faces used in a surface mesh while keeping the overall shape, volume and boundaries preserved as much as possible.</w:t>
      </w:r>
      <w:r>
        <w:t xml:space="preserve"> Although it does not decrease </w:t>
      </w:r>
      <w:r>
        <w:t>draw calls count but it does have</w:t>
      </w:r>
      <w:r>
        <w:t xml:space="preserve"> two features it simplifies the amount of work done in a draw call since the mesh is simpler than it was. The second and more important feature is that Unity cannot combine meshes with more than 64,000 Vertices so sometimes mesh simplification is a necessary step before combining meshes. Fig. 5.12 shows a package called “Mesh Simplify” and the settings as it reduces a mesh and the percentage of vertices we want to keep of the original mesh. </w:t>
      </w:r>
    </w:p>
    <w:p w:rsidR="00FA09C8" w:rsidRDefault="00FA09C8" w:rsidP="00FA09C8">
      <w:pPr>
        <w:pStyle w:val="NormalText"/>
        <w:jc w:val="center"/>
      </w:pPr>
      <w:r>
        <w:rPr>
          <w:noProof/>
        </w:rPr>
        <w:lastRenderedPageBreak/>
        <w:drawing>
          <wp:inline distT="0" distB="0" distL="0" distR="0" wp14:anchorId="04962A66" wp14:editId="0FE54C05">
            <wp:extent cx="5240879" cy="3120437"/>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44420" cy="3122545"/>
                    </a:xfrm>
                    <a:prstGeom prst="rect">
                      <a:avLst/>
                    </a:prstGeom>
                  </pic:spPr>
                </pic:pic>
              </a:graphicData>
            </a:graphic>
          </wp:inline>
        </w:drawing>
      </w:r>
    </w:p>
    <w:p w:rsidR="00FA09C8" w:rsidRDefault="00FA09C8" w:rsidP="00FA09C8">
      <w:pPr>
        <w:pStyle w:val="NormalText"/>
        <w:jc w:val="center"/>
      </w:pPr>
      <w:r w:rsidRPr="00FE7662">
        <w:rPr>
          <w:b/>
          <w:bCs/>
        </w:rPr>
        <w:t>Figure 5.12</w:t>
      </w:r>
      <w:r>
        <w:t xml:space="preserve"> Mesh Simplify Features</w:t>
      </w:r>
    </w:p>
    <w:p w:rsidR="00FA09C8" w:rsidRDefault="00FA09C8" w:rsidP="00FA09C8">
      <w:pPr>
        <w:pStyle w:val="SubSubHeader"/>
        <w:numPr>
          <w:ilvl w:val="0"/>
          <w:numId w:val="39"/>
        </w:numPr>
      </w:pPr>
      <w:r>
        <w:t>Materials</w:t>
      </w:r>
    </w:p>
    <w:p w:rsidR="005A6D84" w:rsidRDefault="005A6D84" w:rsidP="005A6D84">
      <w:pPr>
        <w:pStyle w:val="NormalText"/>
        <w:ind w:left="720"/>
      </w:pPr>
      <w:r>
        <w:t>Similar to static objects we can allow GPU to make an instance of that material and use it one time to draw all the objects in the scene that use this material all in a single swoop. This is done by enabling GPU instancing in materials settings shown in figure 5.13.</w:t>
      </w:r>
    </w:p>
    <w:p w:rsidR="00FA09C8" w:rsidRDefault="00FA09C8" w:rsidP="00FA09C8">
      <w:pPr>
        <w:pStyle w:val="NormalText"/>
        <w:jc w:val="center"/>
      </w:pPr>
      <w:r>
        <w:rPr>
          <w:noProof/>
        </w:rPr>
        <w:drawing>
          <wp:inline distT="0" distB="0" distL="0" distR="0" wp14:anchorId="6AA221CC" wp14:editId="68F781F9">
            <wp:extent cx="2428875" cy="8858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28875" cy="885825"/>
                    </a:xfrm>
                    <a:prstGeom prst="rect">
                      <a:avLst/>
                    </a:prstGeom>
                  </pic:spPr>
                </pic:pic>
              </a:graphicData>
            </a:graphic>
          </wp:inline>
        </w:drawing>
      </w:r>
    </w:p>
    <w:p w:rsidR="00FA09C8" w:rsidRDefault="00FA09C8" w:rsidP="00FA09C8">
      <w:pPr>
        <w:pStyle w:val="NormalText"/>
        <w:jc w:val="center"/>
      </w:pPr>
      <w:r w:rsidRPr="007B44F8">
        <w:rPr>
          <w:b/>
          <w:bCs/>
        </w:rPr>
        <w:t>Figure 5.13</w:t>
      </w:r>
      <w:r>
        <w:t xml:space="preserve"> GPU Instancing</w:t>
      </w:r>
    </w:p>
    <w:p w:rsidR="00FA09C8" w:rsidRDefault="00FA09C8" w:rsidP="005A6D84">
      <w:pPr>
        <w:pStyle w:val="NormalText"/>
        <w:ind w:left="720"/>
      </w:pPr>
      <w:r>
        <w:t xml:space="preserve">Another enhancement that we can do is choose a suitable </w:t>
      </w:r>
      <w:proofErr w:type="spellStart"/>
      <w:r>
        <w:t>shader</w:t>
      </w:r>
      <w:proofErr w:type="spellEnd"/>
      <w:r>
        <w:t xml:space="preserve"> type</w:t>
      </w:r>
      <w:r w:rsidRPr="007B44F8">
        <w:t xml:space="preserve">. </w:t>
      </w:r>
      <w:r>
        <w:t>A</w:t>
      </w:r>
      <w:r w:rsidRPr="007B44F8">
        <w:t xml:space="preserve"> </w:t>
      </w:r>
      <w:proofErr w:type="spellStart"/>
      <w:r w:rsidRPr="007B44F8">
        <w:t>shader</w:t>
      </w:r>
      <w:proofErr w:type="spellEnd"/>
      <w:r w:rsidRPr="007B44F8">
        <w:t xml:space="preserve"> is a type of computer program originally used for shading in 3D scenes</w:t>
      </w:r>
      <w:r>
        <w:t xml:space="preserve">. Depending on the target platform, we can change the </w:t>
      </w:r>
      <w:proofErr w:type="spellStart"/>
      <w:r>
        <w:t>shader</w:t>
      </w:r>
      <w:proofErr w:type="spellEnd"/>
      <w:r>
        <w:t xml:space="preserve"> to a less memory consuming option, in our case we can choose Mobile/Diffuse </w:t>
      </w:r>
      <w:proofErr w:type="spellStart"/>
      <w:r>
        <w:t>shader</w:t>
      </w:r>
      <w:proofErr w:type="spellEnd"/>
      <w:r>
        <w:t xml:space="preserve">. Different options for </w:t>
      </w:r>
      <w:proofErr w:type="spellStart"/>
      <w:r>
        <w:t>shaders</w:t>
      </w:r>
      <w:proofErr w:type="spellEnd"/>
      <w:r>
        <w:t xml:space="preserve"> are shown in figure 5.14.</w:t>
      </w:r>
    </w:p>
    <w:p w:rsidR="00FA09C8" w:rsidRDefault="00FA09C8" w:rsidP="00FA09C8">
      <w:pPr>
        <w:pStyle w:val="NormalText"/>
        <w:jc w:val="center"/>
      </w:pPr>
      <w:r>
        <w:rPr>
          <w:noProof/>
        </w:rPr>
        <w:lastRenderedPageBreak/>
        <w:drawing>
          <wp:inline distT="0" distB="0" distL="0" distR="0" wp14:anchorId="7A4218C0" wp14:editId="54BC8226">
            <wp:extent cx="2066728" cy="337419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78354" cy="3393175"/>
                    </a:xfrm>
                    <a:prstGeom prst="rect">
                      <a:avLst/>
                    </a:prstGeom>
                    <a:noFill/>
                    <a:ln>
                      <a:noFill/>
                    </a:ln>
                  </pic:spPr>
                </pic:pic>
              </a:graphicData>
            </a:graphic>
          </wp:inline>
        </w:drawing>
      </w:r>
    </w:p>
    <w:p w:rsidR="00FA09C8" w:rsidRDefault="00FA09C8" w:rsidP="00FA09C8">
      <w:pPr>
        <w:pStyle w:val="NormalText"/>
        <w:jc w:val="center"/>
      </w:pPr>
      <w:r w:rsidRPr="007B44F8">
        <w:rPr>
          <w:b/>
          <w:bCs/>
        </w:rPr>
        <w:t>Figure 5.14</w:t>
      </w:r>
      <w:r>
        <w:t xml:space="preserve"> </w:t>
      </w:r>
      <w:proofErr w:type="spellStart"/>
      <w:r>
        <w:t>Shader</w:t>
      </w:r>
      <w:proofErr w:type="spellEnd"/>
      <w:r>
        <w:t xml:space="preserve"> Types</w:t>
      </w:r>
    </w:p>
    <w:p w:rsidR="00FA09C8" w:rsidRDefault="00FA09C8" w:rsidP="005A6D84">
      <w:pPr>
        <w:pStyle w:val="SubSubHeader"/>
        <w:numPr>
          <w:ilvl w:val="0"/>
          <w:numId w:val="39"/>
        </w:numPr>
      </w:pPr>
      <w:r>
        <w:t>Lighting</w:t>
      </w:r>
    </w:p>
    <w:p w:rsidR="005A6D84" w:rsidRDefault="005A6D84" w:rsidP="005A6D84">
      <w:pPr>
        <w:pStyle w:val="NormalText"/>
        <w:ind w:left="720"/>
      </w:pPr>
      <w:r>
        <w:t>The last thing we can enhance is the light settings. Light directions and shadows are calculated during runtime and that adds an overhead to the draw calls but our scene is mostly static so we always know where is the light hitting the objects and because of that we can set the light mode to Baked which means the light is calculated only once as we always know it’s settings. We can also turn of the shadows as they add an overhead to the calculations as well. Fig 5.15 shows the modified light settings we are using.</w:t>
      </w:r>
    </w:p>
    <w:p w:rsidR="00FA09C8" w:rsidRDefault="00FA09C8" w:rsidP="00FA09C8">
      <w:pPr>
        <w:pStyle w:val="SubSubHeader"/>
        <w:ind w:left="720"/>
        <w:jc w:val="center"/>
      </w:pPr>
      <w:r>
        <w:rPr>
          <w:noProof/>
        </w:rPr>
        <w:drawing>
          <wp:inline distT="0" distB="0" distL="0" distR="0" wp14:anchorId="5ED9C425" wp14:editId="63469F33">
            <wp:extent cx="2489595" cy="25908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19416" cy="2621833"/>
                    </a:xfrm>
                    <a:prstGeom prst="rect">
                      <a:avLst/>
                    </a:prstGeom>
                  </pic:spPr>
                </pic:pic>
              </a:graphicData>
            </a:graphic>
          </wp:inline>
        </w:drawing>
      </w:r>
    </w:p>
    <w:p w:rsidR="00FA09C8" w:rsidRDefault="00FA09C8" w:rsidP="00FA09C8">
      <w:pPr>
        <w:pStyle w:val="SubSubHeader"/>
        <w:ind w:left="720"/>
        <w:jc w:val="center"/>
      </w:pPr>
      <w:r>
        <w:t xml:space="preserve">Figure 5.15 </w:t>
      </w:r>
      <w:r w:rsidRPr="007B44F8">
        <w:rPr>
          <w:b w:val="0"/>
          <w:bCs/>
        </w:rPr>
        <w:t>Light Settings</w:t>
      </w:r>
    </w:p>
    <w:p w:rsidR="00FA09C8" w:rsidRDefault="00FA09C8" w:rsidP="00FA09C8">
      <w:pPr>
        <w:pStyle w:val="MainHeader"/>
        <w:rPr>
          <w:sz w:val="24"/>
        </w:rPr>
      </w:pPr>
    </w:p>
    <w:p w:rsidR="00FA09C8" w:rsidRDefault="00FA09C8" w:rsidP="005A6D84">
      <w:pPr>
        <w:pStyle w:val="Heading2"/>
      </w:pPr>
      <w:r>
        <w:t>5.6.3 Conclusion</w:t>
      </w:r>
    </w:p>
    <w:p w:rsidR="00FA09C8" w:rsidRDefault="00FA09C8" w:rsidP="00FA09C8">
      <w:pPr>
        <w:pStyle w:val="NormalText"/>
      </w:pPr>
      <w:r>
        <w:t xml:space="preserve">Now it is time to reflect back on what we discussed in optimization and how it affected the performance of our application. First, we need to understand that it is a tradeoff between quality and performance and we need to figure the perfect balance to reach best performance with best quality. Fig 5.13 shows a </w:t>
      </w:r>
      <w:r w:rsidRPr="00AD4E76">
        <w:t>comparison</w:t>
      </w:r>
      <w:r>
        <w:t xml:space="preserve"> between the numbers we started with as shown previously in Fig 5.6. These results are achieved by combining all of the above techniques.</w:t>
      </w:r>
    </w:p>
    <w:p w:rsidR="00FA09C8" w:rsidRDefault="00FA09C8" w:rsidP="00FA09C8">
      <w:pPr>
        <w:pStyle w:val="NormalText"/>
        <w:jc w:val="center"/>
      </w:pPr>
      <w:r>
        <w:rPr>
          <w:noProof/>
        </w:rPr>
        <w:drawing>
          <wp:inline distT="0" distB="0" distL="0" distR="0" wp14:anchorId="2756469D" wp14:editId="33DFBBC5">
            <wp:extent cx="5581015" cy="1419860"/>
            <wp:effectExtent l="0" t="0" r="635"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81015" cy="1419860"/>
                    </a:xfrm>
                    <a:prstGeom prst="rect">
                      <a:avLst/>
                    </a:prstGeom>
                  </pic:spPr>
                </pic:pic>
              </a:graphicData>
            </a:graphic>
          </wp:inline>
        </w:drawing>
      </w:r>
    </w:p>
    <w:p w:rsidR="00FA09C8" w:rsidRDefault="00FA09C8" w:rsidP="00FA09C8">
      <w:pPr>
        <w:pStyle w:val="NormalText"/>
        <w:jc w:val="center"/>
      </w:pPr>
      <w:r w:rsidRPr="00922BFB">
        <w:rPr>
          <w:b/>
          <w:bCs/>
        </w:rPr>
        <w:t>Figure 5.13</w:t>
      </w:r>
      <w:r>
        <w:t xml:space="preserve"> Modified Stats</w:t>
      </w:r>
    </w:p>
    <w:p w:rsidR="00FA09C8" w:rsidRDefault="00FA09C8" w:rsidP="00FA09C8">
      <w:pPr>
        <w:pStyle w:val="NormalText"/>
      </w:pPr>
    </w:p>
    <w:p w:rsidR="00FA09C8" w:rsidRDefault="00FA09C8" w:rsidP="005A6D84">
      <w:pPr>
        <w:pStyle w:val="Heading1"/>
      </w:pPr>
      <w:r>
        <w:t>5.7 Final Presentation</w:t>
      </w:r>
    </w:p>
    <w:p w:rsidR="00FA09C8" w:rsidRDefault="00FA09C8" w:rsidP="00FA09C8">
      <w:pPr>
        <w:pStyle w:val="NormalText"/>
      </w:pPr>
      <w:r>
        <w:t>The scene is now all finished and functional but we need to polish it for a better user experience. The first thing we notice that we launch directly into the hall scene with no start screen. We can easily fix this by adding a simply starting screen or room in our case since we are in VR and add a start button and some simple options. The second thing we are going to do is add tree and a sky to our lecture scene to give more of real life feeling.</w:t>
      </w:r>
    </w:p>
    <w:p w:rsidR="00FA09C8" w:rsidRDefault="00FA09C8" w:rsidP="005A6D84">
      <w:pPr>
        <w:pStyle w:val="Heading2"/>
      </w:pPr>
      <w:r>
        <w:t>5.7.1 Starting Room</w:t>
      </w:r>
    </w:p>
    <w:p w:rsidR="00FA09C8" w:rsidRDefault="00FA09C8" w:rsidP="00FA09C8">
      <w:pPr>
        <w:pStyle w:val="NormalText"/>
      </w:pPr>
      <w:r>
        <w:t>Fig 5.14 shows a simple hollow cube with our buttons and instructions all laid out on the walls of sides of that cube.</w:t>
      </w:r>
    </w:p>
    <w:p w:rsidR="00FA09C8" w:rsidRDefault="00FA09C8" w:rsidP="00FA09C8">
      <w:pPr>
        <w:pStyle w:val="NormalText"/>
        <w:jc w:val="center"/>
      </w:pPr>
      <w:r>
        <w:rPr>
          <w:noProof/>
        </w:rPr>
        <w:lastRenderedPageBreak/>
        <w:drawing>
          <wp:inline distT="0" distB="0" distL="0" distR="0" wp14:anchorId="29333A07" wp14:editId="2D45E0A2">
            <wp:extent cx="4210200" cy="267101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236002" cy="2687387"/>
                    </a:xfrm>
                    <a:prstGeom prst="rect">
                      <a:avLst/>
                    </a:prstGeom>
                    <a:noFill/>
                    <a:ln>
                      <a:noFill/>
                    </a:ln>
                  </pic:spPr>
                </pic:pic>
              </a:graphicData>
            </a:graphic>
          </wp:inline>
        </w:drawing>
      </w:r>
    </w:p>
    <w:p w:rsidR="00FA09C8" w:rsidRDefault="00FA09C8" w:rsidP="00FA09C8">
      <w:pPr>
        <w:pStyle w:val="NormalText"/>
        <w:jc w:val="center"/>
        <w:rPr>
          <w:rtl/>
        </w:rPr>
      </w:pPr>
      <w:r w:rsidRPr="00871F08">
        <w:rPr>
          <w:b/>
          <w:bCs/>
        </w:rPr>
        <w:t>Figure 5.14</w:t>
      </w:r>
      <w:r>
        <w:t xml:space="preserve"> 360</w:t>
      </w:r>
      <w:r>
        <w:rPr>
          <w:rFonts w:ascii="Arial" w:hAnsi="Arial" w:cs="Arial"/>
          <w:color w:val="222222"/>
          <w:shd w:val="clear" w:color="auto" w:fill="FFFFFF"/>
        </w:rPr>
        <w:t>°</w:t>
      </w:r>
      <w:r>
        <w:t xml:space="preserve"> Rotation of Starting Room</w:t>
      </w:r>
    </w:p>
    <w:p w:rsidR="00FA09C8" w:rsidRDefault="00FA09C8" w:rsidP="00FA09C8">
      <w:pPr>
        <w:pStyle w:val="NormalText"/>
      </w:pPr>
      <w:r>
        <w:t>As for the options menu, Fig 5.15 shows another 360 view of the starting menu after we choose the click the menu button.</w:t>
      </w:r>
    </w:p>
    <w:p w:rsidR="00FA09C8" w:rsidRDefault="00FA09C8" w:rsidP="00FA09C8">
      <w:pPr>
        <w:pStyle w:val="NormalText"/>
        <w:jc w:val="center"/>
        <w:rPr>
          <w:lang w:bidi="ar-EG"/>
        </w:rPr>
      </w:pPr>
      <w:r>
        <w:rPr>
          <w:noProof/>
        </w:rPr>
        <w:drawing>
          <wp:inline distT="0" distB="0" distL="0" distR="0" wp14:anchorId="6CC76244" wp14:editId="3811CC7B">
            <wp:extent cx="4444649" cy="2834444"/>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464385" cy="2847030"/>
                    </a:xfrm>
                    <a:prstGeom prst="rect">
                      <a:avLst/>
                    </a:prstGeom>
                    <a:noFill/>
                    <a:ln>
                      <a:noFill/>
                    </a:ln>
                  </pic:spPr>
                </pic:pic>
              </a:graphicData>
            </a:graphic>
          </wp:inline>
        </w:drawing>
      </w:r>
    </w:p>
    <w:p w:rsidR="00FA09C8" w:rsidRDefault="00FA09C8" w:rsidP="00FA09C8">
      <w:pPr>
        <w:pStyle w:val="NormalText"/>
        <w:jc w:val="center"/>
      </w:pPr>
      <w:r w:rsidRPr="00871F08">
        <w:rPr>
          <w:b/>
          <w:bCs/>
          <w:lang w:bidi="ar-EG"/>
        </w:rPr>
        <w:t>Figure 5.15</w:t>
      </w:r>
      <w:r>
        <w:rPr>
          <w:lang w:bidi="ar-EG"/>
        </w:rPr>
        <w:t xml:space="preserve"> </w:t>
      </w:r>
      <w:r>
        <w:t>360</w:t>
      </w:r>
      <w:r>
        <w:rPr>
          <w:rFonts w:ascii="Arial" w:hAnsi="Arial" w:cs="Arial"/>
          <w:color w:val="222222"/>
          <w:shd w:val="clear" w:color="auto" w:fill="FFFFFF"/>
        </w:rPr>
        <w:t>°</w:t>
      </w:r>
      <w:r>
        <w:t xml:space="preserve"> Rotation of Options Screen</w:t>
      </w:r>
    </w:p>
    <w:p w:rsidR="00FA09C8" w:rsidRDefault="00FA09C8" w:rsidP="00FA09C8">
      <w:pPr>
        <w:pStyle w:val="NormalText"/>
        <w:ind w:left="360"/>
        <w:rPr>
          <w:lang w:bidi="ar-EG"/>
        </w:rPr>
      </w:pPr>
      <w:r>
        <w:rPr>
          <w:lang w:bidi="ar-EG"/>
        </w:rPr>
        <w:t xml:space="preserve">The server IP is currently static so we want to change it during run time to be able to receive question from the UNILM model. </w:t>
      </w:r>
    </w:p>
    <w:p w:rsidR="00FA09C8" w:rsidRDefault="00FA09C8" w:rsidP="00FA09C8">
      <w:pPr>
        <w:pStyle w:val="NormalText"/>
        <w:ind w:left="360"/>
        <w:rPr>
          <w:lang w:bidi="ar-EG"/>
        </w:rPr>
      </w:pPr>
      <w:r>
        <w:rPr>
          <w:lang w:bidi="ar-EG"/>
        </w:rPr>
        <w:t>The camera distance refers to the distance between the distance between the camera and the first line of audience and the user is able to change based on their liking and level of comfort.</w:t>
      </w:r>
    </w:p>
    <w:p w:rsidR="00FA09C8" w:rsidRDefault="00FA09C8" w:rsidP="00FA09C8">
      <w:pPr>
        <w:pStyle w:val="NormalText"/>
        <w:ind w:left="360"/>
        <w:rPr>
          <w:lang w:bidi="ar-EG"/>
        </w:rPr>
      </w:pPr>
    </w:p>
    <w:p w:rsidR="00FA09C8" w:rsidRDefault="00FA09C8" w:rsidP="005A6D84">
      <w:pPr>
        <w:pStyle w:val="Heading2"/>
        <w:rPr>
          <w:lang w:bidi="ar-EG"/>
        </w:rPr>
      </w:pPr>
      <w:r>
        <w:rPr>
          <w:lang w:bidi="ar-EG"/>
        </w:rPr>
        <w:lastRenderedPageBreak/>
        <w:t>5.7.2 Main Scene Polishing</w:t>
      </w:r>
    </w:p>
    <w:p w:rsidR="00FA09C8" w:rsidRDefault="00FA09C8" w:rsidP="00FA09C8">
      <w:pPr>
        <w:pStyle w:val="NormalText"/>
        <w:rPr>
          <w:lang w:bidi="ar-EG"/>
        </w:rPr>
      </w:pPr>
      <w:r>
        <w:rPr>
          <w:lang w:bidi="ar-EG"/>
        </w:rPr>
        <w:t>To make the user make more at a real life scene we added some simple items to make it more realistic below we explore those items:</w:t>
      </w:r>
    </w:p>
    <w:p w:rsidR="00FA09C8" w:rsidRDefault="00FA09C8" w:rsidP="00FA09C8">
      <w:pPr>
        <w:pStyle w:val="NormalText"/>
        <w:numPr>
          <w:ilvl w:val="0"/>
          <w:numId w:val="39"/>
        </w:numPr>
        <w:rPr>
          <w:lang w:bidi="ar-EG"/>
        </w:rPr>
      </w:pPr>
      <w:r>
        <w:rPr>
          <w:lang w:bidi="ar-EG"/>
        </w:rPr>
        <w:t>Tree and a Skybox</w:t>
      </w:r>
    </w:p>
    <w:p w:rsidR="00FA09C8" w:rsidRDefault="00FA09C8" w:rsidP="00FA09C8">
      <w:pPr>
        <w:pStyle w:val="NormalText"/>
        <w:numPr>
          <w:ilvl w:val="0"/>
          <w:numId w:val="39"/>
        </w:numPr>
        <w:rPr>
          <w:lang w:bidi="ar-EG"/>
        </w:rPr>
      </w:pPr>
      <w:r>
        <w:rPr>
          <w:lang w:bidi="ar-EG"/>
        </w:rPr>
        <w:t>Laptop image</w:t>
      </w:r>
    </w:p>
    <w:p w:rsidR="00FA09C8" w:rsidRDefault="00FA09C8" w:rsidP="005A6D84">
      <w:pPr>
        <w:pStyle w:val="NormalText"/>
        <w:numPr>
          <w:ilvl w:val="0"/>
          <w:numId w:val="39"/>
        </w:numPr>
        <w:rPr>
          <w:lang w:bidi="ar-EG"/>
        </w:rPr>
      </w:pPr>
      <w:r>
        <w:rPr>
          <w:lang w:bidi="ar-EG"/>
        </w:rPr>
        <w:t>Textbox for feedback on speech’s speed</w:t>
      </w:r>
    </w:p>
    <w:p w:rsidR="00FA09C8" w:rsidRDefault="00FA09C8" w:rsidP="00FA09C8">
      <w:pPr>
        <w:pStyle w:val="NormalText"/>
        <w:rPr>
          <w:lang w:bidi="ar-EG"/>
        </w:rPr>
      </w:pPr>
      <w:r>
        <w:rPr>
          <w:lang w:bidi="ar-EG"/>
        </w:rPr>
        <w:t>Fig. 5.16 shows the final scene image during runtime.</w:t>
      </w:r>
    </w:p>
    <w:p w:rsidR="00FA09C8" w:rsidRDefault="00FA09C8" w:rsidP="00FA09C8">
      <w:pPr>
        <w:pStyle w:val="NormalText"/>
        <w:jc w:val="center"/>
      </w:pPr>
      <w:r>
        <w:rPr>
          <w:noProof/>
        </w:rPr>
        <w:drawing>
          <wp:inline distT="0" distB="0" distL="0" distR="0" wp14:anchorId="1DDE553D" wp14:editId="7578D4BB">
            <wp:extent cx="5578475" cy="2761615"/>
            <wp:effectExtent l="19050" t="19050" r="22225" b="196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78475" cy="2761615"/>
                    </a:xfrm>
                    <a:prstGeom prst="rect">
                      <a:avLst/>
                    </a:prstGeom>
                    <a:noFill/>
                    <a:ln w="22225">
                      <a:solidFill>
                        <a:schemeClr val="tx1"/>
                      </a:solidFill>
                    </a:ln>
                    <a:effectLst>
                      <a:outerShdw blurRad="50800" dist="50800" dir="5400000" sx="1000" sy="1000" algn="ctr" rotWithShape="0">
                        <a:srgbClr val="000000">
                          <a:alpha val="43137"/>
                        </a:srgbClr>
                      </a:outerShdw>
                      <a:softEdge rad="0"/>
                    </a:effectLst>
                  </pic:spPr>
                </pic:pic>
              </a:graphicData>
            </a:graphic>
          </wp:inline>
        </w:drawing>
      </w:r>
    </w:p>
    <w:p w:rsidR="00FA09C8" w:rsidRDefault="00FA09C8" w:rsidP="005A6D84">
      <w:pPr>
        <w:pStyle w:val="NormalText"/>
        <w:jc w:val="center"/>
      </w:pPr>
      <w:r w:rsidRPr="00DC6766">
        <w:rPr>
          <w:b/>
          <w:bCs/>
        </w:rPr>
        <w:t xml:space="preserve">Fig 5.16 </w:t>
      </w:r>
      <w:r>
        <w:t>Final Scene</w:t>
      </w:r>
    </w:p>
    <w:p w:rsidR="00FA09C8" w:rsidRDefault="00FA09C8" w:rsidP="00FA09C8">
      <w:pPr>
        <w:pStyle w:val="NormalText"/>
      </w:pPr>
      <w:r>
        <w:t>Fig 5.17 shows the application on an android device.</w:t>
      </w:r>
    </w:p>
    <w:p w:rsidR="00FA09C8" w:rsidRDefault="00FA09C8" w:rsidP="00FA09C8">
      <w:pPr>
        <w:pStyle w:val="NormalText"/>
        <w:jc w:val="center"/>
      </w:pPr>
      <w:r>
        <w:rPr>
          <w:noProof/>
        </w:rPr>
        <w:lastRenderedPageBreak/>
        <w:drawing>
          <wp:inline distT="0" distB="0" distL="0" distR="0" wp14:anchorId="37860664" wp14:editId="2BAFF8EE">
            <wp:extent cx="5970068" cy="335642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80612" cy="3362350"/>
                    </a:xfrm>
                    <a:prstGeom prst="rect">
                      <a:avLst/>
                    </a:prstGeom>
                    <a:noFill/>
                    <a:ln>
                      <a:noFill/>
                    </a:ln>
                  </pic:spPr>
                </pic:pic>
              </a:graphicData>
            </a:graphic>
          </wp:inline>
        </w:drawing>
      </w:r>
    </w:p>
    <w:p w:rsidR="00FA09C8" w:rsidRDefault="00FA09C8" w:rsidP="00FA09C8">
      <w:pPr>
        <w:pStyle w:val="NormalText"/>
        <w:jc w:val="center"/>
      </w:pPr>
      <w:r w:rsidRPr="00465C6C">
        <w:rPr>
          <w:b/>
          <w:bCs/>
        </w:rPr>
        <w:t>Figure 5.17</w:t>
      </w:r>
      <w:r>
        <w:t xml:space="preserve"> Mobile Application</w:t>
      </w:r>
    </w:p>
    <w:p w:rsidR="00B740BC" w:rsidRPr="00C72A81" w:rsidRDefault="00B740BC" w:rsidP="00C72A81">
      <w:pPr>
        <w:pStyle w:val="Title"/>
        <w:rPr>
          <w:smallCaps/>
        </w:rPr>
      </w:pPr>
      <w:r w:rsidRPr="007820B9">
        <w:br w:type="page"/>
      </w:r>
    </w:p>
    <w:p w:rsidR="00C72A81" w:rsidRPr="00C72A81" w:rsidRDefault="00C72A81" w:rsidP="00C72A81">
      <w:pPr>
        <w:pStyle w:val="Title"/>
        <w:rPr>
          <w:rStyle w:val="SubtleReference"/>
        </w:rPr>
      </w:pPr>
      <w:r>
        <w:rPr>
          <w:rStyle w:val="SubtleReference"/>
        </w:rPr>
        <w:lastRenderedPageBreak/>
        <w:t>Conclusion</w:t>
      </w:r>
    </w:p>
    <w:p w:rsidR="00B740BC" w:rsidRPr="007820B9" w:rsidRDefault="00B740BC">
      <w:pPr>
        <w:rPr>
          <w:rFonts w:asciiTheme="majorBidi" w:hAnsiTheme="majorBidi" w:cstheme="majorBidi"/>
        </w:rPr>
      </w:pPr>
      <w:r w:rsidRPr="007820B9">
        <w:rPr>
          <w:rFonts w:asciiTheme="majorBidi" w:hAnsiTheme="majorBidi" w:cstheme="majorBidi"/>
        </w:rPr>
        <w:br w:type="page"/>
      </w:r>
    </w:p>
    <w:p w:rsidR="005B2872" w:rsidRPr="00C72A81" w:rsidRDefault="00C72A81" w:rsidP="00C72A81">
      <w:pPr>
        <w:pStyle w:val="Title"/>
        <w:rPr>
          <w:smallCaps/>
        </w:rPr>
      </w:pPr>
      <w:r>
        <w:rPr>
          <w:rStyle w:val="SubtleReference"/>
        </w:rPr>
        <w:lastRenderedPageBreak/>
        <w:t>References</w:t>
      </w:r>
    </w:p>
    <w:sectPr w:rsidR="005B2872" w:rsidRPr="00C72A81" w:rsidSect="003A2B9D">
      <w:headerReference w:type="even" r:id="rId146"/>
      <w:headerReference w:type="default" r:id="rId14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1ACA" w:rsidRDefault="00C71ACA" w:rsidP="00B740BC">
      <w:pPr>
        <w:spacing w:after="0" w:line="240" w:lineRule="auto"/>
      </w:pPr>
      <w:r>
        <w:separator/>
      </w:r>
    </w:p>
  </w:endnote>
  <w:endnote w:type="continuationSeparator" w:id="0">
    <w:p w:rsidR="00C71ACA" w:rsidRDefault="00C71ACA" w:rsidP="00B740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NimbusRomNo9L-Medi">
    <w:altName w:val="Times New Roman"/>
    <w:panose1 w:val="00000000000000000000"/>
    <w:charset w:val="00"/>
    <w:family w:val="roman"/>
    <w:notTrueType/>
    <w:pitch w:val="default"/>
  </w:font>
  <w:font w:name="CMBX10">
    <w:altName w:val="Times New Roman"/>
    <w:panose1 w:val="00000000000000000000"/>
    <w:charset w:val="00"/>
    <w:family w:val="roman"/>
    <w:notTrueType/>
    <w:pitch w:val="default"/>
  </w:font>
  <w:font w:name="Andalus">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JXc-TeX-math-Iw">
    <w:altName w:val="Times New Roman"/>
    <w:panose1 w:val="00000000000000000000"/>
    <w:charset w:val="00"/>
    <w:family w:val="roman"/>
    <w:notTrueType/>
    <w:pitch w:val="default"/>
  </w:font>
  <w:font w:name="MJXc-TeX-main-Rw">
    <w:altName w:val="Times New Roman"/>
    <w:panose1 w:val="00000000000000000000"/>
    <w:charset w:val="00"/>
    <w:family w:val="roman"/>
    <w:notTrueType/>
    <w:pitch w:val="default"/>
  </w:font>
  <w:font w:name="MJXc-TeX-main-Bw">
    <w:altName w:val="Times New Roman"/>
    <w:panose1 w:val="00000000000000000000"/>
    <w:charset w:val="00"/>
    <w:family w:val="roman"/>
    <w:notTrueType/>
    <w:pitch w:val="default"/>
  </w:font>
  <w:font w:name="sans-serif">
    <w:altName w:val="Segoe Print"/>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1ACA" w:rsidRDefault="00C71ACA" w:rsidP="00B740BC">
      <w:pPr>
        <w:spacing w:after="0" w:line="240" w:lineRule="auto"/>
      </w:pPr>
      <w:r>
        <w:separator/>
      </w:r>
    </w:p>
  </w:footnote>
  <w:footnote w:type="continuationSeparator" w:id="0">
    <w:p w:rsidR="00C71ACA" w:rsidRDefault="00C71ACA" w:rsidP="00B740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Bidi" w:hAnsiTheme="majorBidi" w:cstheme="majorBidi"/>
      </w:rPr>
      <w:id w:val="75561910"/>
      <w:docPartObj>
        <w:docPartGallery w:val="Page Numbers (Top of Page)"/>
        <w:docPartUnique/>
      </w:docPartObj>
    </w:sdtPr>
    <w:sdtEndPr>
      <w:rPr>
        <w:noProof/>
      </w:rPr>
    </w:sdtEndPr>
    <w:sdtContent>
      <w:p w:rsidR="001C3EA6" w:rsidRPr="003A2B9D" w:rsidRDefault="001C3EA6">
        <w:pPr>
          <w:pStyle w:val="Header"/>
          <w:rPr>
            <w:rFonts w:asciiTheme="majorBidi" w:hAnsiTheme="majorBidi" w:cstheme="majorBidi"/>
          </w:rPr>
        </w:pPr>
        <w:r w:rsidRPr="003A2B9D">
          <w:rPr>
            <w:rFonts w:asciiTheme="majorBidi" w:hAnsiTheme="majorBidi" w:cstheme="majorBidi"/>
          </w:rPr>
          <w:fldChar w:fldCharType="begin"/>
        </w:r>
        <w:r w:rsidRPr="003A2B9D">
          <w:rPr>
            <w:rFonts w:asciiTheme="majorBidi" w:hAnsiTheme="majorBidi" w:cstheme="majorBidi"/>
          </w:rPr>
          <w:instrText xml:space="preserve"> PAGE   \* MERGEFORMAT </w:instrText>
        </w:r>
        <w:r w:rsidRPr="003A2B9D">
          <w:rPr>
            <w:rFonts w:asciiTheme="majorBidi" w:hAnsiTheme="majorBidi" w:cstheme="majorBidi"/>
          </w:rPr>
          <w:fldChar w:fldCharType="separate"/>
        </w:r>
        <w:r w:rsidR="006D45CD">
          <w:rPr>
            <w:rFonts w:asciiTheme="majorBidi" w:hAnsiTheme="majorBidi" w:cstheme="majorBidi"/>
            <w:noProof/>
          </w:rPr>
          <w:t>14</w:t>
        </w:r>
        <w:r w:rsidRPr="003A2B9D">
          <w:rPr>
            <w:rFonts w:asciiTheme="majorBidi" w:hAnsiTheme="majorBidi" w:cstheme="majorBidi"/>
            <w:noProof/>
          </w:rPr>
          <w:fldChar w:fldCharType="end"/>
        </w:r>
      </w:p>
    </w:sdtContent>
  </w:sdt>
  <w:p w:rsidR="001C3EA6" w:rsidRDefault="001C3E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Bidi" w:hAnsiTheme="majorBidi" w:cstheme="majorBidi"/>
      </w:rPr>
      <w:id w:val="-1362511586"/>
      <w:docPartObj>
        <w:docPartGallery w:val="Page Numbers (Top of Page)"/>
        <w:docPartUnique/>
      </w:docPartObj>
    </w:sdtPr>
    <w:sdtEndPr>
      <w:rPr>
        <w:noProof/>
      </w:rPr>
    </w:sdtEndPr>
    <w:sdtContent>
      <w:p w:rsidR="001C3EA6" w:rsidRPr="003A2B9D" w:rsidRDefault="001C3EA6">
        <w:pPr>
          <w:pStyle w:val="Header"/>
          <w:jc w:val="right"/>
          <w:rPr>
            <w:rFonts w:asciiTheme="majorBidi" w:hAnsiTheme="majorBidi" w:cstheme="majorBidi"/>
          </w:rPr>
        </w:pPr>
        <w:r w:rsidRPr="003A2B9D">
          <w:rPr>
            <w:rFonts w:asciiTheme="majorBidi" w:hAnsiTheme="majorBidi" w:cstheme="majorBidi"/>
          </w:rPr>
          <w:fldChar w:fldCharType="begin"/>
        </w:r>
        <w:r w:rsidRPr="003A2B9D">
          <w:rPr>
            <w:rFonts w:asciiTheme="majorBidi" w:hAnsiTheme="majorBidi" w:cstheme="majorBidi"/>
          </w:rPr>
          <w:instrText xml:space="preserve"> PAGE   \* MERGEFORMAT </w:instrText>
        </w:r>
        <w:r w:rsidRPr="003A2B9D">
          <w:rPr>
            <w:rFonts w:asciiTheme="majorBidi" w:hAnsiTheme="majorBidi" w:cstheme="majorBidi"/>
          </w:rPr>
          <w:fldChar w:fldCharType="separate"/>
        </w:r>
        <w:r w:rsidR="006D45CD">
          <w:rPr>
            <w:rFonts w:asciiTheme="majorBidi" w:hAnsiTheme="majorBidi" w:cstheme="majorBidi"/>
            <w:noProof/>
          </w:rPr>
          <w:t>15</w:t>
        </w:r>
        <w:r w:rsidRPr="003A2B9D">
          <w:rPr>
            <w:rFonts w:asciiTheme="majorBidi" w:hAnsiTheme="majorBidi" w:cstheme="majorBidi"/>
            <w:noProof/>
          </w:rPr>
          <w:fldChar w:fldCharType="end"/>
        </w:r>
      </w:p>
    </w:sdtContent>
  </w:sdt>
  <w:p w:rsidR="001C3EA6" w:rsidRDefault="001C3EA6" w:rsidP="003A2B9D">
    <w:pPr>
      <w:pStyle w:val="Header"/>
      <w:tabs>
        <w:tab w:val="clear" w:pos="4680"/>
        <w:tab w:val="clear" w:pos="9360"/>
        <w:tab w:val="left" w:pos="8616"/>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E7FDB"/>
    <w:multiLevelType w:val="hybridMultilevel"/>
    <w:tmpl w:val="80F6E8C6"/>
    <w:lvl w:ilvl="0" w:tplc="5A2E26B0">
      <w:start w:val="10"/>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7E144E"/>
    <w:multiLevelType w:val="multilevel"/>
    <w:tmpl w:val="5440A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8F3F19"/>
    <w:multiLevelType w:val="multilevel"/>
    <w:tmpl w:val="CE264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FB2FD5"/>
    <w:multiLevelType w:val="multilevel"/>
    <w:tmpl w:val="6666B7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350" w:hanging="360"/>
      </w:pPr>
      <w:rPr>
        <w:rFonts w:ascii="Symbol" w:hAnsi="Symbol" w:hint="default"/>
        <w:b w:val="0"/>
        <w:bCs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6E1FB6"/>
    <w:multiLevelType w:val="multilevel"/>
    <w:tmpl w:val="7DC430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350" w:hanging="360"/>
      </w:pPr>
      <w:rPr>
        <w:rFonts w:hint="default"/>
        <w:b w:val="0"/>
        <w:bCs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E96B75"/>
    <w:multiLevelType w:val="multilevel"/>
    <w:tmpl w:val="74AC4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D82BD0"/>
    <w:multiLevelType w:val="hybridMultilevel"/>
    <w:tmpl w:val="E5FC8D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564757"/>
    <w:multiLevelType w:val="hybridMultilevel"/>
    <w:tmpl w:val="2490F7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E53F58"/>
    <w:multiLevelType w:val="multilevel"/>
    <w:tmpl w:val="6666B7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350" w:hanging="360"/>
      </w:pPr>
      <w:rPr>
        <w:rFonts w:ascii="Symbol" w:hAnsi="Symbol" w:hint="default"/>
        <w:b w:val="0"/>
        <w:bCs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1F1B52"/>
    <w:multiLevelType w:val="multilevel"/>
    <w:tmpl w:val="72D0F31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2E647B2E"/>
    <w:multiLevelType w:val="hybridMultilevel"/>
    <w:tmpl w:val="7BB69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E4023E"/>
    <w:multiLevelType w:val="multilevel"/>
    <w:tmpl w:val="6666B7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350" w:hanging="360"/>
      </w:pPr>
      <w:rPr>
        <w:rFonts w:ascii="Symbol" w:hAnsi="Symbol" w:hint="default"/>
        <w:b w:val="0"/>
        <w:bCs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4DD4EB4"/>
    <w:multiLevelType w:val="multilevel"/>
    <w:tmpl w:val="1B12C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0C3DCA"/>
    <w:multiLevelType w:val="hybridMultilevel"/>
    <w:tmpl w:val="468CDB42"/>
    <w:lvl w:ilvl="0" w:tplc="0409000F">
      <w:start w:val="1"/>
      <w:numFmt w:val="decimal"/>
      <w:lvlText w:val="%1."/>
      <w:lvlJc w:val="left"/>
      <w:pPr>
        <w:ind w:left="720" w:hanging="360"/>
      </w:pPr>
    </w:lvl>
    <w:lvl w:ilvl="1" w:tplc="2B2C8FF2">
      <w:start w:val="1"/>
      <w:numFmt w:val="lowerLetter"/>
      <w:lvlText w:val="%2."/>
      <w:lvlJc w:val="left"/>
      <w:pPr>
        <w:ind w:left="1440" w:hanging="360"/>
      </w:pPr>
      <w:rPr>
        <w:rFonts w:asciiTheme="majorBidi" w:hAnsiTheme="majorBidi" w:cstheme="majorBidi" w:hint="default"/>
        <w:i w:val="0"/>
        <w:i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475F66"/>
    <w:multiLevelType w:val="hybridMultilevel"/>
    <w:tmpl w:val="12664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892911"/>
    <w:multiLevelType w:val="multilevel"/>
    <w:tmpl w:val="6AA2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7658D5"/>
    <w:multiLevelType w:val="multilevel"/>
    <w:tmpl w:val="6666B7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350" w:hanging="360"/>
      </w:pPr>
      <w:rPr>
        <w:rFonts w:ascii="Symbol" w:hAnsi="Symbol" w:hint="default"/>
        <w:b w:val="0"/>
        <w:bCs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38E6C2E"/>
    <w:multiLevelType w:val="multilevel"/>
    <w:tmpl w:val="01C8B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B43A7F"/>
    <w:multiLevelType w:val="multilevel"/>
    <w:tmpl w:val="97F8AC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350" w:hanging="360"/>
      </w:pPr>
      <w:rPr>
        <w:rFonts w:hint="default"/>
        <w:b w:val="0"/>
        <w:bCs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7AD7E7F"/>
    <w:multiLevelType w:val="hybridMultilevel"/>
    <w:tmpl w:val="CB620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AF54B4"/>
    <w:multiLevelType w:val="multilevel"/>
    <w:tmpl w:val="ADFC3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410BE3"/>
    <w:multiLevelType w:val="multilevel"/>
    <w:tmpl w:val="6EA05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5D48F1"/>
    <w:multiLevelType w:val="multilevel"/>
    <w:tmpl w:val="34D8C280"/>
    <w:lvl w:ilvl="0">
      <w:start w:val="5"/>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50E95146"/>
    <w:multiLevelType w:val="hybridMultilevel"/>
    <w:tmpl w:val="18364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002F55"/>
    <w:multiLevelType w:val="multilevel"/>
    <w:tmpl w:val="233622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350" w:hanging="360"/>
      </w:pPr>
      <w:rPr>
        <w:rFonts w:hint="default"/>
        <w:b w:val="0"/>
        <w:bCs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234D9D"/>
    <w:multiLevelType w:val="hybridMultilevel"/>
    <w:tmpl w:val="9738D2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4E46E8"/>
    <w:multiLevelType w:val="hybridMultilevel"/>
    <w:tmpl w:val="33A4A100"/>
    <w:lvl w:ilvl="0" w:tplc="BE08E33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CB4123"/>
    <w:multiLevelType w:val="multilevel"/>
    <w:tmpl w:val="52E2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D22851"/>
    <w:multiLevelType w:val="hybridMultilevel"/>
    <w:tmpl w:val="E8301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2A6BCA"/>
    <w:multiLevelType w:val="multilevel"/>
    <w:tmpl w:val="EDA4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C52DFE"/>
    <w:multiLevelType w:val="multilevel"/>
    <w:tmpl w:val="6666B7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350" w:hanging="360"/>
      </w:pPr>
      <w:rPr>
        <w:rFonts w:ascii="Symbol" w:hAnsi="Symbol" w:hint="default"/>
        <w:b w:val="0"/>
        <w:bCs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D010EA5"/>
    <w:multiLevelType w:val="hybridMultilevel"/>
    <w:tmpl w:val="FBDA652A"/>
    <w:lvl w:ilvl="0" w:tplc="966C3014">
      <w:start w:val="10"/>
      <w:numFmt w:val="bullet"/>
      <w:lvlText w:val="-"/>
      <w:lvlJc w:val="left"/>
      <w:pPr>
        <w:ind w:left="450" w:hanging="360"/>
      </w:pPr>
      <w:rPr>
        <w:rFonts w:ascii="Arial" w:eastAsiaTheme="minorHAnsi" w:hAnsi="Arial" w:cs="Arial" w:hint="default"/>
        <w:color w:val="auto"/>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C34B33"/>
    <w:multiLevelType w:val="hybridMultilevel"/>
    <w:tmpl w:val="B8447D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A54EFC"/>
    <w:multiLevelType w:val="hybridMultilevel"/>
    <w:tmpl w:val="74A6A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B40ADF"/>
    <w:multiLevelType w:val="hybridMultilevel"/>
    <w:tmpl w:val="8B687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2D1B6F"/>
    <w:multiLevelType w:val="multilevel"/>
    <w:tmpl w:val="5060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C735F6"/>
    <w:multiLevelType w:val="multilevel"/>
    <w:tmpl w:val="DA488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2C6D04"/>
    <w:multiLevelType w:val="multilevel"/>
    <w:tmpl w:val="04EAE1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9857C5"/>
    <w:multiLevelType w:val="hybridMultilevel"/>
    <w:tmpl w:val="E18C43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4D7DF8"/>
    <w:multiLevelType w:val="multilevel"/>
    <w:tmpl w:val="D36ED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B23487"/>
    <w:multiLevelType w:val="multilevel"/>
    <w:tmpl w:val="6666B7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350" w:hanging="360"/>
      </w:pPr>
      <w:rPr>
        <w:rFonts w:ascii="Symbol" w:hAnsi="Symbol" w:hint="default"/>
        <w:b w:val="0"/>
        <w:bCs w:val="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4"/>
  </w:num>
  <w:num w:numId="3">
    <w:abstractNumId w:val="18"/>
  </w:num>
  <w:num w:numId="4">
    <w:abstractNumId w:val="3"/>
  </w:num>
  <w:num w:numId="5">
    <w:abstractNumId w:val="40"/>
  </w:num>
  <w:num w:numId="6">
    <w:abstractNumId w:val="0"/>
  </w:num>
  <w:num w:numId="7">
    <w:abstractNumId w:val="38"/>
  </w:num>
  <w:num w:numId="8">
    <w:abstractNumId w:val="14"/>
  </w:num>
  <w:num w:numId="9">
    <w:abstractNumId w:val="7"/>
  </w:num>
  <w:num w:numId="10">
    <w:abstractNumId w:val="6"/>
  </w:num>
  <w:num w:numId="11">
    <w:abstractNumId w:val="13"/>
  </w:num>
  <w:num w:numId="12">
    <w:abstractNumId w:val="24"/>
  </w:num>
  <w:num w:numId="13">
    <w:abstractNumId w:val="31"/>
  </w:num>
  <w:num w:numId="14">
    <w:abstractNumId w:val="10"/>
  </w:num>
  <w:num w:numId="15">
    <w:abstractNumId w:val="30"/>
  </w:num>
  <w:num w:numId="16">
    <w:abstractNumId w:val="8"/>
  </w:num>
  <w:num w:numId="17">
    <w:abstractNumId w:val="16"/>
  </w:num>
  <w:num w:numId="18">
    <w:abstractNumId w:val="22"/>
  </w:num>
  <w:num w:numId="19">
    <w:abstractNumId w:val="25"/>
  </w:num>
  <w:num w:numId="20">
    <w:abstractNumId w:val="32"/>
  </w:num>
  <w:num w:numId="21">
    <w:abstractNumId w:val="28"/>
  </w:num>
  <w:num w:numId="22">
    <w:abstractNumId w:val="9"/>
  </w:num>
  <w:num w:numId="23">
    <w:abstractNumId w:val="23"/>
  </w:num>
  <w:num w:numId="24">
    <w:abstractNumId w:val="1"/>
  </w:num>
  <w:num w:numId="25">
    <w:abstractNumId w:val="35"/>
  </w:num>
  <w:num w:numId="26">
    <w:abstractNumId w:val="27"/>
  </w:num>
  <w:num w:numId="27">
    <w:abstractNumId w:val="34"/>
  </w:num>
  <w:num w:numId="28">
    <w:abstractNumId w:val="2"/>
  </w:num>
  <w:num w:numId="29">
    <w:abstractNumId w:val="5"/>
  </w:num>
  <w:num w:numId="30">
    <w:abstractNumId w:val="15"/>
  </w:num>
  <w:num w:numId="31">
    <w:abstractNumId w:val="20"/>
  </w:num>
  <w:num w:numId="32">
    <w:abstractNumId w:val="17"/>
  </w:num>
  <w:num w:numId="33">
    <w:abstractNumId w:val="21"/>
  </w:num>
  <w:num w:numId="34">
    <w:abstractNumId w:val="37"/>
  </w:num>
  <w:num w:numId="35">
    <w:abstractNumId w:val="12"/>
  </w:num>
  <w:num w:numId="36">
    <w:abstractNumId w:val="39"/>
  </w:num>
  <w:num w:numId="37">
    <w:abstractNumId w:val="36"/>
  </w:num>
  <w:num w:numId="38">
    <w:abstractNumId w:val="29"/>
  </w:num>
  <w:num w:numId="39">
    <w:abstractNumId w:val="19"/>
  </w:num>
  <w:num w:numId="40">
    <w:abstractNumId w:val="33"/>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196B"/>
    <w:rsid w:val="00063C47"/>
    <w:rsid w:val="001529DA"/>
    <w:rsid w:val="001565F3"/>
    <w:rsid w:val="001670C4"/>
    <w:rsid w:val="001C3EA6"/>
    <w:rsid w:val="001D377C"/>
    <w:rsid w:val="001E0905"/>
    <w:rsid w:val="001F42B3"/>
    <w:rsid w:val="00272858"/>
    <w:rsid w:val="002D5D20"/>
    <w:rsid w:val="00341C72"/>
    <w:rsid w:val="003A2B9D"/>
    <w:rsid w:val="004803DA"/>
    <w:rsid w:val="005655F3"/>
    <w:rsid w:val="0058196B"/>
    <w:rsid w:val="005A6D84"/>
    <w:rsid w:val="005B2872"/>
    <w:rsid w:val="00603155"/>
    <w:rsid w:val="006215A5"/>
    <w:rsid w:val="00625769"/>
    <w:rsid w:val="00674982"/>
    <w:rsid w:val="006D45CD"/>
    <w:rsid w:val="007066ED"/>
    <w:rsid w:val="00707667"/>
    <w:rsid w:val="0071034C"/>
    <w:rsid w:val="007820B9"/>
    <w:rsid w:val="007D0CEE"/>
    <w:rsid w:val="008266EF"/>
    <w:rsid w:val="00A32B7F"/>
    <w:rsid w:val="00A505B7"/>
    <w:rsid w:val="00A57615"/>
    <w:rsid w:val="00A83BE3"/>
    <w:rsid w:val="00AC34A7"/>
    <w:rsid w:val="00B22AC2"/>
    <w:rsid w:val="00B740BC"/>
    <w:rsid w:val="00BC69DE"/>
    <w:rsid w:val="00C07EF7"/>
    <w:rsid w:val="00C26942"/>
    <w:rsid w:val="00C71ACA"/>
    <w:rsid w:val="00C72A81"/>
    <w:rsid w:val="00CC1A80"/>
    <w:rsid w:val="00D52969"/>
    <w:rsid w:val="00EC65F6"/>
    <w:rsid w:val="00EE3457"/>
    <w:rsid w:val="00F234E9"/>
    <w:rsid w:val="00F97551"/>
    <w:rsid w:val="00FA09C8"/>
    <w:rsid w:val="00FA107D"/>
    <w:rsid w:val="00FA5A9B"/>
    <w:rsid w:val="00FC0BC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5572A"/>
  <w15:chartTrackingRefBased/>
  <w15:docId w15:val="{135C68AD-F457-4D4E-B41C-0856A0F40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529DA"/>
    <w:pPr>
      <w:keepNext/>
      <w:keepLines/>
      <w:spacing w:before="240" w:after="0"/>
      <w:outlineLvl w:val="0"/>
    </w:pPr>
    <w:rPr>
      <w:rFonts w:asciiTheme="majorBidi" w:eastAsiaTheme="majorEastAsia" w:hAnsiTheme="majorBidi" w:cstheme="majorBidi"/>
      <w:b/>
      <w:sz w:val="32"/>
      <w:szCs w:val="32"/>
    </w:rPr>
  </w:style>
  <w:style w:type="paragraph" w:styleId="Heading2">
    <w:name w:val="heading 2"/>
    <w:basedOn w:val="Normal"/>
    <w:next w:val="Normal"/>
    <w:link w:val="Heading2Char"/>
    <w:uiPriority w:val="9"/>
    <w:unhideWhenUsed/>
    <w:qFormat/>
    <w:rsid w:val="001529DA"/>
    <w:pPr>
      <w:keepNext/>
      <w:keepLines/>
      <w:spacing w:before="40" w:after="0"/>
      <w:outlineLvl w:val="1"/>
    </w:pPr>
    <w:rPr>
      <w:rFonts w:asciiTheme="majorBidi" w:eastAsiaTheme="majorEastAsia" w:hAnsiTheme="majorBidi" w:cstheme="majorBidi"/>
      <w:b/>
      <w:sz w:val="26"/>
      <w:szCs w:val="26"/>
    </w:rPr>
  </w:style>
  <w:style w:type="paragraph" w:styleId="Heading3">
    <w:name w:val="heading 3"/>
    <w:basedOn w:val="Normal"/>
    <w:link w:val="Heading3Char"/>
    <w:uiPriority w:val="9"/>
    <w:qFormat/>
    <w:rsid w:val="001D377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7D0CE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72A8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C3EA6"/>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7551"/>
    <w:pPr>
      <w:ind w:left="720"/>
      <w:contextualSpacing/>
    </w:pPr>
  </w:style>
  <w:style w:type="paragraph" w:styleId="Header">
    <w:name w:val="header"/>
    <w:basedOn w:val="Normal"/>
    <w:link w:val="HeaderChar"/>
    <w:uiPriority w:val="99"/>
    <w:unhideWhenUsed/>
    <w:rsid w:val="00B740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40BC"/>
  </w:style>
  <w:style w:type="paragraph" w:styleId="Footer">
    <w:name w:val="footer"/>
    <w:basedOn w:val="Normal"/>
    <w:link w:val="FooterChar"/>
    <w:uiPriority w:val="99"/>
    <w:unhideWhenUsed/>
    <w:rsid w:val="00B740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40BC"/>
  </w:style>
  <w:style w:type="character" w:styleId="Emphasis">
    <w:name w:val="Emphasis"/>
    <w:basedOn w:val="DefaultParagraphFont"/>
    <w:uiPriority w:val="20"/>
    <w:qFormat/>
    <w:rsid w:val="00EC65F6"/>
    <w:rPr>
      <w:i/>
      <w:iCs/>
    </w:rPr>
  </w:style>
  <w:style w:type="character" w:styleId="Hyperlink">
    <w:name w:val="Hyperlink"/>
    <w:basedOn w:val="DefaultParagraphFont"/>
    <w:uiPriority w:val="99"/>
    <w:unhideWhenUsed/>
    <w:rsid w:val="00EC65F6"/>
    <w:rPr>
      <w:color w:val="0000FF"/>
      <w:u w:val="single"/>
    </w:rPr>
  </w:style>
  <w:style w:type="character" w:customStyle="1" w:styleId="Heading2Char">
    <w:name w:val="Heading 2 Char"/>
    <w:basedOn w:val="DefaultParagraphFont"/>
    <w:link w:val="Heading2"/>
    <w:uiPriority w:val="9"/>
    <w:rsid w:val="001529DA"/>
    <w:rPr>
      <w:rFonts w:asciiTheme="majorBidi" w:eastAsiaTheme="majorEastAsia" w:hAnsiTheme="majorBidi" w:cstheme="majorBidi"/>
      <w:b/>
      <w:sz w:val="26"/>
      <w:szCs w:val="26"/>
    </w:rPr>
  </w:style>
  <w:style w:type="paragraph" w:styleId="NormalWeb">
    <w:name w:val="Normal (Web)"/>
    <w:basedOn w:val="Normal"/>
    <w:uiPriority w:val="99"/>
    <w:unhideWhenUsed/>
    <w:rsid w:val="006215A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1D377C"/>
    <w:rPr>
      <w:rFonts w:ascii="Times New Roman" w:eastAsia="Times New Roman" w:hAnsi="Times New Roman" w:cs="Times New Roman"/>
      <w:b/>
      <w:bCs/>
      <w:sz w:val="27"/>
      <w:szCs w:val="27"/>
    </w:rPr>
  </w:style>
  <w:style w:type="character" w:customStyle="1" w:styleId="cloud-subhead">
    <w:name w:val="cloud-subhead"/>
    <w:basedOn w:val="DefaultParagraphFont"/>
    <w:rsid w:val="00CC1A80"/>
  </w:style>
  <w:style w:type="character" w:customStyle="1" w:styleId="richtext">
    <w:name w:val="richtext"/>
    <w:basedOn w:val="DefaultParagraphFont"/>
    <w:rsid w:val="00CC1A80"/>
  </w:style>
  <w:style w:type="table" w:styleId="PlainTable1">
    <w:name w:val="Plain Table 1"/>
    <w:basedOn w:val="TableNormal"/>
    <w:uiPriority w:val="41"/>
    <w:rsid w:val="00CC1A8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1529DA"/>
    <w:rPr>
      <w:rFonts w:asciiTheme="majorBidi" w:eastAsiaTheme="majorEastAsia" w:hAnsiTheme="majorBidi" w:cstheme="majorBidi"/>
      <w:b/>
      <w:sz w:val="32"/>
      <w:szCs w:val="32"/>
    </w:rPr>
  </w:style>
  <w:style w:type="character" w:customStyle="1" w:styleId="Heading4Char">
    <w:name w:val="Heading 4 Char"/>
    <w:basedOn w:val="DefaultParagraphFont"/>
    <w:link w:val="Heading4"/>
    <w:uiPriority w:val="9"/>
    <w:rsid w:val="007D0CEE"/>
    <w:rPr>
      <w:rFonts w:asciiTheme="majorHAnsi" w:eastAsiaTheme="majorEastAsia" w:hAnsiTheme="majorHAnsi" w:cstheme="majorBidi"/>
      <w:i/>
      <w:iCs/>
      <w:color w:val="2E74B5" w:themeColor="accent1" w:themeShade="BF"/>
    </w:rPr>
  </w:style>
  <w:style w:type="character" w:customStyle="1" w:styleId="TitleChar">
    <w:name w:val="Title Char"/>
    <w:basedOn w:val="DefaultParagraphFont"/>
    <w:link w:val="Title"/>
    <w:uiPriority w:val="10"/>
    <w:rsid w:val="00C72A81"/>
    <w:rPr>
      <w:rFonts w:asciiTheme="majorBidi" w:eastAsiaTheme="majorEastAsia" w:hAnsiTheme="majorBidi" w:cstheme="majorBidi"/>
      <w:b/>
      <w:spacing w:val="-10"/>
      <w:kern w:val="28"/>
      <w:sz w:val="56"/>
      <w:szCs w:val="56"/>
    </w:rPr>
  </w:style>
  <w:style w:type="paragraph" w:styleId="Title">
    <w:name w:val="Title"/>
    <w:basedOn w:val="Normal"/>
    <w:next w:val="Normal"/>
    <w:link w:val="TitleChar"/>
    <w:uiPriority w:val="10"/>
    <w:qFormat/>
    <w:rsid w:val="00C72A81"/>
    <w:pPr>
      <w:spacing w:after="0" w:line="240" w:lineRule="auto"/>
      <w:contextualSpacing/>
    </w:pPr>
    <w:rPr>
      <w:rFonts w:asciiTheme="majorBidi" w:eastAsiaTheme="majorEastAsia" w:hAnsiTheme="majorBidi" w:cstheme="majorBidi"/>
      <w:b/>
      <w:spacing w:val="-10"/>
      <w:kern w:val="28"/>
      <w:sz w:val="56"/>
      <w:szCs w:val="56"/>
    </w:rPr>
  </w:style>
  <w:style w:type="character" w:customStyle="1" w:styleId="TitleChar1">
    <w:name w:val="Title Char1"/>
    <w:basedOn w:val="DefaultParagraphFont"/>
    <w:uiPriority w:val="10"/>
    <w:rsid w:val="007D0CEE"/>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7D0CEE"/>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72A81"/>
    <w:rPr>
      <w:rFonts w:asciiTheme="majorHAnsi" w:eastAsiaTheme="majorEastAsia" w:hAnsiTheme="majorHAnsi" w:cstheme="majorBidi"/>
      <w:color w:val="2E74B5" w:themeColor="accent1" w:themeShade="BF"/>
    </w:rPr>
  </w:style>
  <w:style w:type="character" w:styleId="SubtleReference">
    <w:name w:val="Subtle Reference"/>
    <w:basedOn w:val="DefaultParagraphFont"/>
    <w:uiPriority w:val="31"/>
    <w:qFormat/>
    <w:rsid w:val="00C72A81"/>
    <w:rPr>
      <w:smallCaps/>
      <w:color w:val="auto"/>
    </w:rPr>
  </w:style>
  <w:style w:type="character" w:customStyle="1" w:styleId="Heading6Char">
    <w:name w:val="Heading 6 Char"/>
    <w:basedOn w:val="DefaultParagraphFont"/>
    <w:link w:val="Heading6"/>
    <w:uiPriority w:val="9"/>
    <w:semiHidden/>
    <w:rsid w:val="001C3EA6"/>
    <w:rPr>
      <w:rFonts w:asciiTheme="majorHAnsi" w:eastAsiaTheme="majorEastAsia" w:hAnsiTheme="majorHAnsi" w:cstheme="majorBidi"/>
      <w:color w:val="1F4D78" w:themeColor="accent1" w:themeShade="7F"/>
    </w:rPr>
  </w:style>
  <w:style w:type="character" w:customStyle="1" w:styleId="fontstyle01">
    <w:name w:val="fontstyle01"/>
    <w:basedOn w:val="DefaultParagraphFont"/>
    <w:rsid w:val="001C3EA6"/>
    <w:rPr>
      <w:rFonts w:ascii="NimbusRomNo9L-Regu" w:hAnsi="NimbusRomNo9L-Regu" w:hint="default"/>
      <w:b w:val="0"/>
      <w:bCs w:val="0"/>
      <w:i w:val="0"/>
      <w:iCs w:val="0"/>
      <w:color w:val="000000"/>
      <w:sz w:val="22"/>
      <w:szCs w:val="22"/>
    </w:rPr>
  </w:style>
  <w:style w:type="character" w:customStyle="1" w:styleId="fontstyle21">
    <w:name w:val="fontstyle21"/>
    <w:basedOn w:val="DefaultParagraphFont"/>
    <w:rsid w:val="001C3EA6"/>
    <w:rPr>
      <w:rFonts w:ascii="NimbusRomNo9L-ReguItal" w:hAnsi="NimbusRomNo9L-ReguItal" w:hint="default"/>
      <w:b w:val="0"/>
      <w:bCs w:val="0"/>
      <w:i/>
      <w:iCs/>
      <w:color w:val="000000"/>
      <w:sz w:val="20"/>
      <w:szCs w:val="20"/>
    </w:rPr>
  </w:style>
  <w:style w:type="character" w:customStyle="1" w:styleId="fontstyle31">
    <w:name w:val="fontstyle31"/>
    <w:basedOn w:val="DefaultParagraphFont"/>
    <w:rsid w:val="001C3EA6"/>
    <w:rPr>
      <w:rFonts w:ascii="CMR10" w:hAnsi="CMR10" w:hint="default"/>
      <w:b w:val="0"/>
      <w:bCs w:val="0"/>
      <w:i w:val="0"/>
      <w:iCs w:val="0"/>
      <w:color w:val="000000"/>
      <w:sz w:val="22"/>
      <w:szCs w:val="22"/>
    </w:rPr>
  </w:style>
  <w:style w:type="character" w:customStyle="1" w:styleId="fontstyle41">
    <w:name w:val="fontstyle41"/>
    <w:basedOn w:val="DefaultParagraphFont"/>
    <w:rsid w:val="001C3EA6"/>
    <w:rPr>
      <w:rFonts w:ascii="CMR8" w:hAnsi="CMR8" w:hint="default"/>
      <w:b w:val="0"/>
      <w:bCs w:val="0"/>
      <w:i w:val="0"/>
      <w:iCs w:val="0"/>
      <w:color w:val="000000"/>
      <w:sz w:val="16"/>
      <w:szCs w:val="16"/>
    </w:rPr>
  </w:style>
  <w:style w:type="character" w:customStyle="1" w:styleId="fontstyle51">
    <w:name w:val="fontstyle51"/>
    <w:basedOn w:val="DefaultParagraphFont"/>
    <w:rsid w:val="001C3EA6"/>
    <w:rPr>
      <w:rFonts w:ascii="CMMI8" w:hAnsi="CMMI8" w:hint="default"/>
      <w:b w:val="0"/>
      <w:bCs w:val="0"/>
      <w:i/>
      <w:iCs/>
      <w:color w:val="000000"/>
      <w:sz w:val="16"/>
      <w:szCs w:val="16"/>
    </w:rPr>
  </w:style>
  <w:style w:type="character" w:customStyle="1" w:styleId="fontstyle61">
    <w:name w:val="fontstyle61"/>
    <w:basedOn w:val="DefaultParagraphFont"/>
    <w:rsid w:val="001C3EA6"/>
    <w:rPr>
      <w:rFonts w:ascii="NimbusRomNo9L-Medi" w:hAnsi="NimbusRomNo9L-Medi" w:hint="default"/>
      <w:b/>
      <w:bCs/>
      <w:i w:val="0"/>
      <w:iCs w:val="0"/>
      <w:color w:val="000000"/>
      <w:sz w:val="22"/>
      <w:szCs w:val="22"/>
    </w:rPr>
  </w:style>
  <w:style w:type="character" w:customStyle="1" w:styleId="fontstyle71">
    <w:name w:val="fontstyle71"/>
    <w:basedOn w:val="DefaultParagraphFont"/>
    <w:rsid w:val="001C3EA6"/>
    <w:rPr>
      <w:rFonts w:ascii="CMR10" w:hAnsi="CMR10" w:hint="default"/>
      <w:b w:val="0"/>
      <w:bCs w:val="0"/>
      <w:i w:val="0"/>
      <w:iCs w:val="0"/>
      <w:color w:val="000000"/>
      <w:sz w:val="22"/>
      <w:szCs w:val="22"/>
    </w:rPr>
  </w:style>
  <w:style w:type="character" w:customStyle="1" w:styleId="fontstyle81">
    <w:name w:val="fontstyle81"/>
    <w:basedOn w:val="DefaultParagraphFont"/>
    <w:rsid w:val="001C3EA6"/>
    <w:rPr>
      <w:rFonts w:ascii="CMBX10" w:hAnsi="CMBX10" w:hint="default"/>
      <w:b/>
      <w:bCs/>
      <w:i w:val="0"/>
      <w:iCs w:val="0"/>
      <w:color w:val="000000"/>
      <w:sz w:val="22"/>
      <w:szCs w:val="22"/>
    </w:rPr>
  </w:style>
  <w:style w:type="character" w:styleId="Strong">
    <w:name w:val="Strong"/>
    <w:basedOn w:val="DefaultParagraphFont"/>
    <w:uiPriority w:val="22"/>
    <w:qFormat/>
    <w:rsid w:val="001C3EA6"/>
    <w:rPr>
      <w:b/>
      <w:bCs/>
    </w:rPr>
  </w:style>
  <w:style w:type="character" w:customStyle="1" w:styleId="encoder">
    <w:name w:val="encoder"/>
    <w:basedOn w:val="DefaultParagraphFont"/>
    <w:rsid w:val="001C3EA6"/>
  </w:style>
  <w:style w:type="character" w:customStyle="1" w:styleId="decoder">
    <w:name w:val="decoder"/>
    <w:basedOn w:val="DefaultParagraphFont"/>
    <w:rsid w:val="001C3EA6"/>
  </w:style>
  <w:style w:type="character" w:customStyle="1" w:styleId="context">
    <w:name w:val="context"/>
    <w:basedOn w:val="DefaultParagraphFont"/>
    <w:rsid w:val="001C3EA6"/>
  </w:style>
  <w:style w:type="character" w:customStyle="1" w:styleId="stepno">
    <w:name w:val="step_no"/>
    <w:basedOn w:val="DefaultParagraphFont"/>
    <w:rsid w:val="001C3EA6"/>
  </w:style>
  <w:style w:type="character" w:styleId="HTMLCode">
    <w:name w:val="HTML Code"/>
    <w:basedOn w:val="DefaultParagraphFont"/>
    <w:uiPriority w:val="99"/>
    <w:semiHidden/>
    <w:unhideWhenUsed/>
    <w:rsid w:val="001C3EA6"/>
    <w:rPr>
      <w:rFonts w:ascii="Courier New" w:eastAsia="Times New Roman" w:hAnsi="Courier New" w:cs="Courier New"/>
      <w:sz w:val="20"/>
      <w:szCs w:val="20"/>
    </w:rPr>
  </w:style>
  <w:style w:type="paragraph" w:customStyle="1" w:styleId="io">
    <w:name w:val="io"/>
    <w:basedOn w:val="Normal"/>
    <w:rsid w:val="001C3E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jx-char">
    <w:name w:val="mjx-char"/>
    <w:basedOn w:val="DefaultParagraphFont"/>
    <w:rsid w:val="001C3EA6"/>
  </w:style>
  <w:style w:type="character" w:customStyle="1" w:styleId="mjxassistivemathml">
    <w:name w:val="mjx_assistive_mathml"/>
    <w:basedOn w:val="DefaultParagraphFont"/>
    <w:rsid w:val="001C3EA6"/>
  </w:style>
  <w:style w:type="paragraph" w:customStyle="1" w:styleId="MainHeader">
    <w:name w:val="Main Header"/>
    <w:link w:val="MainHeaderChar"/>
    <w:qFormat/>
    <w:rsid w:val="00FA09C8"/>
    <w:rPr>
      <w:rFonts w:asciiTheme="majorBidi" w:eastAsiaTheme="majorEastAsia" w:hAnsiTheme="majorBidi" w:cstheme="majorBidi"/>
      <w:b/>
      <w:sz w:val="32"/>
      <w:szCs w:val="26"/>
    </w:rPr>
  </w:style>
  <w:style w:type="paragraph" w:customStyle="1" w:styleId="SubHeader">
    <w:name w:val="Sub Header"/>
    <w:link w:val="SubHeaderChar"/>
    <w:qFormat/>
    <w:rsid w:val="00FA09C8"/>
    <w:rPr>
      <w:rFonts w:asciiTheme="majorBidi" w:eastAsiaTheme="majorEastAsia" w:hAnsiTheme="majorBidi" w:cstheme="majorBidi"/>
      <w:b/>
      <w:sz w:val="28"/>
      <w:szCs w:val="26"/>
    </w:rPr>
  </w:style>
  <w:style w:type="character" w:customStyle="1" w:styleId="MainHeaderChar">
    <w:name w:val="Main Header Char"/>
    <w:basedOn w:val="DefaultParagraphFont"/>
    <w:link w:val="MainHeader"/>
    <w:rsid w:val="00FA09C8"/>
    <w:rPr>
      <w:rFonts w:asciiTheme="majorBidi" w:eastAsiaTheme="majorEastAsia" w:hAnsiTheme="majorBidi" w:cstheme="majorBidi"/>
      <w:b/>
      <w:sz w:val="32"/>
      <w:szCs w:val="26"/>
    </w:rPr>
  </w:style>
  <w:style w:type="paragraph" w:customStyle="1" w:styleId="SubSubHeader">
    <w:name w:val="Sub Sub Header"/>
    <w:basedOn w:val="SubHeader"/>
    <w:link w:val="SubSubHeaderChar"/>
    <w:qFormat/>
    <w:rsid w:val="00FA09C8"/>
    <w:rPr>
      <w:sz w:val="24"/>
    </w:rPr>
  </w:style>
  <w:style w:type="character" w:customStyle="1" w:styleId="SubHeaderChar">
    <w:name w:val="Sub Header Char"/>
    <w:basedOn w:val="DefaultParagraphFont"/>
    <w:link w:val="SubHeader"/>
    <w:rsid w:val="00FA09C8"/>
    <w:rPr>
      <w:rFonts w:asciiTheme="majorBidi" w:eastAsiaTheme="majorEastAsia" w:hAnsiTheme="majorBidi" w:cstheme="majorBidi"/>
      <w:b/>
      <w:sz w:val="28"/>
      <w:szCs w:val="26"/>
    </w:rPr>
  </w:style>
  <w:style w:type="character" w:customStyle="1" w:styleId="SubSubHeaderChar">
    <w:name w:val="Sub Sub Header Char"/>
    <w:basedOn w:val="SubHeaderChar"/>
    <w:link w:val="SubSubHeader"/>
    <w:rsid w:val="00FA09C8"/>
    <w:rPr>
      <w:rFonts w:asciiTheme="majorBidi" w:eastAsiaTheme="majorEastAsia" w:hAnsiTheme="majorBidi" w:cstheme="majorBidi"/>
      <w:b/>
      <w:sz w:val="24"/>
      <w:szCs w:val="26"/>
    </w:rPr>
  </w:style>
  <w:style w:type="paragraph" w:customStyle="1" w:styleId="NormalText">
    <w:name w:val="Normal Text"/>
    <w:basedOn w:val="MainHeader"/>
    <w:link w:val="NormalTextChar"/>
    <w:qFormat/>
    <w:rsid w:val="00FA09C8"/>
    <w:rPr>
      <w:b w:val="0"/>
      <w:sz w:val="24"/>
    </w:rPr>
  </w:style>
  <w:style w:type="character" w:customStyle="1" w:styleId="NormalTextChar">
    <w:name w:val="Normal Text Char"/>
    <w:basedOn w:val="MainHeaderChar"/>
    <w:link w:val="NormalText"/>
    <w:rsid w:val="00FA09C8"/>
    <w:rPr>
      <w:rFonts w:asciiTheme="majorBidi" w:eastAsiaTheme="majorEastAsia" w:hAnsiTheme="majorBidi" w:cstheme="majorBidi"/>
      <w:b w:val="0"/>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hyperlink" Target="https://en.wikipedia.org/wiki/Hidden_Markov_model" TargetMode="External"/><Relationship Id="rId42" Type="http://schemas.openxmlformats.org/officeDocument/2006/relationships/hyperlink" Target="https://en.wikipedia.org/wiki/Timeline_of_speech_and_voice_recognition" TargetMode="External"/><Relationship Id="rId63" Type="http://schemas.openxmlformats.org/officeDocument/2006/relationships/image" Target="media/image18.PNG"/><Relationship Id="rId84" Type="http://schemas.openxmlformats.org/officeDocument/2006/relationships/hyperlink" Target="https://arxiv.org/abs/1802.05365" TargetMode="External"/><Relationship Id="rId138" Type="http://schemas.openxmlformats.org/officeDocument/2006/relationships/image" Target="media/image67.png"/><Relationship Id="rId107" Type="http://schemas.openxmlformats.org/officeDocument/2006/relationships/hyperlink" Target="https://cloud.google.com/compute/docs/instance-groups" TargetMode="External"/><Relationship Id="rId11" Type="http://schemas.openxmlformats.org/officeDocument/2006/relationships/hyperlink" Target="https://en.wikipedia.org/wiki/Timeline_of_speech_and_voice_recognition" TargetMode="External"/><Relationship Id="rId32" Type="http://schemas.openxmlformats.org/officeDocument/2006/relationships/hyperlink" Target="https://en.wikipedia.org/wiki/Timeline_of_speech_and_voice_recognition" TargetMode="External"/><Relationship Id="rId53" Type="http://schemas.openxmlformats.org/officeDocument/2006/relationships/image" Target="media/image11.png"/><Relationship Id="rId74" Type="http://schemas.openxmlformats.org/officeDocument/2006/relationships/image" Target="media/image27.png"/><Relationship Id="rId128" Type="http://schemas.openxmlformats.org/officeDocument/2006/relationships/image" Target="media/image57.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40.png"/><Relationship Id="rId22" Type="http://schemas.openxmlformats.org/officeDocument/2006/relationships/hyperlink" Target="https://en.wikipedia.org/wiki/Timeline_of_speech_and_voice_recognition" TargetMode="External"/><Relationship Id="rId27" Type="http://schemas.openxmlformats.org/officeDocument/2006/relationships/hyperlink" Target="https://en.wikipedia.org/wiki/Speakable_items" TargetMode="External"/><Relationship Id="rId43" Type="http://schemas.openxmlformats.org/officeDocument/2006/relationships/hyperlink" Target="https://en.wikipedia.org/wiki/Siri" TargetMode="External"/><Relationship Id="rId48" Type="http://schemas.openxmlformats.org/officeDocument/2006/relationships/image" Target="media/image6.png"/><Relationship Id="rId64" Type="http://schemas.openxmlformats.org/officeDocument/2006/relationships/image" Target="media/image19.png"/><Relationship Id="rId69" Type="http://schemas.openxmlformats.org/officeDocument/2006/relationships/image" Target="media/image22.png"/><Relationship Id="rId113" Type="http://schemas.openxmlformats.org/officeDocument/2006/relationships/hyperlink" Target="https://en.wikipedia.org/wiki/Software_development_environment" TargetMode="External"/><Relationship Id="rId118" Type="http://schemas.openxmlformats.org/officeDocument/2006/relationships/image" Target="media/image50.png"/><Relationship Id="rId134" Type="http://schemas.openxmlformats.org/officeDocument/2006/relationships/image" Target="media/image63.png"/><Relationship Id="rId139" Type="http://schemas.openxmlformats.org/officeDocument/2006/relationships/image" Target="media/image68.png"/><Relationship Id="rId80" Type="http://schemas.openxmlformats.org/officeDocument/2006/relationships/image" Target="media/image32.png"/><Relationship Id="rId85" Type="http://schemas.openxmlformats.org/officeDocument/2006/relationships/image" Target="media/image36.png"/><Relationship Id="rId12" Type="http://schemas.openxmlformats.org/officeDocument/2006/relationships/hyperlink" Target="https://en.wikipedia.org/wiki/IBM" TargetMode="External"/><Relationship Id="rId17" Type="http://schemas.openxmlformats.org/officeDocument/2006/relationships/hyperlink" Target="https://en.wikipedia.org/wiki/DARPA" TargetMode="External"/><Relationship Id="rId33" Type="http://schemas.openxmlformats.org/officeDocument/2006/relationships/hyperlink" Target="https://en.wikipedia.org/wiki/Microsoft" TargetMode="External"/><Relationship Id="rId38" Type="http://schemas.openxmlformats.org/officeDocument/2006/relationships/hyperlink" Target="https://en.wikipedia.org/wiki/Google" TargetMode="External"/><Relationship Id="rId59" Type="http://schemas.openxmlformats.org/officeDocument/2006/relationships/hyperlink" Target="https://cloud.google.com/tpu/" TargetMode="External"/><Relationship Id="rId103" Type="http://schemas.openxmlformats.org/officeDocument/2006/relationships/hyperlink" Target="https://cloud.google.com/compute/docs/instances" TargetMode="External"/><Relationship Id="rId108" Type="http://schemas.openxmlformats.org/officeDocument/2006/relationships/hyperlink" Target="https://cloud.google.com/compute/docs/autoscaler" TargetMode="External"/><Relationship Id="rId124" Type="http://schemas.openxmlformats.org/officeDocument/2006/relationships/image" Target="media/image2.svg"/><Relationship Id="rId129" Type="http://schemas.openxmlformats.org/officeDocument/2006/relationships/image" Target="media/image58.png"/><Relationship Id="rId54" Type="http://schemas.openxmlformats.org/officeDocument/2006/relationships/image" Target="media/image12.jpeg"/><Relationship Id="rId70" Type="http://schemas.openxmlformats.org/officeDocument/2006/relationships/image" Target="media/image23.png"/><Relationship Id="rId75" Type="http://schemas.openxmlformats.org/officeDocument/2006/relationships/image" Target="media/image28.PNG"/><Relationship Id="rId91" Type="http://schemas.openxmlformats.org/officeDocument/2006/relationships/hyperlink" Target="https://arxiv.org/pdf/1810.04805.pdf" TargetMode="External"/><Relationship Id="rId96" Type="http://schemas.openxmlformats.org/officeDocument/2006/relationships/hyperlink" Target="https://lilianweng.github.io/lil-log/contact.html" TargetMode="External"/><Relationship Id="rId140" Type="http://schemas.openxmlformats.org/officeDocument/2006/relationships/image" Target="media/image69.png"/><Relationship Id="rId145"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Timeline_of_speech_and_voice_recognition" TargetMode="External"/><Relationship Id="rId28" Type="http://schemas.openxmlformats.org/officeDocument/2006/relationships/hyperlink" Target="https://en.wikipedia.org/wiki/Apple_Inc." TargetMode="External"/><Relationship Id="rId49" Type="http://schemas.openxmlformats.org/officeDocument/2006/relationships/image" Target="media/image7.png"/><Relationship Id="rId114" Type="http://schemas.openxmlformats.org/officeDocument/2006/relationships/hyperlink" Target="https://en.wikipedia.org/wiki/Video_game" TargetMode="External"/><Relationship Id="rId119" Type="http://schemas.openxmlformats.org/officeDocument/2006/relationships/image" Target="media/image51.png"/><Relationship Id="rId44" Type="http://schemas.openxmlformats.org/officeDocument/2006/relationships/hyperlink" Target="https://en.wikipedia.org/wiki/Timeline_of_speech_and_voice_recognition" TargetMode="External"/><Relationship Id="rId60" Type="http://schemas.openxmlformats.org/officeDocument/2006/relationships/hyperlink" Target="https://arxiv.org/abs/1706.03762" TargetMode="External"/><Relationship Id="rId65" Type="http://schemas.openxmlformats.org/officeDocument/2006/relationships/hyperlink" Target="https://jalammar.github.io/visualizing-neural-machine-translation-mechanics-of-seq2seq-models-with-attention/" TargetMode="External"/><Relationship Id="rId81" Type="http://schemas.openxmlformats.org/officeDocument/2006/relationships/image" Target="media/image33.png"/><Relationship Id="rId86" Type="http://schemas.openxmlformats.org/officeDocument/2006/relationships/hyperlink" Target="https://blog.openai.com/language-unsupervised/" TargetMode="External"/><Relationship Id="rId130" Type="http://schemas.openxmlformats.org/officeDocument/2006/relationships/image" Target="media/image59.png"/><Relationship Id="rId135" Type="http://schemas.openxmlformats.org/officeDocument/2006/relationships/image" Target="media/image64.png"/><Relationship Id="rId13" Type="http://schemas.openxmlformats.org/officeDocument/2006/relationships/hyperlink" Target="https://en.wikipedia.org/wiki/IBM_Shoebox" TargetMode="External"/><Relationship Id="rId18" Type="http://schemas.openxmlformats.org/officeDocument/2006/relationships/hyperlink" Target="https://en.wikipedia.org/wiki/Harpy" TargetMode="External"/><Relationship Id="rId39" Type="http://schemas.openxmlformats.org/officeDocument/2006/relationships/hyperlink" Target="https://en.wikipedia.org/wiki/GOOG-411" TargetMode="External"/><Relationship Id="rId109" Type="http://schemas.openxmlformats.org/officeDocument/2006/relationships/hyperlink" Target="https://cloud.google.com/compute/docs/disks" TargetMode="External"/><Relationship Id="rId34" Type="http://schemas.openxmlformats.org/officeDocument/2006/relationships/hyperlink" Target="https://en.wikipedia.org/wiki/Timeline_of_speech_and_voice_recognition" TargetMode="External"/><Relationship Id="rId50" Type="http://schemas.openxmlformats.org/officeDocument/2006/relationships/image" Target="media/image8.png"/><Relationship Id="rId55" Type="http://schemas.openxmlformats.org/officeDocument/2006/relationships/image" Target="media/image13.gif"/><Relationship Id="rId76" Type="http://schemas.openxmlformats.org/officeDocument/2006/relationships/image" Target="media/image29.PNG"/><Relationship Id="rId97" Type="http://schemas.openxmlformats.org/officeDocument/2006/relationships/image" Target="media/image41.png"/><Relationship Id="rId104" Type="http://schemas.openxmlformats.org/officeDocument/2006/relationships/hyperlink" Target="https://cloud.google.com/compute/docs/zones" TargetMode="External"/><Relationship Id="rId120" Type="http://schemas.openxmlformats.org/officeDocument/2006/relationships/image" Target="media/image52.jpeg"/><Relationship Id="rId125" Type="http://schemas.openxmlformats.org/officeDocument/2006/relationships/image" Target="media/image55.png"/><Relationship Id="rId141" Type="http://schemas.openxmlformats.org/officeDocument/2006/relationships/image" Target="media/image70.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s://en.wikipedia.org/wiki/CMU_Sphinx" TargetMode="External"/><Relationship Id="rId24" Type="http://schemas.openxmlformats.org/officeDocument/2006/relationships/hyperlink" Target="https://en.wikipedia.org/wiki/Timeline_of_speech_and_voice_recognition" TargetMode="External"/><Relationship Id="rId40" Type="http://schemas.openxmlformats.org/officeDocument/2006/relationships/hyperlink" Target="https://en.wikipedia.org/wiki/Timeline_of_speech_and_voice_recognition" TargetMode="External"/><Relationship Id="rId45" Type="http://schemas.openxmlformats.org/officeDocument/2006/relationships/hyperlink" Target="https://en.wikipedia.org/wiki/Amazon.com" TargetMode="External"/><Relationship Id="rId66" Type="http://schemas.openxmlformats.org/officeDocument/2006/relationships/image" Target="media/image20.png"/><Relationship Id="rId87" Type="http://schemas.openxmlformats.org/officeDocument/2006/relationships/hyperlink" Target="https://arxiv.org/abs/1706.03762" TargetMode="External"/><Relationship Id="rId110" Type="http://schemas.openxmlformats.org/officeDocument/2006/relationships/hyperlink" Target="https://cloud.google.com/compute/docs/instances/connecting-to-instance" TargetMode="External"/><Relationship Id="rId115" Type="http://schemas.openxmlformats.org/officeDocument/2006/relationships/image" Target="media/image47.png"/><Relationship Id="rId131" Type="http://schemas.openxmlformats.org/officeDocument/2006/relationships/image" Target="media/image60.png"/><Relationship Id="rId136" Type="http://schemas.openxmlformats.org/officeDocument/2006/relationships/image" Target="media/image65.png"/><Relationship Id="rId61" Type="http://schemas.openxmlformats.org/officeDocument/2006/relationships/image" Target="media/image16.PNG"/><Relationship Id="rId82" Type="http://schemas.openxmlformats.org/officeDocument/2006/relationships/image" Target="media/image34.png"/><Relationship Id="rId19" Type="http://schemas.openxmlformats.org/officeDocument/2006/relationships/hyperlink" Target="https://en.wikipedia.org/wiki/Carnegie_Mellon" TargetMode="External"/><Relationship Id="rId14" Type="http://schemas.openxmlformats.org/officeDocument/2006/relationships/hyperlink" Target="https://en.wikipedia.org/wiki/1962_Seattle_World%27s_Fair" TargetMode="External"/><Relationship Id="rId30" Type="http://schemas.openxmlformats.org/officeDocument/2006/relationships/hyperlink" Target="https://en.wikipedia.org/wiki/Xuedong_Huang" TargetMode="External"/><Relationship Id="rId35" Type="http://schemas.openxmlformats.org/officeDocument/2006/relationships/hyperlink" Target="https://en.wikipedia.org/wiki/National_Security_Agency" TargetMode="External"/><Relationship Id="rId56" Type="http://schemas.openxmlformats.org/officeDocument/2006/relationships/image" Target="media/image14.PNG"/><Relationship Id="rId77" Type="http://schemas.openxmlformats.org/officeDocument/2006/relationships/image" Target="media/image30.png"/><Relationship Id="rId100" Type="http://schemas.openxmlformats.org/officeDocument/2006/relationships/image" Target="media/image44.png"/><Relationship Id="rId105" Type="http://schemas.openxmlformats.org/officeDocument/2006/relationships/hyperlink" Target="https://cloud.google.com/compute/docs/images" TargetMode="External"/><Relationship Id="rId126" Type="http://schemas.openxmlformats.org/officeDocument/2006/relationships/image" Target="media/image3.svg"/><Relationship Id="rId14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9.png"/><Relationship Id="rId72" Type="http://schemas.openxmlformats.org/officeDocument/2006/relationships/image" Target="media/image25.png"/><Relationship Id="rId93" Type="http://schemas.openxmlformats.org/officeDocument/2006/relationships/image" Target="media/image39.png"/><Relationship Id="rId98" Type="http://schemas.openxmlformats.org/officeDocument/2006/relationships/image" Target="media/image42.png"/><Relationship Id="rId121" Type="http://schemas.openxmlformats.org/officeDocument/2006/relationships/image" Target="media/image53.png"/><Relationship Id="rId142"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yperlink" Target="https://en.wikipedia.org/wiki/Dragon_Dictate" TargetMode="External"/><Relationship Id="rId46" Type="http://schemas.openxmlformats.org/officeDocument/2006/relationships/image" Target="media/image4.jpeg"/><Relationship Id="rId67" Type="http://schemas.openxmlformats.org/officeDocument/2006/relationships/hyperlink" Target="https://medium.com/deeper-learning/glossary-of-deep-learning-word-embedding-f90c3cec34ca" TargetMode="External"/><Relationship Id="rId116" Type="http://schemas.openxmlformats.org/officeDocument/2006/relationships/image" Target="media/image48.png"/><Relationship Id="rId137" Type="http://schemas.openxmlformats.org/officeDocument/2006/relationships/image" Target="media/image66.png"/><Relationship Id="rId20" Type="http://schemas.openxmlformats.org/officeDocument/2006/relationships/hyperlink" Target="https://en.wikipedia.org/wiki/Timeline_of_speech_and_voice_recognition" TargetMode="External"/><Relationship Id="rId41" Type="http://schemas.openxmlformats.org/officeDocument/2006/relationships/hyperlink" Target="https://en.wikipedia.org/wiki/IPhone" TargetMode="External"/><Relationship Id="rId62" Type="http://schemas.openxmlformats.org/officeDocument/2006/relationships/image" Target="media/image17.PNG"/><Relationship Id="rId83" Type="http://schemas.openxmlformats.org/officeDocument/2006/relationships/image" Target="media/image35.png"/><Relationship Id="rId88" Type="http://schemas.openxmlformats.org/officeDocument/2006/relationships/hyperlink" Target="https://arxiv.org/abs/1706.03762" TargetMode="External"/><Relationship Id="rId111" Type="http://schemas.openxmlformats.org/officeDocument/2006/relationships/hyperlink" Target="https://github.com/chentinghao/download_google_drive.git" TargetMode="External"/><Relationship Id="rId132" Type="http://schemas.openxmlformats.org/officeDocument/2006/relationships/image" Target="media/image61.png"/><Relationship Id="rId15" Type="http://schemas.openxmlformats.org/officeDocument/2006/relationships/hyperlink" Target="https://en.wikipedia.org/wiki/Timeline_of_speech_and_voice_recognition" TargetMode="External"/><Relationship Id="rId36" Type="http://schemas.openxmlformats.org/officeDocument/2006/relationships/hyperlink" Target="https://en.wikipedia.org/wiki/Timeline_of_speech_and_voice_recognition" TargetMode="External"/><Relationship Id="rId57" Type="http://schemas.openxmlformats.org/officeDocument/2006/relationships/image" Target="media/image15.PNG"/><Relationship Id="rId106" Type="http://schemas.openxmlformats.org/officeDocument/2006/relationships/hyperlink" Target="https://cloud.google.com/marketplace" TargetMode="External"/><Relationship Id="rId127" Type="http://schemas.openxmlformats.org/officeDocument/2006/relationships/image" Target="media/image56.jpeg"/><Relationship Id="rId10" Type="http://schemas.openxmlformats.org/officeDocument/2006/relationships/image" Target="media/image3.jpeg"/><Relationship Id="rId31" Type="http://schemas.openxmlformats.org/officeDocument/2006/relationships/hyperlink" Target="https://en.wikipedia.org/wiki/Timeline_of_speech_and_voice_recognition" TargetMode="External"/><Relationship Id="rId52" Type="http://schemas.openxmlformats.org/officeDocument/2006/relationships/image" Target="media/image10.png"/><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hyperlink" Target="https://arxiv.org/abs/1810.04805" TargetMode="External"/><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1.svg"/><Relationship Id="rId143" Type="http://schemas.openxmlformats.org/officeDocument/2006/relationships/image" Target="media/image72.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en.wikipedia.org/wiki/Timeline_of_speech_and_voice_recognition" TargetMode="External"/><Relationship Id="rId47" Type="http://schemas.openxmlformats.org/officeDocument/2006/relationships/image" Target="media/image5.png"/><Relationship Id="rId68" Type="http://schemas.openxmlformats.org/officeDocument/2006/relationships/image" Target="media/image21.PNG"/><Relationship Id="rId89" Type="http://schemas.openxmlformats.org/officeDocument/2006/relationships/hyperlink" Target="https://arxiv.org/abs/1801.10198" TargetMode="External"/><Relationship Id="rId112" Type="http://schemas.openxmlformats.org/officeDocument/2006/relationships/image" Target="media/image46.png"/><Relationship Id="rId133" Type="http://schemas.openxmlformats.org/officeDocument/2006/relationships/image" Target="media/image62.png"/><Relationship Id="rId16" Type="http://schemas.openxmlformats.org/officeDocument/2006/relationships/hyperlink" Target="https://en.wikipedia.org/wiki/Timeline_of_speech_and_voice_recognition" TargetMode="External"/><Relationship Id="rId37" Type="http://schemas.openxmlformats.org/officeDocument/2006/relationships/hyperlink" Target="https://en.wikipedia.org/wiki/Timeline_of_speech_and_voice_recognition" TargetMode="External"/><Relationship Id="rId58" Type="http://schemas.openxmlformats.org/officeDocument/2006/relationships/hyperlink" Target="https://jalammar.github.io/visualizing-neural-machine-translation-mechanics-of-seq2seq-models-with-attention/" TargetMode="External"/><Relationship Id="rId79" Type="http://schemas.openxmlformats.org/officeDocument/2006/relationships/hyperlink" Target="https://arxiv.org/abs/1607.06450" TargetMode="External"/><Relationship Id="rId102" Type="http://schemas.openxmlformats.org/officeDocument/2006/relationships/hyperlink" Target="https://cloud.google.com/products" TargetMode="External"/><Relationship Id="rId123" Type="http://schemas.openxmlformats.org/officeDocument/2006/relationships/image" Target="media/image54.png"/><Relationship Id="rId144" Type="http://schemas.openxmlformats.org/officeDocument/2006/relationships/image" Target="media/image73.png"/><Relationship Id="rId90"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4DB8C1-E4A6-40BF-B495-17824E489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TotalTime>
  <Pages>83</Pages>
  <Words>13847</Words>
  <Characters>78930</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Laila Al-Ashkar</dc:creator>
  <cp:keywords/>
  <dc:description/>
  <cp:lastModifiedBy>Laila Al-Ashkar</cp:lastModifiedBy>
  <cp:revision>6</cp:revision>
  <dcterms:created xsi:type="dcterms:W3CDTF">2020-07-28T16:40:00Z</dcterms:created>
  <dcterms:modified xsi:type="dcterms:W3CDTF">2020-07-29T15:14:00Z</dcterms:modified>
</cp:coreProperties>
</file>