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7667" w:rsidRPr="007820B9" w:rsidRDefault="00A61216" w:rsidP="00B71414">
      <w:pPr>
        <w:pStyle w:val="Heading2"/>
      </w:pPr>
      <w:bookmarkStart w:id="0" w:name="_Toc4781427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1pt;height:89.4pt">
            <v:imagedata r:id="rId8" o:title="شعار_جامعة_بنها" cropleft="5136f" cropright="4509f"/>
          </v:shape>
        </w:pict>
      </w:r>
      <w:r w:rsidR="00A83BE3" w:rsidRPr="007820B9">
        <w:tab/>
      </w:r>
      <w:r w:rsidR="00A83BE3" w:rsidRPr="007820B9">
        <w:tab/>
      </w:r>
      <w:r w:rsidR="00A83BE3" w:rsidRPr="007820B9">
        <w:tab/>
      </w:r>
      <w:r w:rsidR="00A83BE3" w:rsidRPr="007820B9">
        <w:tab/>
      </w:r>
      <w:r w:rsidR="00A83BE3" w:rsidRPr="007820B9">
        <w:tab/>
      </w:r>
      <w:r w:rsidR="00A83BE3" w:rsidRPr="007820B9">
        <w:tab/>
      </w:r>
      <w:r w:rsidR="00A83BE3" w:rsidRPr="007820B9">
        <w:tab/>
      </w:r>
      <w:r>
        <w:pict>
          <v:shape id="_x0000_i1032" type="#_x0000_t75" style="width:90pt;height:89.4pt">
            <v:imagedata r:id="rId9" o:title="شعار_هندسة_شبرا" cropleft="17235f" cropright=".25"/>
          </v:shape>
        </w:pict>
      </w:r>
      <w:bookmarkEnd w:id="0"/>
    </w:p>
    <w:p w:rsidR="007D0B8E" w:rsidRDefault="007D0B8E" w:rsidP="00EA446E">
      <w:pPr>
        <w:spacing w:after="0"/>
        <w:jc w:val="center"/>
        <w:rPr>
          <w:rFonts w:cstheme="majorBidi"/>
          <w:b/>
          <w:bCs/>
          <w:sz w:val="32"/>
          <w:szCs w:val="32"/>
        </w:rPr>
      </w:pPr>
    </w:p>
    <w:p w:rsidR="001565F3" w:rsidRPr="00C72A81" w:rsidRDefault="001565F3" w:rsidP="00EA446E">
      <w:pPr>
        <w:spacing w:after="0"/>
        <w:jc w:val="center"/>
        <w:rPr>
          <w:rFonts w:cstheme="majorBidi"/>
          <w:b/>
          <w:bCs/>
          <w:sz w:val="32"/>
          <w:szCs w:val="32"/>
        </w:rPr>
      </w:pPr>
      <w:proofErr w:type="spellStart"/>
      <w:r w:rsidRPr="00C72A81">
        <w:rPr>
          <w:rFonts w:cstheme="majorBidi"/>
          <w:b/>
          <w:bCs/>
          <w:sz w:val="32"/>
          <w:szCs w:val="32"/>
        </w:rPr>
        <w:t>Benha</w:t>
      </w:r>
      <w:proofErr w:type="spellEnd"/>
      <w:r w:rsidRPr="00C72A81">
        <w:rPr>
          <w:rFonts w:cstheme="majorBidi"/>
          <w:b/>
          <w:bCs/>
          <w:sz w:val="32"/>
          <w:szCs w:val="32"/>
        </w:rPr>
        <w:t xml:space="preserve"> University</w:t>
      </w:r>
    </w:p>
    <w:p w:rsidR="001565F3" w:rsidRDefault="001565F3" w:rsidP="00896B5E">
      <w:pPr>
        <w:spacing w:after="0"/>
        <w:jc w:val="center"/>
        <w:rPr>
          <w:rFonts w:cstheme="majorBidi"/>
          <w:b/>
          <w:bCs/>
          <w:sz w:val="32"/>
          <w:szCs w:val="32"/>
        </w:rPr>
      </w:pPr>
      <w:r w:rsidRPr="00C72A81">
        <w:rPr>
          <w:rFonts w:cstheme="majorBidi"/>
          <w:b/>
          <w:bCs/>
          <w:sz w:val="32"/>
          <w:szCs w:val="32"/>
        </w:rPr>
        <w:t xml:space="preserve">Faculty of Engineering at </w:t>
      </w:r>
      <w:proofErr w:type="spellStart"/>
      <w:r w:rsidRPr="00C72A81">
        <w:rPr>
          <w:rFonts w:cstheme="majorBidi"/>
          <w:b/>
          <w:bCs/>
          <w:sz w:val="32"/>
          <w:szCs w:val="32"/>
        </w:rPr>
        <w:t>Shoubra</w:t>
      </w:r>
      <w:proofErr w:type="spellEnd"/>
    </w:p>
    <w:p w:rsidR="00896B5E" w:rsidRDefault="00896B5E" w:rsidP="00896B5E">
      <w:pPr>
        <w:spacing w:after="0"/>
        <w:jc w:val="center"/>
        <w:rPr>
          <w:rFonts w:cstheme="majorBidi"/>
          <w:b/>
          <w:bCs/>
          <w:sz w:val="32"/>
          <w:szCs w:val="32"/>
        </w:rPr>
      </w:pPr>
      <w:r>
        <w:rPr>
          <w:rFonts w:cstheme="majorBidi"/>
          <w:b/>
          <w:bCs/>
          <w:sz w:val="32"/>
          <w:szCs w:val="32"/>
        </w:rPr>
        <w:t>Electrical Engineering Department</w:t>
      </w:r>
    </w:p>
    <w:p w:rsidR="00896B5E" w:rsidRDefault="00896B5E" w:rsidP="00896B5E">
      <w:pPr>
        <w:spacing w:after="0"/>
        <w:jc w:val="center"/>
        <w:rPr>
          <w:rFonts w:cstheme="majorBidi"/>
          <w:b/>
          <w:bCs/>
          <w:sz w:val="32"/>
          <w:szCs w:val="32"/>
        </w:rPr>
      </w:pPr>
    </w:p>
    <w:p w:rsidR="00896B5E" w:rsidRPr="00896B5E" w:rsidRDefault="00896B5E" w:rsidP="00896B5E">
      <w:pPr>
        <w:spacing w:after="0"/>
        <w:jc w:val="center"/>
        <w:rPr>
          <w:rFonts w:cstheme="majorBidi"/>
          <w:b/>
          <w:bCs/>
          <w:sz w:val="32"/>
          <w:szCs w:val="32"/>
        </w:rPr>
      </w:pPr>
    </w:p>
    <w:p w:rsidR="001565F3" w:rsidRDefault="00C72A81" w:rsidP="00EA446E">
      <w:pPr>
        <w:pStyle w:val="Title"/>
        <w:jc w:val="center"/>
        <w:rPr>
          <w:rStyle w:val="SubtleReference"/>
        </w:rPr>
      </w:pPr>
      <w:r>
        <w:rPr>
          <w:rStyle w:val="SubtleReference"/>
        </w:rPr>
        <w:t>Graduation Project</w:t>
      </w:r>
    </w:p>
    <w:p w:rsidR="00C72A81" w:rsidRPr="00C72A81" w:rsidRDefault="00C72A81" w:rsidP="00EA446E">
      <w:pPr>
        <w:pStyle w:val="Title"/>
        <w:jc w:val="center"/>
        <w:rPr>
          <w:smallCaps/>
        </w:rPr>
      </w:pPr>
      <w:r>
        <w:rPr>
          <w:rStyle w:val="SubtleReference"/>
        </w:rPr>
        <w:t>Humanly Interactive VR</w:t>
      </w:r>
    </w:p>
    <w:p w:rsidR="001565F3" w:rsidRDefault="001565F3" w:rsidP="00EA446E">
      <w:pPr>
        <w:spacing w:after="0"/>
        <w:jc w:val="center"/>
        <w:rPr>
          <w:rFonts w:cstheme="majorBidi"/>
        </w:rPr>
      </w:pPr>
    </w:p>
    <w:p w:rsidR="00896B5E" w:rsidRDefault="00896B5E" w:rsidP="00EA446E">
      <w:pPr>
        <w:spacing w:after="0"/>
        <w:jc w:val="center"/>
        <w:rPr>
          <w:rFonts w:cstheme="majorBidi"/>
        </w:rPr>
      </w:pPr>
    </w:p>
    <w:p w:rsidR="00896B5E" w:rsidRPr="007820B9" w:rsidRDefault="00896B5E" w:rsidP="00EA446E">
      <w:pPr>
        <w:spacing w:after="0"/>
        <w:jc w:val="center"/>
        <w:rPr>
          <w:rFonts w:cstheme="majorBidi"/>
        </w:rPr>
      </w:pPr>
    </w:p>
    <w:p w:rsidR="001565F3" w:rsidRDefault="00F97551" w:rsidP="00EA446E">
      <w:pPr>
        <w:spacing w:after="0"/>
        <w:jc w:val="center"/>
        <w:rPr>
          <w:rFonts w:cstheme="majorBidi"/>
          <w:b/>
          <w:bCs/>
          <w:sz w:val="32"/>
          <w:szCs w:val="32"/>
        </w:rPr>
      </w:pPr>
      <w:r w:rsidRPr="00C72A81">
        <w:rPr>
          <w:rFonts w:cstheme="majorBidi"/>
          <w:b/>
          <w:bCs/>
          <w:sz w:val="32"/>
          <w:szCs w:val="32"/>
        </w:rPr>
        <w:t>Team M</w:t>
      </w:r>
      <w:r w:rsidR="001565F3" w:rsidRPr="00C72A81">
        <w:rPr>
          <w:rFonts w:cstheme="majorBidi"/>
          <w:b/>
          <w:bCs/>
          <w:sz w:val="32"/>
          <w:szCs w:val="32"/>
        </w:rPr>
        <w:t>embers</w:t>
      </w:r>
    </w:p>
    <w:p w:rsidR="00896B5E" w:rsidRPr="00C72A81" w:rsidRDefault="00896B5E" w:rsidP="00EA446E">
      <w:pPr>
        <w:spacing w:after="0"/>
        <w:jc w:val="center"/>
        <w:rPr>
          <w:rFonts w:cstheme="majorBidi"/>
          <w:b/>
          <w:bCs/>
          <w:sz w:val="32"/>
          <w:szCs w:val="32"/>
        </w:rPr>
      </w:pPr>
    </w:p>
    <w:p w:rsidR="001565F3" w:rsidRPr="006D45CD" w:rsidRDefault="00896B5E" w:rsidP="00EA446E">
      <w:pPr>
        <w:spacing w:after="0"/>
        <w:rPr>
          <w:rFonts w:ascii="Andalus" w:hAnsi="Andalus" w:cs="Andalus"/>
          <w:sz w:val="28"/>
          <w:szCs w:val="28"/>
        </w:rPr>
      </w:pPr>
      <w:r>
        <w:rPr>
          <w:rFonts w:ascii="Andalus" w:hAnsi="Andalus" w:cs="Andalus"/>
          <w:sz w:val="28"/>
          <w:szCs w:val="28"/>
        </w:rPr>
        <w:t>Ehsan Ahmed El-Saeed</w:t>
      </w:r>
      <w:r>
        <w:rPr>
          <w:rFonts w:ascii="Andalus" w:hAnsi="Andalus" w:cs="Andalus"/>
          <w:sz w:val="28"/>
          <w:szCs w:val="28"/>
        </w:rPr>
        <w:tab/>
      </w:r>
      <w:r>
        <w:rPr>
          <w:rFonts w:ascii="Andalus" w:hAnsi="Andalus" w:cs="Andalus"/>
          <w:sz w:val="28"/>
          <w:szCs w:val="28"/>
        </w:rPr>
        <w:tab/>
      </w:r>
      <w:r w:rsidR="001565F3" w:rsidRPr="006D45CD">
        <w:rPr>
          <w:rFonts w:ascii="Andalus" w:hAnsi="Andalus" w:cs="Andalus"/>
          <w:sz w:val="28"/>
          <w:szCs w:val="28"/>
        </w:rPr>
        <w:tab/>
      </w:r>
      <w:r>
        <w:rPr>
          <w:rFonts w:ascii="Andalus" w:hAnsi="Andalus" w:cs="Andalus"/>
          <w:sz w:val="28"/>
          <w:szCs w:val="28"/>
        </w:rPr>
        <w:tab/>
      </w:r>
      <w:r w:rsidR="001565F3" w:rsidRPr="006D45CD">
        <w:rPr>
          <w:rFonts w:ascii="Andalus" w:hAnsi="Andalus" w:cs="Andalus"/>
          <w:sz w:val="28"/>
          <w:szCs w:val="28"/>
        </w:rPr>
        <w:tab/>
      </w:r>
      <w:proofErr w:type="spellStart"/>
      <w:r w:rsidR="001565F3" w:rsidRPr="006D45CD">
        <w:rPr>
          <w:rFonts w:ascii="Andalus" w:hAnsi="Andalus" w:cs="Andalus"/>
          <w:sz w:val="28"/>
          <w:szCs w:val="28"/>
        </w:rPr>
        <w:t>Kirollos</w:t>
      </w:r>
      <w:proofErr w:type="spellEnd"/>
      <w:r w:rsidR="001565F3" w:rsidRPr="006D45CD">
        <w:rPr>
          <w:rFonts w:ascii="Andalus" w:hAnsi="Andalus" w:cs="Andalus"/>
          <w:sz w:val="28"/>
          <w:szCs w:val="28"/>
        </w:rPr>
        <w:t xml:space="preserve"> </w:t>
      </w:r>
      <w:proofErr w:type="spellStart"/>
      <w:r w:rsidR="001565F3" w:rsidRPr="006D45CD">
        <w:rPr>
          <w:rFonts w:ascii="Andalus" w:hAnsi="Andalus" w:cs="Andalus"/>
          <w:sz w:val="28"/>
          <w:szCs w:val="28"/>
        </w:rPr>
        <w:t>Atef</w:t>
      </w:r>
      <w:proofErr w:type="spellEnd"/>
      <w:r w:rsidR="001565F3" w:rsidRPr="006D45CD">
        <w:rPr>
          <w:rFonts w:ascii="Andalus" w:hAnsi="Andalus" w:cs="Andalus"/>
          <w:sz w:val="28"/>
          <w:szCs w:val="28"/>
        </w:rPr>
        <w:t xml:space="preserve"> Ibrahim</w:t>
      </w:r>
    </w:p>
    <w:p w:rsidR="001565F3" w:rsidRPr="006D45CD" w:rsidRDefault="00C72A81" w:rsidP="00EA446E">
      <w:pPr>
        <w:spacing w:after="0"/>
        <w:rPr>
          <w:rFonts w:ascii="Andalus" w:hAnsi="Andalus" w:cs="Andalus"/>
          <w:sz w:val="28"/>
          <w:szCs w:val="28"/>
        </w:rPr>
      </w:pPr>
      <w:r w:rsidRPr="006D45CD">
        <w:rPr>
          <w:rFonts w:ascii="Andalus" w:hAnsi="Andalus" w:cs="Andalus"/>
          <w:sz w:val="28"/>
          <w:szCs w:val="28"/>
        </w:rPr>
        <w:t xml:space="preserve">Laila Mahmoud </w:t>
      </w:r>
      <w:proofErr w:type="spellStart"/>
      <w:r w:rsidRPr="006D45CD">
        <w:rPr>
          <w:rFonts w:ascii="Andalus" w:hAnsi="Andalus" w:cs="Andalus"/>
          <w:sz w:val="28"/>
          <w:szCs w:val="28"/>
        </w:rPr>
        <w:t>Abd</w:t>
      </w:r>
      <w:proofErr w:type="spellEnd"/>
      <w:r w:rsidRPr="006D45CD">
        <w:rPr>
          <w:rFonts w:ascii="Andalus" w:hAnsi="Andalus" w:cs="Andalus"/>
          <w:sz w:val="28"/>
          <w:szCs w:val="28"/>
        </w:rPr>
        <w:t xml:space="preserve"> El-Rahim</w:t>
      </w:r>
      <w:r w:rsidRPr="006D45CD">
        <w:rPr>
          <w:rFonts w:ascii="Andalus" w:hAnsi="Andalus" w:cs="Andalus"/>
          <w:sz w:val="28"/>
          <w:szCs w:val="28"/>
        </w:rPr>
        <w:tab/>
      </w:r>
      <w:r w:rsidRPr="006D45CD">
        <w:rPr>
          <w:rFonts w:ascii="Andalus" w:hAnsi="Andalus" w:cs="Andalus"/>
          <w:sz w:val="28"/>
          <w:szCs w:val="28"/>
        </w:rPr>
        <w:tab/>
      </w:r>
      <w:r w:rsidR="00896B5E">
        <w:rPr>
          <w:rFonts w:ascii="Andalus" w:hAnsi="Andalus" w:cs="Andalus"/>
          <w:sz w:val="28"/>
          <w:szCs w:val="28"/>
        </w:rPr>
        <w:tab/>
      </w:r>
      <w:r w:rsidR="00F97551" w:rsidRPr="006D45CD">
        <w:rPr>
          <w:rFonts w:ascii="Andalus" w:hAnsi="Andalus" w:cs="Andalus"/>
          <w:sz w:val="28"/>
          <w:szCs w:val="28"/>
        </w:rPr>
        <w:tab/>
      </w:r>
      <w:r w:rsidR="001565F3" w:rsidRPr="006D45CD">
        <w:rPr>
          <w:rFonts w:ascii="Andalus" w:hAnsi="Andalus" w:cs="Andalus"/>
          <w:sz w:val="28"/>
          <w:szCs w:val="28"/>
        </w:rPr>
        <w:t xml:space="preserve">Mina Latif </w:t>
      </w:r>
      <w:proofErr w:type="spellStart"/>
      <w:r w:rsidR="001565F3" w:rsidRPr="006D45CD">
        <w:rPr>
          <w:rFonts w:ascii="Andalus" w:hAnsi="Andalus" w:cs="Andalus"/>
          <w:sz w:val="28"/>
          <w:szCs w:val="28"/>
        </w:rPr>
        <w:t>Lotfy</w:t>
      </w:r>
      <w:proofErr w:type="spellEnd"/>
    </w:p>
    <w:p w:rsidR="001565F3" w:rsidRPr="006D45CD" w:rsidRDefault="00F97551" w:rsidP="00EA446E">
      <w:pPr>
        <w:spacing w:after="0"/>
        <w:rPr>
          <w:rFonts w:ascii="Andalus" w:hAnsi="Andalus" w:cs="Andalus"/>
          <w:sz w:val="28"/>
          <w:szCs w:val="28"/>
        </w:rPr>
      </w:pPr>
      <w:r w:rsidRPr="006D45CD">
        <w:rPr>
          <w:rFonts w:ascii="Andalus" w:hAnsi="Andalus" w:cs="Andalus"/>
          <w:sz w:val="28"/>
          <w:szCs w:val="28"/>
        </w:rPr>
        <w:t xml:space="preserve">Muhammad Mustafa </w:t>
      </w:r>
      <w:proofErr w:type="spellStart"/>
      <w:r w:rsidRPr="006D45CD">
        <w:rPr>
          <w:rFonts w:ascii="Andalus" w:hAnsi="Andalus" w:cs="Andalus"/>
          <w:sz w:val="28"/>
          <w:szCs w:val="28"/>
        </w:rPr>
        <w:t>Abd</w:t>
      </w:r>
      <w:proofErr w:type="spellEnd"/>
      <w:r w:rsidRPr="006D45CD">
        <w:rPr>
          <w:rFonts w:ascii="Andalus" w:hAnsi="Andalus" w:cs="Andalus"/>
          <w:sz w:val="28"/>
          <w:szCs w:val="28"/>
        </w:rPr>
        <w:t xml:space="preserve"> El-Fattah</w:t>
      </w:r>
      <w:r w:rsidR="00896B5E">
        <w:rPr>
          <w:rFonts w:ascii="Andalus" w:hAnsi="Andalus" w:cs="Andalus"/>
          <w:sz w:val="28"/>
          <w:szCs w:val="28"/>
        </w:rPr>
        <w:tab/>
      </w:r>
      <w:r w:rsidR="00896B5E">
        <w:rPr>
          <w:rFonts w:ascii="Andalus" w:hAnsi="Andalus" w:cs="Andalus"/>
          <w:sz w:val="28"/>
          <w:szCs w:val="28"/>
        </w:rPr>
        <w:tab/>
      </w:r>
      <w:r w:rsidR="007820B9" w:rsidRPr="006D45CD">
        <w:rPr>
          <w:rFonts w:ascii="Andalus" w:hAnsi="Andalus" w:cs="Andalus"/>
          <w:sz w:val="28"/>
          <w:szCs w:val="28"/>
        </w:rPr>
        <w:tab/>
      </w:r>
      <w:r w:rsidRPr="006D45CD">
        <w:rPr>
          <w:rFonts w:ascii="Andalus" w:hAnsi="Andalus" w:cs="Andalus"/>
          <w:sz w:val="28"/>
          <w:szCs w:val="28"/>
        </w:rPr>
        <w:t>Omar</w:t>
      </w:r>
      <w:r w:rsidR="00C72A81" w:rsidRPr="006D45CD">
        <w:rPr>
          <w:rFonts w:ascii="Andalus" w:hAnsi="Andalus" w:cs="Andalus"/>
          <w:sz w:val="28"/>
          <w:szCs w:val="28"/>
        </w:rPr>
        <w:t xml:space="preserve"> Khaled </w:t>
      </w:r>
      <w:proofErr w:type="spellStart"/>
      <w:r w:rsidR="00C72A81" w:rsidRPr="006D45CD">
        <w:rPr>
          <w:rFonts w:ascii="Andalus" w:hAnsi="Andalus" w:cs="Andalus"/>
          <w:sz w:val="28"/>
          <w:szCs w:val="28"/>
        </w:rPr>
        <w:t>Abd</w:t>
      </w:r>
      <w:proofErr w:type="spellEnd"/>
      <w:r w:rsidR="00C72A81" w:rsidRPr="006D45CD">
        <w:rPr>
          <w:rFonts w:ascii="Andalus" w:hAnsi="Andalus" w:cs="Andalus"/>
          <w:sz w:val="28"/>
          <w:szCs w:val="28"/>
        </w:rPr>
        <w:t xml:space="preserve"> El-Hafiz</w:t>
      </w:r>
    </w:p>
    <w:p w:rsidR="00F97551" w:rsidRPr="006D45CD" w:rsidRDefault="00C72A81" w:rsidP="00EA446E">
      <w:pPr>
        <w:spacing w:after="0"/>
        <w:rPr>
          <w:rFonts w:ascii="Andalus" w:hAnsi="Andalus" w:cs="Andalus"/>
          <w:sz w:val="28"/>
          <w:szCs w:val="28"/>
        </w:rPr>
      </w:pPr>
      <w:proofErr w:type="spellStart"/>
      <w:r w:rsidRPr="006D45CD">
        <w:rPr>
          <w:rFonts w:ascii="Andalus" w:hAnsi="Andalus" w:cs="Andalus"/>
          <w:sz w:val="28"/>
          <w:szCs w:val="28"/>
        </w:rPr>
        <w:t>Raafat</w:t>
      </w:r>
      <w:proofErr w:type="spellEnd"/>
      <w:r w:rsidRPr="006D45CD">
        <w:rPr>
          <w:rFonts w:ascii="Andalus" w:hAnsi="Andalus" w:cs="Andalus"/>
          <w:sz w:val="28"/>
          <w:szCs w:val="28"/>
        </w:rPr>
        <w:t xml:space="preserve"> Ahmed Muhammad</w:t>
      </w:r>
      <w:r w:rsidRPr="006D45CD">
        <w:rPr>
          <w:rFonts w:ascii="Andalus" w:hAnsi="Andalus" w:cs="Andalus"/>
          <w:sz w:val="28"/>
          <w:szCs w:val="28"/>
        </w:rPr>
        <w:tab/>
      </w:r>
      <w:r w:rsidRPr="006D45CD">
        <w:rPr>
          <w:rFonts w:ascii="Andalus" w:hAnsi="Andalus" w:cs="Andalus"/>
          <w:sz w:val="28"/>
          <w:szCs w:val="28"/>
        </w:rPr>
        <w:tab/>
      </w:r>
      <w:r w:rsidRPr="006D45CD">
        <w:rPr>
          <w:rFonts w:ascii="Andalus" w:hAnsi="Andalus" w:cs="Andalus"/>
          <w:sz w:val="28"/>
          <w:szCs w:val="28"/>
        </w:rPr>
        <w:tab/>
      </w:r>
      <w:r w:rsidR="00F97551" w:rsidRPr="006D45CD">
        <w:rPr>
          <w:rFonts w:ascii="Andalus" w:hAnsi="Andalus" w:cs="Andalus"/>
          <w:sz w:val="28"/>
          <w:szCs w:val="28"/>
        </w:rPr>
        <w:tab/>
      </w:r>
      <w:proofErr w:type="spellStart"/>
      <w:r w:rsidR="00F97551" w:rsidRPr="006D45CD">
        <w:rPr>
          <w:rFonts w:ascii="Andalus" w:hAnsi="Andalus" w:cs="Andalus"/>
          <w:sz w:val="28"/>
          <w:szCs w:val="28"/>
        </w:rPr>
        <w:t>Soad</w:t>
      </w:r>
      <w:proofErr w:type="spellEnd"/>
      <w:r w:rsidR="00F97551" w:rsidRPr="006D45CD">
        <w:rPr>
          <w:rFonts w:ascii="Andalus" w:hAnsi="Andalus" w:cs="Andalus"/>
          <w:sz w:val="28"/>
          <w:szCs w:val="28"/>
        </w:rPr>
        <w:t xml:space="preserve"> Samir </w:t>
      </w:r>
      <w:proofErr w:type="spellStart"/>
      <w:r w:rsidR="00F97551" w:rsidRPr="006D45CD">
        <w:rPr>
          <w:rFonts w:ascii="Andalus" w:hAnsi="Andalus" w:cs="Andalus"/>
          <w:sz w:val="28"/>
          <w:szCs w:val="28"/>
        </w:rPr>
        <w:t>Fawzy</w:t>
      </w:r>
      <w:proofErr w:type="spellEnd"/>
    </w:p>
    <w:p w:rsidR="00F97551" w:rsidRPr="006D45CD" w:rsidRDefault="00F97551" w:rsidP="00EA446E">
      <w:pPr>
        <w:spacing w:after="0"/>
        <w:rPr>
          <w:rFonts w:ascii="Andalus" w:hAnsi="Andalus" w:cs="Andalus"/>
          <w:sz w:val="28"/>
          <w:szCs w:val="28"/>
        </w:rPr>
      </w:pPr>
      <w:proofErr w:type="spellStart"/>
      <w:r w:rsidRPr="006D45CD">
        <w:rPr>
          <w:rFonts w:ascii="Andalus" w:hAnsi="Andalus" w:cs="Andalus"/>
          <w:sz w:val="28"/>
          <w:szCs w:val="28"/>
        </w:rPr>
        <w:t>Toqa</w:t>
      </w:r>
      <w:proofErr w:type="spellEnd"/>
      <w:r w:rsidRPr="006D45CD">
        <w:rPr>
          <w:rFonts w:ascii="Andalus" w:hAnsi="Andalus" w:cs="Andalus"/>
          <w:sz w:val="28"/>
          <w:szCs w:val="28"/>
        </w:rPr>
        <w:t xml:space="preserve"> </w:t>
      </w:r>
      <w:proofErr w:type="spellStart"/>
      <w:r w:rsidRPr="006D45CD">
        <w:rPr>
          <w:rFonts w:ascii="Andalus" w:hAnsi="Andalus" w:cs="Andalus"/>
          <w:sz w:val="28"/>
          <w:szCs w:val="28"/>
        </w:rPr>
        <w:t>Magdy</w:t>
      </w:r>
      <w:proofErr w:type="spellEnd"/>
      <w:r w:rsidRPr="006D45CD">
        <w:rPr>
          <w:rFonts w:ascii="Andalus" w:hAnsi="Andalus" w:cs="Andalus"/>
          <w:sz w:val="28"/>
          <w:szCs w:val="28"/>
        </w:rPr>
        <w:t xml:space="preserve"> Fouad</w:t>
      </w:r>
    </w:p>
    <w:p w:rsidR="00F97551" w:rsidRDefault="00F97551" w:rsidP="00EA446E">
      <w:pPr>
        <w:spacing w:after="0"/>
        <w:rPr>
          <w:rFonts w:cstheme="majorBidi"/>
        </w:rPr>
      </w:pPr>
    </w:p>
    <w:p w:rsidR="00896B5E" w:rsidRDefault="00896B5E" w:rsidP="00EA446E">
      <w:pPr>
        <w:spacing w:after="0"/>
        <w:rPr>
          <w:rFonts w:cstheme="majorBidi"/>
        </w:rPr>
      </w:pPr>
    </w:p>
    <w:p w:rsidR="00896B5E" w:rsidRPr="007820B9" w:rsidRDefault="00896B5E" w:rsidP="00EA446E">
      <w:pPr>
        <w:spacing w:after="0"/>
        <w:rPr>
          <w:rFonts w:cstheme="majorBidi"/>
        </w:rPr>
      </w:pPr>
    </w:p>
    <w:p w:rsidR="00F97551" w:rsidRPr="007820B9" w:rsidRDefault="00F97551" w:rsidP="00EA446E">
      <w:pPr>
        <w:spacing w:after="0"/>
        <w:rPr>
          <w:rFonts w:cstheme="majorBidi"/>
        </w:rPr>
      </w:pPr>
    </w:p>
    <w:p w:rsidR="00F97551" w:rsidRPr="00063C47" w:rsidRDefault="00F97551" w:rsidP="00EA446E">
      <w:pPr>
        <w:spacing w:after="0"/>
        <w:jc w:val="center"/>
        <w:rPr>
          <w:rFonts w:cstheme="majorBidi"/>
          <w:b/>
          <w:bCs/>
          <w:sz w:val="32"/>
          <w:szCs w:val="32"/>
        </w:rPr>
      </w:pPr>
      <w:r w:rsidRPr="00063C47">
        <w:rPr>
          <w:rFonts w:cstheme="majorBidi"/>
          <w:b/>
          <w:bCs/>
          <w:sz w:val="32"/>
          <w:szCs w:val="32"/>
        </w:rPr>
        <w:t xml:space="preserve">Supervised </w:t>
      </w:r>
      <w:proofErr w:type="gramStart"/>
      <w:r w:rsidRPr="00063C47">
        <w:rPr>
          <w:rFonts w:cstheme="majorBidi"/>
          <w:b/>
          <w:bCs/>
          <w:sz w:val="32"/>
          <w:szCs w:val="32"/>
        </w:rPr>
        <w:t>By</w:t>
      </w:r>
      <w:proofErr w:type="gramEnd"/>
      <w:r w:rsidRPr="00063C47">
        <w:rPr>
          <w:rFonts w:cstheme="majorBidi"/>
          <w:b/>
          <w:bCs/>
          <w:sz w:val="32"/>
          <w:szCs w:val="32"/>
        </w:rPr>
        <w:t>:</w:t>
      </w:r>
    </w:p>
    <w:p w:rsidR="00F97551" w:rsidRPr="006D45CD" w:rsidRDefault="00F97551" w:rsidP="00EA446E">
      <w:pPr>
        <w:spacing w:after="0"/>
        <w:jc w:val="center"/>
        <w:rPr>
          <w:rFonts w:ascii="Andalus" w:hAnsi="Andalus" w:cs="Andalus"/>
          <w:sz w:val="28"/>
          <w:szCs w:val="28"/>
        </w:rPr>
      </w:pPr>
      <w:r w:rsidRPr="006D45CD">
        <w:rPr>
          <w:rFonts w:ascii="Andalus" w:hAnsi="Andalus" w:cs="Andalus"/>
          <w:sz w:val="28"/>
          <w:szCs w:val="28"/>
        </w:rPr>
        <w:t xml:space="preserve">Dr. </w:t>
      </w:r>
      <w:proofErr w:type="spellStart"/>
      <w:r w:rsidRPr="006D45CD">
        <w:rPr>
          <w:rFonts w:ascii="Andalus" w:hAnsi="Andalus" w:cs="Andalus"/>
          <w:sz w:val="28"/>
          <w:szCs w:val="28"/>
        </w:rPr>
        <w:t>Shimaa</w:t>
      </w:r>
      <w:proofErr w:type="spellEnd"/>
      <w:r w:rsidRPr="006D45CD">
        <w:rPr>
          <w:rFonts w:ascii="Andalus" w:hAnsi="Andalus" w:cs="Andalus"/>
          <w:sz w:val="28"/>
          <w:szCs w:val="28"/>
        </w:rPr>
        <w:t xml:space="preserve"> Ibrahim</w:t>
      </w:r>
    </w:p>
    <w:p w:rsidR="00F97551" w:rsidRPr="007820B9" w:rsidRDefault="00F97551" w:rsidP="00EA446E">
      <w:pPr>
        <w:spacing w:after="0"/>
        <w:rPr>
          <w:rFonts w:cstheme="majorBidi"/>
        </w:rPr>
      </w:pPr>
      <w:r w:rsidRPr="007820B9">
        <w:rPr>
          <w:rFonts w:cstheme="majorBidi"/>
        </w:rPr>
        <w:br w:type="page"/>
      </w:r>
    </w:p>
    <w:p w:rsidR="00522696" w:rsidRDefault="00C72A81" w:rsidP="00EA446E">
      <w:pPr>
        <w:pStyle w:val="Title"/>
        <w:rPr>
          <w:rStyle w:val="SubtleReference"/>
        </w:rPr>
      </w:pPr>
      <w:r>
        <w:rPr>
          <w:rStyle w:val="SubtleReference"/>
        </w:rPr>
        <w:lastRenderedPageBreak/>
        <w:t>Acknowledgemen</w:t>
      </w:r>
      <w:r w:rsidR="00522696">
        <w:rPr>
          <w:rStyle w:val="SubtleReference"/>
        </w:rPr>
        <w:t>t</w:t>
      </w:r>
    </w:p>
    <w:p w:rsidR="00522696" w:rsidRDefault="00522696" w:rsidP="00EA446E">
      <w:pPr>
        <w:pStyle w:val="Title"/>
        <w:rPr>
          <w:rStyle w:val="SubtleReference"/>
        </w:rPr>
      </w:pPr>
    </w:p>
    <w:p w:rsidR="00F97551" w:rsidRPr="00C72A81" w:rsidRDefault="00522696" w:rsidP="007936BC">
      <w:pPr>
        <w:pStyle w:val="Title"/>
        <w:jc w:val="both"/>
        <w:rPr>
          <w:smallCaps/>
        </w:rPr>
      </w:pPr>
      <w:r w:rsidRPr="00BE62D3">
        <w:rPr>
          <w:b w:val="0"/>
          <w:bCs/>
          <w:sz w:val="34"/>
          <w:szCs w:val="34"/>
        </w:rPr>
        <w:t xml:space="preserve">We would like to express our deep and sincere gratitude to our supervisor, </w:t>
      </w:r>
      <w:r w:rsidRPr="00BE62D3">
        <w:rPr>
          <w:rFonts w:ascii="Andalus" w:hAnsi="Andalus" w:cs="Andalus"/>
          <w:b w:val="0"/>
          <w:bCs/>
          <w:sz w:val="34"/>
          <w:szCs w:val="34"/>
        </w:rPr>
        <w:t xml:space="preserve">Dr. </w:t>
      </w:r>
      <w:proofErr w:type="spellStart"/>
      <w:r w:rsidRPr="00BE62D3">
        <w:rPr>
          <w:rFonts w:ascii="Andalus" w:hAnsi="Andalus" w:cs="Andalus"/>
          <w:b w:val="0"/>
          <w:bCs/>
          <w:sz w:val="34"/>
          <w:szCs w:val="34"/>
        </w:rPr>
        <w:t>Shimaa</w:t>
      </w:r>
      <w:proofErr w:type="spellEnd"/>
      <w:r w:rsidRPr="00BE62D3">
        <w:rPr>
          <w:rFonts w:ascii="Andalus" w:hAnsi="Andalus" w:cs="Andalus"/>
          <w:b w:val="0"/>
          <w:bCs/>
          <w:sz w:val="34"/>
          <w:szCs w:val="34"/>
        </w:rPr>
        <w:t xml:space="preserve"> Ibrahim</w:t>
      </w:r>
      <w:r w:rsidRPr="00BE62D3">
        <w:rPr>
          <w:b w:val="0"/>
          <w:bCs/>
          <w:sz w:val="34"/>
          <w:szCs w:val="34"/>
        </w:rPr>
        <w:t>, for providing invaluable guidance</w:t>
      </w:r>
      <w:r w:rsidR="00C9468A" w:rsidRPr="00BE62D3">
        <w:rPr>
          <w:b w:val="0"/>
          <w:bCs/>
          <w:sz w:val="34"/>
          <w:szCs w:val="34"/>
        </w:rPr>
        <w:t>, comments and suggestions</w:t>
      </w:r>
      <w:r w:rsidRPr="00BE62D3">
        <w:rPr>
          <w:b w:val="0"/>
          <w:bCs/>
          <w:sz w:val="34"/>
          <w:szCs w:val="34"/>
        </w:rPr>
        <w:t xml:space="preserve"> throughout this project. It was a great pleasure to study under her guidance</w:t>
      </w:r>
      <w:r w:rsidR="00C9468A" w:rsidRPr="00BE62D3">
        <w:rPr>
          <w:b w:val="0"/>
          <w:bCs/>
          <w:sz w:val="34"/>
          <w:szCs w:val="34"/>
        </w:rPr>
        <w:t xml:space="preserve"> and support. We are really grateful </w:t>
      </w:r>
      <w:r w:rsidR="00762028">
        <w:rPr>
          <w:b w:val="0"/>
          <w:bCs/>
          <w:sz w:val="34"/>
          <w:szCs w:val="34"/>
        </w:rPr>
        <w:t>that</w:t>
      </w:r>
      <w:r w:rsidR="00C9468A" w:rsidRPr="00BE62D3">
        <w:rPr>
          <w:b w:val="0"/>
          <w:bCs/>
          <w:sz w:val="34"/>
          <w:szCs w:val="34"/>
        </w:rPr>
        <w:t xml:space="preserve"> we managed to complete the project within the given time</w:t>
      </w:r>
      <w:r w:rsidR="00BE62D3" w:rsidRPr="00BE62D3">
        <w:rPr>
          <w:b w:val="0"/>
          <w:bCs/>
          <w:sz w:val="34"/>
          <w:szCs w:val="34"/>
        </w:rPr>
        <w:t>.  It c</w:t>
      </w:r>
      <w:r w:rsidR="005C1FB2">
        <w:rPr>
          <w:b w:val="0"/>
          <w:bCs/>
          <w:sz w:val="34"/>
          <w:szCs w:val="34"/>
        </w:rPr>
        <w:t xml:space="preserve">ould </w:t>
      </w:r>
      <w:r w:rsidR="00BE62D3" w:rsidRPr="00BE62D3">
        <w:rPr>
          <w:b w:val="0"/>
          <w:bCs/>
          <w:sz w:val="34"/>
          <w:szCs w:val="34"/>
        </w:rPr>
        <w:t>not be completed without the effort and cooperation of our team members.</w:t>
      </w:r>
      <w:r w:rsidR="00D52D6E">
        <w:rPr>
          <w:b w:val="0"/>
          <w:bCs/>
          <w:sz w:val="34"/>
          <w:szCs w:val="34"/>
        </w:rPr>
        <w:t xml:space="preserve"> We would also like to thank anyone responded </w:t>
      </w:r>
      <w:r w:rsidR="0070562A">
        <w:rPr>
          <w:b w:val="0"/>
          <w:bCs/>
          <w:sz w:val="34"/>
          <w:szCs w:val="34"/>
        </w:rPr>
        <w:t>with</w:t>
      </w:r>
      <w:r w:rsidR="00D52D6E">
        <w:rPr>
          <w:b w:val="0"/>
          <w:bCs/>
          <w:sz w:val="34"/>
          <w:szCs w:val="34"/>
        </w:rPr>
        <w:t xml:space="preserve"> support and willingness to give us time and offered help. </w:t>
      </w:r>
      <w:r w:rsidR="00F97551" w:rsidRPr="001E0905">
        <w:rPr>
          <w:b w:val="0"/>
          <w:bCs/>
          <w:sz w:val="40"/>
          <w:szCs w:val="40"/>
        </w:rPr>
        <w:br w:type="page"/>
      </w:r>
      <w:r w:rsidR="00C72A81">
        <w:rPr>
          <w:rStyle w:val="SubtleReference"/>
        </w:rPr>
        <w:lastRenderedPageBreak/>
        <w:t>Contents</w:t>
      </w:r>
    </w:p>
    <w:sdt>
      <w:sdtPr>
        <w:rPr>
          <w:rFonts w:asciiTheme="majorBidi" w:eastAsiaTheme="minorHAnsi" w:hAnsiTheme="majorBidi" w:cs="Times New Roman"/>
          <w:color w:val="auto"/>
          <w:sz w:val="24"/>
          <w:szCs w:val="22"/>
        </w:rPr>
        <w:id w:val="257406497"/>
        <w:docPartObj>
          <w:docPartGallery w:val="Table of Contents"/>
          <w:docPartUnique/>
        </w:docPartObj>
      </w:sdtPr>
      <w:sdtEndPr>
        <w:rPr>
          <w:rFonts w:eastAsiaTheme="minorEastAsia"/>
          <w:b/>
          <w:bCs/>
          <w:noProof/>
        </w:rPr>
      </w:sdtEndPr>
      <w:sdtContent>
        <w:p w:rsidR="007D4FDF" w:rsidRPr="006D3FB6" w:rsidRDefault="007D4FDF" w:rsidP="007D4FDF">
          <w:pPr>
            <w:pStyle w:val="TOCHeading"/>
            <w:rPr>
              <w:rStyle w:val="Hyperlink"/>
              <w:rFonts w:asciiTheme="majorBidi" w:hAnsiTheme="majorBidi"/>
              <w:noProof/>
              <w:color w:val="auto"/>
              <w:u w:val="none"/>
            </w:rPr>
          </w:pPr>
          <w:r w:rsidRPr="006D3FB6">
            <w:rPr>
              <w:rFonts w:asciiTheme="majorBidi" w:hAnsiTheme="majorBidi"/>
              <w:color w:val="auto"/>
            </w:rPr>
            <w:fldChar w:fldCharType="begin"/>
          </w:r>
          <w:r w:rsidRPr="006D3FB6">
            <w:rPr>
              <w:rFonts w:asciiTheme="majorBidi" w:hAnsiTheme="majorBidi"/>
              <w:color w:val="auto"/>
            </w:rPr>
            <w:instrText xml:space="preserve"> TOC \o "1-3" \h \z \u </w:instrText>
          </w:r>
          <w:r w:rsidRPr="006D3FB6">
            <w:rPr>
              <w:rFonts w:asciiTheme="majorBidi" w:hAnsiTheme="majorBidi"/>
              <w:color w:val="auto"/>
            </w:rPr>
            <w:fldChar w:fldCharType="separate"/>
          </w:r>
        </w:p>
        <w:p w:rsidR="007D4FDF" w:rsidRPr="006D3FB6" w:rsidRDefault="007D4FDF">
          <w:pPr>
            <w:pStyle w:val="TOC1"/>
            <w:rPr>
              <w:rStyle w:val="Hyperlink"/>
              <w:color w:val="auto"/>
              <w:u w:val="none"/>
            </w:rPr>
          </w:pPr>
          <w:r w:rsidRPr="006D3FB6">
            <w:rPr>
              <w:rStyle w:val="Hyperlink"/>
              <w:b/>
              <w:bCs/>
              <w:color w:val="auto"/>
              <w:u w:val="none"/>
            </w:rPr>
            <w:t>Abstract</w:t>
          </w:r>
          <w:r w:rsidRPr="006D3FB6">
            <w:rPr>
              <w:rStyle w:val="Hyperlink"/>
              <w:color w:val="auto"/>
              <w:u w:val="none"/>
            </w:rPr>
            <w:tab/>
            <w:t>6</w:t>
          </w:r>
        </w:p>
        <w:p w:rsidR="007D4FDF" w:rsidRPr="006D3FB6" w:rsidRDefault="002B4CBB">
          <w:pPr>
            <w:pStyle w:val="TOC1"/>
            <w:rPr>
              <w:rStyle w:val="Hyperlink"/>
              <w:b/>
              <w:bCs/>
              <w:color w:val="auto"/>
              <w:u w:val="none"/>
            </w:rPr>
          </w:pPr>
          <w:r w:rsidRPr="006D3FB6">
            <w:rPr>
              <w:rStyle w:val="Hyperlink"/>
              <w:b/>
              <w:bCs/>
              <w:color w:val="auto"/>
              <w:u w:val="none"/>
            </w:rPr>
            <w:t xml:space="preserve">Chapter 1 </w:t>
          </w:r>
          <w:r w:rsidRPr="006D3FB6">
            <w:rPr>
              <w:b/>
              <w:bCs/>
            </w:rPr>
            <w:t>–</w:t>
          </w:r>
          <w:r w:rsidR="007D4FDF" w:rsidRPr="006D3FB6">
            <w:rPr>
              <w:rStyle w:val="Hyperlink"/>
              <w:b/>
              <w:bCs/>
              <w:color w:val="auto"/>
              <w:u w:val="none"/>
            </w:rPr>
            <w:t xml:space="preserve"> Introduction</w:t>
          </w:r>
        </w:p>
        <w:p w:rsidR="007D4FDF" w:rsidRPr="006D3FB6" w:rsidRDefault="00A61216">
          <w:pPr>
            <w:pStyle w:val="TOC1"/>
            <w:rPr>
              <w:sz w:val="22"/>
            </w:rPr>
          </w:pPr>
          <w:hyperlink w:anchor="_Toc47814279" w:history="1">
            <w:r w:rsidR="007D4FDF" w:rsidRPr="006D3FB6">
              <w:rPr>
                <w:rStyle w:val="Hyperlink"/>
                <w:color w:val="auto"/>
                <w:u w:val="none"/>
              </w:rPr>
              <w:t>1.1</w:t>
            </w:r>
            <w:r w:rsidR="007D4FDF" w:rsidRPr="006D3FB6">
              <w:rPr>
                <w:sz w:val="22"/>
              </w:rPr>
              <w:tab/>
            </w:r>
            <w:r w:rsidR="007D4FDF" w:rsidRPr="006D3FB6">
              <w:rPr>
                <w:rStyle w:val="Hyperlink"/>
                <w:color w:val="auto"/>
                <w:u w:val="none"/>
              </w:rPr>
              <w:t>Motivation</w:t>
            </w:r>
            <w:r w:rsidR="007D4FDF" w:rsidRPr="006D3FB6">
              <w:rPr>
                <w:webHidden/>
              </w:rPr>
              <w:tab/>
            </w:r>
            <w:r w:rsidR="007D4FDF" w:rsidRPr="006D3FB6">
              <w:rPr>
                <w:webHidden/>
              </w:rPr>
              <w:fldChar w:fldCharType="begin"/>
            </w:r>
            <w:r w:rsidR="007D4FDF" w:rsidRPr="006D3FB6">
              <w:rPr>
                <w:webHidden/>
              </w:rPr>
              <w:instrText xml:space="preserve"> PAGEREF _Toc47814279 \h </w:instrText>
            </w:r>
            <w:r w:rsidR="007D4FDF" w:rsidRPr="006D3FB6">
              <w:rPr>
                <w:webHidden/>
              </w:rPr>
            </w:r>
            <w:r w:rsidR="007D4FDF" w:rsidRPr="006D3FB6">
              <w:rPr>
                <w:webHidden/>
              </w:rPr>
              <w:fldChar w:fldCharType="separate"/>
            </w:r>
            <w:r w:rsidR="00460E3D">
              <w:rPr>
                <w:webHidden/>
              </w:rPr>
              <w:t>9</w:t>
            </w:r>
            <w:r w:rsidR="007D4FDF" w:rsidRPr="006D3FB6">
              <w:rPr>
                <w:webHidden/>
              </w:rPr>
              <w:fldChar w:fldCharType="end"/>
            </w:r>
          </w:hyperlink>
        </w:p>
        <w:p w:rsidR="007D4FDF" w:rsidRPr="006D3FB6" w:rsidRDefault="00A61216">
          <w:pPr>
            <w:pStyle w:val="TOC1"/>
            <w:rPr>
              <w:sz w:val="22"/>
            </w:rPr>
          </w:pPr>
          <w:hyperlink w:anchor="_Toc47814285" w:history="1">
            <w:r w:rsidR="007D4FDF" w:rsidRPr="006D3FB6">
              <w:rPr>
                <w:rStyle w:val="Hyperlink"/>
                <w:color w:val="auto"/>
                <w:u w:val="none"/>
              </w:rPr>
              <w:t>1.2</w:t>
            </w:r>
            <w:r w:rsidR="007D4FDF" w:rsidRPr="006D3FB6">
              <w:rPr>
                <w:sz w:val="22"/>
              </w:rPr>
              <w:tab/>
            </w:r>
            <w:r w:rsidR="007D4FDF" w:rsidRPr="006D3FB6">
              <w:rPr>
                <w:rStyle w:val="Hyperlink"/>
                <w:color w:val="auto"/>
                <w:u w:val="none"/>
              </w:rPr>
              <w:t>Introduction to Humanly Interactive VR</w:t>
            </w:r>
            <w:r w:rsidR="007D4FDF" w:rsidRPr="006D3FB6">
              <w:rPr>
                <w:webHidden/>
              </w:rPr>
              <w:tab/>
            </w:r>
            <w:r w:rsidR="007D4FDF" w:rsidRPr="006D3FB6">
              <w:rPr>
                <w:webHidden/>
              </w:rPr>
              <w:fldChar w:fldCharType="begin"/>
            </w:r>
            <w:r w:rsidR="007D4FDF" w:rsidRPr="006D3FB6">
              <w:rPr>
                <w:webHidden/>
              </w:rPr>
              <w:instrText xml:space="preserve"> PAGEREF _Toc47814285 \h </w:instrText>
            </w:r>
            <w:r w:rsidR="007D4FDF" w:rsidRPr="006D3FB6">
              <w:rPr>
                <w:webHidden/>
              </w:rPr>
            </w:r>
            <w:r w:rsidR="007D4FDF" w:rsidRPr="006D3FB6">
              <w:rPr>
                <w:webHidden/>
              </w:rPr>
              <w:fldChar w:fldCharType="separate"/>
            </w:r>
            <w:r w:rsidR="00460E3D">
              <w:rPr>
                <w:webHidden/>
              </w:rPr>
              <w:t>11</w:t>
            </w:r>
            <w:r w:rsidR="007D4FDF" w:rsidRPr="006D3FB6">
              <w:rPr>
                <w:webHidden/>
              </w:rPr>
              <w:fldChar w:fldCharType="end"/>
            </w:r>
          </w:hyperlink>
        </w:p>
        <w:p w:rsidR="007D4FDF" w:rsidRPr="006D3FB6" w:rsidRDefault="00A61216">
          <w:pPr>
            <w:pStyle w:val="TOC1"/>
            <w:rPr>
              <w:sz w:val="22"/>
            </w:rPr>
          </w:pPr>
          <w:hyperlink w:anchor="_Toc47814286" w:history="1">
            <w:r w:rsidR="007D4FDF" w:rsidRPr="006D3FB6">
              <w:rPr>
                <w:rStyle w:val="Hyperlink"/>
                <w:color w:val="auto"/>
                <w:u w:val="none"/>
              </w:rPr>
              <w:t>1.3</w:t>
            </w:r>
            <w:r w:rsidR="007D4FDF" w:rsidRPr="006D3FB6">
              <w:rPr>
                <w:sz w:val="22"/>
              </w:rPr>
              <w:tab/>
            </w:r>
            <w:r w:rsidR="007D4FDF" w:rsidRPr="006D3FB6">
              <w:rPr>
                <w:rStyle w:val="Hyperlink"/>
                <w:color w:val="auto"/>
                <w:u w:val="none"/>
              </w:rPr>
              <w:t>Virtual Reality (VR)</w:t>
            </w:r>
            <w:r w:rsidR="007D4FDF" w:rsidRPr="006D3FB6">
              <w:rPr>
                <w:webHidden/>
              </w:rPr>
              <w:tab/>
            </w:r>
            <w:r w:rsidR="007D4FDF" w:rsidRPr="006D3FB6">
              <w:rPr>
                <w:webHidden/>
              </w:rPr>
              <w:fldChar w:fldCharType="begin"/>
            </w:r>
            <w:r w:rsidR="007D4FDF" w:rsidRPr="006D3FB6">
              <w:rPr>
                <w:webHidden/>
              </w:rPr>
              <w:instrText xml:space="preserve"> PAGEREF _Toc47814286 \h </w:instrText>
            </w:r>
            <w:r w:rsidR="007D4FDF" w:rsidRPr="006D3FB6">
              <w:rPr>
                <w:webHidden/>
              </w:rPr>
            </w:r>
            <w:r w:rsidR="007D4FDF" w:rsidRPr="006D3FB6">
              <w:rPr>
                <w:webHidden/>
              </w:rPr>
              <w:fldChar w:fldCharType="separate"/>
            </w:r>
            <w:r w:rsidR="00460E3D">
              <w:rPr>
                <w:webHidden/>
              </w:rPr>
              <w:t>11</w:t>
            </w:r>
            <w:r w:rsidR="007D4FDF" w:rsidRPr="006D3FB6">
              <w:rPr>
                <w:webHidden/>
              </w:rPr>
              <w:fldChar w:fldCharType="end"/>
            </w:r>
          </w:hyperlink>
        </w:p>
        <w:p w:rsidR="007D4FDF" w:rsidRPr="006D3FB6" w:rsidRDefault="00A61216">
          <w:pPr>
            <w:pStyle w:val="TOC1"/>
            <w:rPr>
              <w:sz w:val="22"/>
            </w:rPr>
          </w:pPr>
          <w:hyperlink w:anchor="_Toc47814287" w:history="1">
            <w:r w:rsidR="007D4FDF" w:rsidRPr="006D3FB6">
              <w:rPr>
                <w:rStyle w:val="Hyperlink"/>
                <w:color w:val="auto"/>
                <w:u w:val="none"/>
              </w:rPr>
              <w:t>1.4</w:t>
            </w:r>
            <w:r w:rsidR="007D4FDF" w:rsidRPr="006D3FB6">
              <w:rPr>
                <w:sz w:val="22"/>
              </w:rPr>
              <w:tab/>
            </w:r>
            <w:r w:rsidR="007D4FDF" w:rsidRPr="006D3FB6">
              <w:rPr>
                <w:rStyle w:val="Hyperlink"/>
                <w:color w:val="auto"/>
                <w:u w:val="none"/>
              </w:rPr>
              <w:t>Why VR?</w:t>
            </w:r>
            <w:r w:rsidR="007D4FDF" w:rsidRPr="006D3FB6">
              <w:rPr>
                <w:webHidden/>
              </w:rPr>
              <w:tab/>
            </w:r>
            <w:r w:rsidR="007D4FDF" w:rsidRPr="006D3FB6">
              <w:rPr>
                <w:webHidden/>
              </w:rPr>
              <w:fldChar w:fldCharType="begin"/>
            </w:r>
            <w:r w:rsidR="007D4FDF" w:rsidRPr="006D3FB6">
              <w:rPr>
                <w:webHidden/>
              </w:rPr>
              <w:instrText xml:space="preserve"> PAGEREF _Toc47814287 \h </w:instrText>
            </w:r>
            <w:r w:rsidR="007D4FDF" w:rsidRPr="006D3FB6">
              <w:rPr>
                <w:webHidden/>
              </w:rPr>
            </w:r>
            <w:r w:rsidR="007D4FDF" w:rsidRPr="006D3FB6">
              <w:rPr>
                <w:webHidden/>
              </w:rPr>
              <w:fldChar w:fldCharType="separate"/>
            </w:r>
            <w:r w:rsidR="00460E3D">
              <w:rPr>
                <w:webHidden/>
              </w:rPr>
              <w:t>12</w:t>
            </w:r>
            <w:r w:rsidR="007D4FDF" w:rsidRPr="006D3FB6">
              <w:rPr>
                <w:webHidden/>
              </w:rPr>
              <w:fldChar w:fldCharType="end"/>
            </w:r>
          </w:hyperlink>
        </w:p>
        <w:p w:rsidR="007D4FDF" w:rsidRPr="006D3FB6" w:rsidRDefault="00A61216">
          <w:pPr>
            <w:pStyle w:val="TOC1"/>
            <w:rPr>
              <w:sz w:val="22"/>
            </w:rPr>
          </w:pPr>
          <w:hyperlink w:anchor="_Toc47814288" w:history="1">
            <w:r w:rsidR="007D4FDF" w:rsidRPr="006D3FB6">
              <w:rPr>
                <w:rStyle w:val="Hyperlink"/>
                <w:color w:val="auto"/>
                <w:u w:val="none"/>
              </w:rPr>
              <w:t>1.5</w:t>
            </w:r>
            <w:r w:rsidR="007D4FDF" w:rsidRPr="006D3FB6">
              <w:rPr>
                <w:sz w:val="22"/>
              </w:rPr>
              <w:tab/>
            </w:r>
            <w:r w:rsidR="007D4FDF" w:rsidRPr="006D3FB6">
              <w:rPr>
                <w:rStyle w:val="Hyperlink"/>
                <w:color w:val="auto"/>
                <w:u w:val="none"/>
              </w:rPr>
              <w:t>Headsets</w:t>
            </w:r>
            <w:r w:rsidR="007D4FDF" w:rsidRPr="006D3FB6">
              <w:rPr>
                <w:webHidden/>
              </w:rPr>
              <w:tab/>
            </w:r>
            <w:r w:rsidR="007D4FDF" w:rsidRPr="006D3FB6">
              <w:rPr>
                <w:webHidden/>
              </w:rPr>
              <w:fldChar w:fldCharType="begin"/>
            </w:r>
            <w:r w:rsidR="007D4FDF" w:rsidRPr="006D3FB6">
              <w:rPr>
                <w:webHidden/>
              </w:rPr>
              <w:instrText xml:space="preserve"> PAGEREF _Toc47814288 \h </w:instrText>
            </w:r>
            <w:r w:rsidR="007D4FDF" w:rsidRPr="006D3FB6">
              <w:rPr>
                <w:webHidden/>
              </w:rPr>
            </w:r>
            <w:r w:rsidR="007D4FDF" w:rsidRPr="006D3FB6">
              <w:rPr>
                <w:webHidden/>
              </w:rPr>
              <w:fldChar w:fldCharType="separate"/>
            </w:r>
            <w:r w:rsidR="00460E3D">
              <w:rPr>
                <w:webHidden/>
              </w:rPr>
              <w:t>12</w:t>
            </w:r>
            <w:r w:rsidR="007D4FDF" w:rsidRPr="006D3FB6">
              <w:rPr>
                <w:webHidden/>
              </w:rPr>
              <w:fldChar w:fldCharType="end"/>
            </w:r>
          </w:hyperlink>
        </w:p>
        <w:p w:rsidR="007D4FDF" w:rsidRPr="006D3FB6" w:rsidRDefault="00A61216">
          <w:pPr>
            <w:pStyle w:val="TOC1"/>
            <w:rPr>
              <w:sz w:val="22"/>
            </w:rPr>
          </w:pPr>
          <w:hyperlink w:anchor="_Toc47814289" w:history="1">
            <w:r w:rsidR="007D4FDF" w:rsidRPr="006D3FB6">
              <w:rPr>
                <w:rStyle w:val="Hyperlink"/>
                <w:color w:val="auto"/>
                <w:u w:val="none"/>
              </w:rPr>
              <w:t>1.6</w:t>
            </w:r>
            <w:r w:rsidR="007D4FDF" w:rsidRPr="006D3FB6">
              <w:rPr>
                <w:sz w:val="22"/>
              </w:rPr>
              <w:tab/>
            </w:r>
            <w:r w:rsidR="007D4FDF" w:rsidRPr="006D3FB6">
              <w:rPr>
                <w:rStyle w:val="Hyperlink"/>
                <w:color w:val="auto"/>
                <w:u w:val="none"/>
              </w:rPr>
              <w:t>VR Development Issues</w:t>
            </w:r>
            <w:r w:rsidR="007D4FDF" w:rsidRPr="006D3FB6">
              <w:rPr>
                <w:webHidden/>
              </w:rPr>
              <w:tab/>
            </w:r>
            <w:r w:rsidR="007D4FDF" w:rsidRPr="006D3FB6">
              <w:rPr>
                <w:webHidden/>
              </w:rPr>
              <w:fldChar w:fldCharType="begin"/>
            </w:r>
            <w:r w:rsidR="007D4FDF" w:rsidRPr="006D3FB6">
              <w:rPr>
                <w:webHidden/>
              </w:rPr>
              <w:instrText xml:space="preserve"> PAGEREF _Toc47814289 \h </w:instrText>
            </w:r>
            <w:r w:rsidR="007D4FDF" w:rsidRPr="006D3FB6">
              <w:rPr>
                <w:webHidden/>
              </w:rPr>
            </w:r>
            <w:r w:rsidR="007D4FDF" w:rsidRPr="006D3FB6">
              <w:rPr>
                <w:webHidden/>
              </w:rPr>
              <w:fldChar w:fldCharType="separate"/>
            </w:r>
            <w:r w:rsidR="00460E3D">
              <w:rPr>
                <w:webHidden/>
              </w:rPr>
              <w:t>13</w:t>
            </w:r>
            <w:r w:rsidR="007D4FDF" w:rsidRPr="006D3FB6">
              <w:rPr>
                <w:webHidden/>
              </w:rPr>
              <w:fldChar w:fldCharType="end"/>
            </w:r>
          </w:hyperlink>
        </w:p>
        <w:p w:rsidR="007D4FDF" w:rsidRPr="006D3FB6" w:rsidRDefault="002B4CBB">
          <w:pPr>
            <w:pStyle w:val="TOC1"/>
            <w:rPr>
              <w:rStyle w:val="Hyperlink"/>
              <w:b/>
              <w:bCs/>
              <w:color w:val="auto"/>
              <w:u w:val="none"/>
            </w:rPr>
          </w:pPr>
          <w:r w:rsidRPr="006D3FB6">
            <w:rPr>
              <w:rStyle w:val="Hyperlink"/>
              <w:b/>
              <w:bCs/>
              <w:color w:val="auto"/>
              <w:u w:val="none"/>
            </w:rPr>
            <w:t xml:space="preserve">Chapter 2 </w:t>
          </w:r>
          <w:r w:rsidRPr="006D3FB6">
            <w:rPr>
              <w:b/>
              <w:bCs/>
            </w:rPr>
            <w:t>–</w:t>
          </w:r>
          <w:r w:rsidR="007D4FDF" w:rsidRPr="006D3FB6">
            <w:rPr>
              <w:rStyle w:val="Hyperlink"/>
              <w:b/>
              <w:bCs/>
              <w:color w:val="auto"/>
              <w:u w:val="none"/>
            </w:rPr>
            <w:t xml:space="preserve"> Speech to Text and Text processing</w:t>
          </w:r>
        </w:p>
        <w:p w:rsidR="007D4FDF" w:rsidRPr="006D3FB6" w:rsidRDefault="00A61216">
          <w:pPr>
            <w:pStyle w:val="TOC1"/>
            <w:rPr>
              <w:sz w:val="22"/>
            </w:rPr>
          </w:pPr>
          <w:hyperlink w:anchor="_Toc47814290" w:history="1">
            <w:r w:rsidR="007D4FDF" w:rsidRPr="006D3FB6">
              <w:rPr>
                <w:rStyle w:val="Hyperlink"/>
                <w:color w:val="auto"/>
                <w:u w:val="none"/>
                <w:lang w:val="en-GB"/>
              </w:rPr>
              <w:t>2.1</w:t>
            </w:r>
            <w:r w:rsidR="007D4FDF" w:rsidRPr="006D3FB6">
              <w:rPr>
                <w:sz w:val="22"/>
              </w:rPr>
              <w:tab/>
            </w:r>
            <w:r w:rsidR="007D4FDF" w:rsidRPr="006D3FB6">
              <w:rPr>
                <w:rStyle w:val="Hyperlink"/>
                <w:color w:val="auto"/>
                <w:u w:val="none"/>
                <w:lang w:val="en-GB"/>
              </w:rPr>
              <w:t>Introduction</w:t>
            </w:r>
            <w:r w:rsidR="007D4FDF" w:rsidRPr="006D3FB6">
              <w:rPr>
                <w:webHidden/>
              </w:rPr>
              <w:tab/>
            </w:r>
            <w:r w:rsidR="007D4FDF" w:rsidRPr="006D3FB6">
              <w:rPr>
                <w:webHidden/>
              </w:rPr>
              <w:fldChar w:fldCharType="begin"/>
            </w:r>
            <w:r w:rsidR="007D4FDF" w:rsidRPr="006D3FB6">
              <w:rPr>
                <w:webHidden/>
              </w:rPr>
              <w:instrText xml:space="preserve"> PAGEREF _Toc47814290 \h </w:instrText>
            </w:r>
            <w:r w:rsidR="007D4FDF" w:rsidRPr="006D3FB6">
              <w:rPr>
                <w:webHidden/>
              </w:rPr>
            </w:r>
            <w:r w:rsidR="007D4FDF" w:rsidRPr="006D3FB6">
              <w:rPr>
                <w:webHidden/>
              </w:rPr>
              <w:fldChar w:fldCharType="separate"/>
            </w:r>
            <w:r w:rsidR="00460E3D">
              <w:rPr>
                <w:webHidden/>
              </w:rPr>
              <w:t>14</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291" w:history="1">
            <w:r w:rsidR="007D4FDF" w:rsidRPr="006D3FB6">
              <w:rPr>
                <w:rStyle w:val="Hyperlink"/>
                <w:rFonts w:asciiTheme="majorBidi" w:hAnsiTheme="majorBidi" w:cstheme="majorBidi"/>
                <w:noProof/>
                <w:color w:val="auto"/>
                <w:u w:val="none"/>
                <w:lang w:val="en-GB"/>
              </w:rPr>
              <w:t>2.1.1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val="en-GB"/>
              </w:rPr>
              <w:t>Prologue</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_Toc47814291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14</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292" w:history="1">
            <w:r w:rsidR="007D4FDF" w:rsidRPr="006D3FB6">
              <w:rPr>
                <w:rStyle w:val="Hyperlink"/>
                <w:rFonts w:asciiTheme="majorBidi" w:hAnsiTheme="majorBidi" w:cstheme="majorBidi"/>
                <w:noProof/>
                <w:color w:val="auto"/>
                <w:u w:val="none"/>
                <w:lang w:val="en-GB"/>
              </w:rPr>
              <w:t>2.1.2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val="en-GB"/>
              </w:rPr>
              <w:t>Why Speech-To-Text</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_Toc47814292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14</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293" w:history="1">
            <w:r w:rsidR="007D4FDF" w:rsidRPr="006D3FB6">
              <w:rPr>
                <w:rStyle w:val="Hyperlink"/>
                <w:rFonts w:asciiTheme="majorBidi" w:hAnsiTheme="majorBidi" w:cstheme="majorBidi"/>
                <w:noProof/>
                <w:color w:val="auto"/>
                <w:u w:val="none"/>
                <w:lang w:val="en-GB"/>
              </w:rPr>
              <w:t>2.1.3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val="en-GB"/>
              </w:rPr>
              <w:t>History of Speech-To-Text</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_Toc47814293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14</w:t>
            </w:r>
            <w:r w:rsidR="007D4FDF" w:rsidRPr="006D3FB6">
              <w:rPr>
                <w:rFonts w:asciiTheme="majorBidi" w:hAnsiTheme="majorBidi" w:cstheme="majorBidi"/>
                <w:noProof/>
                <w:webHidden/>
              </w:rPr>
              <w:fldChar w:fldCharType="end"/>
            </w:r>
          </w:hyperlink>
        </w:p>
        <w:p w:rsidR="007D4FDF" w:rsidRPr="006D3FB6" w:rsidRDefault="00A61216">
          <w:pPr>
            <w:pStyle w:val="TOC3"/>
            <w:tabs>
              <w:tab w:val="right" w:leader="dot" w:pos="9350"/>
            </w:tabs>
            <w:rPr>
              <w:rFonts w:asciiTheme="majorBidi" w:hAnsiTheme="majorBidi" w:cstheme="majorBidi"/>
              <w:noProof/>
              <w:sz w:val="22"/>
            </w:rPr>
          </w:pPr>
          <w:hyperlink w:anchor="_Toc47814294" w:history="1">
            <w:r w:rsidR="007D4FDF" w:rsidRPr="006D3FB6">
              <w:rPr>
                <w:rStyle w:val="Hyperlink"/>
                <w:rFonts w:asciiTheme="majorBidi" w:hAnsiTheme="majorBidi" w:cstheme="majorBidi"/>
                <w:noProof/>
                <w:color w:val="auto"/>
                <w:u w:val="none"/>
                <w:lang w:val="en-GB"/>
              </w:rPr>
              <w:t>Milestones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_Toc47814294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15</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295" w:history="1">
            <w:r w:rsidR="007D4FDF" w:rsidRPr="006D3FB6">
              <w:rPr>
                <w:rStyle w:val="Hyperlink"/>
                <w:color w:val="auto"/>
                <w:u w:val="none"/>
                <w:lang w:val="en-GB"/>
              </w:rPr>
              <w:t>2.2</w:t>
            </w:r>
            <w:r w:rsidR="007D4FDF" w:rsidRPr="006D3FB6">
              <w:rPr>
                <w:sz w:val="22"/>
              </w:rPr>
              <w:tab/>
            </w:r>
            <w:r w:rsidR="007D4FDF" w:rsidRPr="006D3FB6">
              <w:rPr>
                <w:rStyle w:val="Hyperlink"/>
                <w:color w:val="auto"/>
                <w:u w:val="none"/>
                <w:lang w:val="en-GB"/>
              </w:rPr>
              <w:t>How Speech Recognition Systems Work</w:t>
            </w:r>
            <w:r w:rsidR="007D4FDF" w:rsidRPr="006D3FB6">
              <w:rPr>
                <w:webHidden/>
              </w:rPr>
              <w:tab/>
            </w:r>
            <w:r w:rsidR="007D4FDF" w:rsidRPr="006D3FB6">
              <w:rPr>
                <w:webHidden/>
              </w:rPr>
              <w:fldChar w:fldCharType="begin"/>
            </w:r>
            <w:r w:rsidR="007D4FDF" w:rsidRPr="006D3FB6">
              <w:rPr>
                <w:webHidden/>
              </w:rPr>
              <w:instrText xml:space="preserve"> PAGEREF _Toc47814295 \h </w:instrText>
            </w:r>
            <w:r w:rsidR="007D4FDF" w:rsidRPr="006D3FB6">
              <w:rPr>
                <w:webHidden/>
              </w:rPr>
            </w:r>
            <w:r w:rsidR="007D4FDF" w:rsidRPr="006D3FB6">
              <w:rPr>
                <w:webHidden/>
              </w:rPr>
              <w:fldChar w:fldCharType="separate"/>
            </w:r>
            <w:r w:rsidR="00460E3D">
              <w:rPr>
                <w:webHidden/>
              </w:rPr>
              <w:t>18</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296" w:history="1">
            <w:r w:rsidR="007D4FDF" w:rsidRPr="006D3FB6">
              <w:rPr>
                <w:rStyle w:val="Hyperlink"/>
                <w:rFonts w:asciiTheme="majorBidi" w:hAnsiTheme="majorBidi" w:cstheme="majorBidi"/>
                <w:noProof/>
                <w:color w:val="auto"/>
                <w:u w:val="none"/>
                <w:lang w:val="en-GB"/>
              </w:rPr>
              <w:t>2.2.1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val="en-GB"/>
              </w:rPr>
              <w:t>MFCC</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_Toc47814296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18</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297" w:history="1">
            <w:r w:rsidR="007D4FDF" w:rsidRPr="006D3FB6">
              <w:rPr>
                <w:rStyle w:val="Hyperlink"/>
                <w:rFonts w:asciiTheme="majorBidi" w:hAnsiTheme="majorBidi" w:cstheme="majorBidi"/>
                <w:noProof/>
                <w:color w:val="auto"/>
                <w:u w:val="none"/>
                <w:lang w:val="en-GB"/>
              </w:rPr>
              <w:t>2.2.2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val="en-GB"/>
              </w:rPr>
              <w:t>Hidden Markov Models (HMMs)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_Toc47814297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19</w:t>
            </w:r>
            <w:r w:rsidR="007D4FDF" w:rsidRPr="006D3FB6">
              <w:rPr>
                <w:rFonts w:asciiTheme="majorBidi" w:hAnsiTheme="majorBidi" w:cstheme="majorBidi"/>
                <w:noProof/>
                <w:webHidden/>
              </w:rPr>
              <w:fldChar w:fldCharType="end"/>
            </w:r>
          </w:hyperlink>
        </w:p>
        <w:p w:rsidR="007D4FDF" w:rsidRPr="006D3FB6" w:rsidRDefault="00A61216">
          <w:pPr>
            <w:pStyle w:val="TOC3"/>
            <w:tabs>
              <w:tab w:val="right" w:leader="dot" w:pos="9350"/>
            </w:tabs>
            <w:rPr>
              <w:rFonts w:asciiTheme="majorBidi" w:hAnsiTheme="majorBidi" w:cstheme="majorBidi"/>
              <w:noProof/>
              <w:sz w:val="22"/>
            </w:rPr>
          </w:pPr>
          <w:hyperlink w:anchor="_Toc47814298" w:history="1">
            <w:r w:rsidR="007D4FDF" w:rsidRPr="006D3FB6">
              <w:rPr>
                <w:rStyle w:val="Hyperlink"/>
                <w:rFonts w:asciiTheme="majorBidi" w:hAnsiTheme="majorBidi" w:cstheme="majorBidi"/>
                <w:noProof/>
                <w:color w:val="auto"/>
                <w:u w:val="none"/>
                <w:lang w:val="en-GB"/>
              </w:rPr>
              <w:t>Markov Chains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_Toc47814298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19</w:t>
            </w:r>
            <w:r w:rsidR="007D4FDF" w:rsidRPr="006D3FB6">
              <w:rPr>
                <w:rFonts w:asciiTheme="majorBidi" w:hAnsiTheme="majorBidi" w:cstheme="majorBidi"/>
                <w:noProof/>
                <w:webHidden/>
              </w:rPr>
              <w:fldChar w:fldCharType="end"/>
            </w:r>
          </w:hyperlink>
        </w:p>
        <w:p w:rsidR="007D4FDF" w:rsidRPr="006D3FB6" w:rsidRDefault="00A61216">
          <w:pPr>
            <w:pStyle w:val="TOC3"/>
            <w:tabs>
              <w:tab w:val="right" w:leader="dot" w:pos="9350"/>
            </w:tabs>
            <w:rPr>
              <w:rFonts w:asciiTheme="majorBidi" w:hAnsiTheme="majorBidi" w:cstheme="majorBidi"/>
              <w:noProof/>
              <w:sz w:val="22"/>
            </w:rPr>
          </w:pPr>
          <w:hyperlink w:anchor="_Toc47814299" w:history="1">
            <w:r w:rsidR="007D4FDF" w:rsidRPr="006D3FB6">
              <w:rPr>
                <w:rStyle w:val="Hyperlink"/>
                <w:rFonts w:asciiTheme="majorBidi" w:hAnsiTheme="majorBidi" w:cstheme="majorBidi"/>
                <w:noProof/>
                <w:color w:val="auto"/>
                <w:u w:val="none"/>
                <w:lang w:val="en-GB"/>
              </w:rPr>
              <w:t>Hidden Markov Models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_Toc47814299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19</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00" w:history="1">
            <w:r w:rsidR="007D4FDF" w:rsidRPr="006D3FB6">
              <w:rPr>
                <w:rStyle w:val="Hyperlink"/>
                <w:rFonts w:asciiTheme="majorBidi" w:hAnsiTheme="majorBidi" w:cstheme="majorBidi"/>
                <w:noProof/>
                <w:color w:val="auto"/>
                <w:u w:val="none"/>
                <w:lang w:val="en-GB"/>
              </w:rPr>
              <w:t>2.2.3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val="en-GB"/>
              </w:rPr>
              <w:t>Artificial Neural Networks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_Toc47814300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20</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01" w:history="1">
            <w:r w:rsidR="007D4FDF" w:rsidRPr="006D3FB6">
              <w:rPr>
                <w:rStyle w:val="Hyperlink"/>
                <w:rFonts w:asciiTheme="majorBidi" w:hAnsiTheme="majorBidi" w:cstheme="majorBidi"/>
                <w:noProof/>
                <w:color w:val="auto"/>
                <w:u w:val="none"/>
                <w:lang w:val="en-GB"/>
              </w:rPr>
              <w:t>2.2.4</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val="en-GB"/>
              </w:rPr>
              <w:t>The Google Speech-To-Text API</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_Toc47814301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22</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02" w:history="1">
            <w:r w:rsidR="007D4FDF" w:rsidRPr="006D3FB6">
              <w:rPr>
                <w:rStyle w:val="Hyperlink"/>
                <w:rFonts w:asciiTheme="majorBidi" w:hAnsiTheme="majorBidi" w:cstheme="majorBidi"/>
                <w:noProof/>
                <w:color w:val="auto"/>
                <w:u w:val="none"/>
                <w:lang w:val="en-GB"/>
              </w:rPr>
              <w:t>2.2.5</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val="en-GB"/>
              </w:rPr>
              <w:t>Processing of the generated text</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_Toc47814302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24</w:t>
            </w:r>
            <w:r w:rsidR="007D4FDF" w:rsidRPr="006D3FB6">
              <w:rPr>
                <w:rFonts w:asciiTheme="majorBidi" w:hAnsiTheme="majorBidi" w:cstheme="majorBidi"/>
                <w:noProof/>
                <w:webHidden/>
              </w:rPr>
              <w:fldChar w:fldCharType="end"/>
            </w:r>
          </w:hyperlink>
        </w:p>
        <w:p w:rsidR="007D4FDF" w:rsidRPr="006D3FB6" w:rsidRDefault="002B4CBB">
          <w:pPr>
            <w:pStyle w:val="TOC1"/>
            <w:rPr>
              <w:rStyle w:val="Hyperlink"/>
              <w:b/>
              <w:bCs/>
              <w:color w:val="auto"/>
              <w:u w:val="none"/>
            </w:rPr>
          </w:pPr>
          <w:r w:rsidRPr="006D3FB6">
            <w:rPr>
              <w:rStyle w:val="Hyperlink"/>
              <w:b/>
              <w:bCs/>
              <w:color w:val="auto"/>
              <w:u w:val="none"/>
            </w:rPr>
            <w:t xml:space="preserve">Chapter 3 </w:t>
          </w:r>
          <w:r w:rsidRPr="006D3FB6">
            <w:rPr>
              <w:b/>
              <w:bCs/>
            </w:rPr>
            <w:t>–</w:t>
          </w:r>
          <w:r w:rsidR="007D4FDF" w:rsidRPr="006D3FB6">
            <w:rPr>
              <w:rStyle w:val="Hyperlink"/>
              <w:b/>
              <w:bCs/>
              <w:color w:val="auto"/>
              <w:u w:val="none"/>
            </w:rPr>
            <w:t xml:space="preserve"> Question Generation</w:t>
          </w:r>
        </w:p>
        <w:p w:rsidR="007D4FDF" w:rsidRPr="006D3FB6" w:rsidRDefault="00A61216">
          <w:pPr>
            <w:pStyle w:val="TOC1"/>
            <w:rPr>
              <w:sz w:val="22"/>
            </w:rPr>
          </w:pPr>
          <w:hyperlink w:anchor="_Toc47814303" w:history="1">
            <w:r w:rsidR="007D4FDF" w:rsidRPr="006D3FB6">
              <w:rPr>
                <w:rStyle w:val="Hyperlink"/>
                <w:color w:val="auto"/>
                <w:u w:val="none"/>
              </w:rPr>
              <w:t>3.1</w:t>
            </w:r>
            <w:r w:rsidR="007D4FDF" w:rsidRPr="006D3FB6">
              <w:rPr>
                <w:sz w:val="22"/>
              </w:rPr>
              <w:tab/>
            </w:r>
            <w:r w:rsidR="007D4FDF" w:rsidRPr="006D3FB6">
              <w:rPr>
                <w:rStyle w:val="Hyperlink"/>
                <w:color w:val="auto"/>
                <w:u w:val="none"/>
              </w:rPr>
              <w:t>Introduction</w:t>
            </w:r>
            <w:r w:rsidR="007D4FDF" w:rsidRPr="006D3FB6">
              <w:rPr>
                <w:webHidden/>
              </w:rPr>
              <w:tab/>
            </w:r>
            <w:r w:rsidR="007D4FDF" w:rsidRPr="006D3FB6">
              <w:rPr>
                <w:webHidden/>
              </w:rPr>
              <w:fldChar w:fldCharType="begin"/>
            </w:r>
            <w:r w:rsidR="007D4FDF" w:rsidRPr="006D3FB6">
              <w:rPr>
                <w:webHidden/>
              </w:rPr>
              <w:instrText xml:space="preserve"> PAGEREF _Toc47814303 \h </w:instrText>
            </w:r>
            <w:r w:rsidR="007D4FDF" w:rsidRPr="006D3FB6">
              <w:rPr>
                <w:webHidden/>
              </w:rPr>
            </w:r>
            <w:r w:rsidR="007D4FDF" w:rsidRPr="006D3FB6">
              <w:rPr>
                <w:webHidden/>
              </w:rPr>
              <w:fldChar w:fldCharType="separate"/>
            </w:r>
            <w:r w:rsidR="00460E3D">
              <w:rPr>
                <w:webHidden/>
              </w:rPr>
              <w:t>25</w:t>
            </w:r>
            <w:r w:rsidR="007D4FDF" w:rsidRPr="006D3FB6">
              <w:rPr>
                <w:webHidden/>
              </w:rPr>
              <w:fldChar w:fldCharType="end"/>
            </w:r>
          </w:hyperlink>
        </w:p>
        <w:p w:rsidR="007D4FDF" w:rsidRPr="006D3FB6" w:rsidRDefault="00A61216">
          <w:pPr>
            <w:pStyle w:val="TOC1"/>
            <w:rPr>
              <w:sz w:val="22"/>
            </w:rPr>
          </w:pPr>
          <w:hyperlink w:anchor="_Toc47814304" w:history="1">
            <w:r w:rsidR="007D4FDF" w:rsidRPr="006D3FB6">
              <w:rPr>
                <w:rStyle w:val="Hyperlink"/>
                <w:color w:val="auto"/>
                <w:u w:val="none"/>
              </w:rPr>
              <w:t>3.2</w:t>
            </w:r>
            <w:r w:rsidR="007D4FDF" w:rsidRPr="006D3FB6">
              <w:rPr>
                <w:sz w:val="22"/>
              </w:rPr>
              <w:tab/>
            </w:r>
            <w:r w:rsidR="007D4FDF" w:rsidRPr="006D3FB6">
              <w:rPr>
                <w:rStyle w:val="Hyperlink"/>
                <w:color w:val="auto"/>
                <w:u w:val="none"/>
              </w:rPr>
              <w:t>The dataset (SQuAD)</w:t>
            </w:r>
            <w:r w:rsidR="007D4FDF" w:rsidRPr="006D3FB6">
              <w:rPr>
                <w:webHidden/>
              </w:rPr>
              <w:tab/>
            </w:r>
            <w:r w:rsidR="007D4FDF" w:rsidRPr="006D3FB6">
              <w:rPr>
                <w:webHidden/>
              </w:rPr>
              <w:fldChar w:fldCharType="begin"/>
            </w:r>
            <w:r w:rsidR="007D4FDF" w:rsidRPr="006D3FB6">
              <w:rPr>
                <w:webHidden/>
              </w:rPr>
              <w:instrText xml:space="preserve"> PAGEREF _Toc47814304 \h </w:instrText>
            </w:r>
            <w:r w:rsidR="007D4FDF" w:rsidRPr="006D3FB6">
              <w:rPr>
                <w:webHidden/>
              </w:rPr>
            </w:r>
            <w:r w:rsidR="007D4FDF" w:rsidRPr="006D3FB6">
              <w:rPr>
                <w:webHidden/>
              </w:rPr>
              <w:fldChar w:fldCharType="separate"/>
            </w:r>
            <w:r w:rsidR="00460E3D">
              <w:rPr>
                <w:webHidden/>
              </w:rPr>
              <w:t>25</w:t>
            </w:r>
            <w:r w:rsidR="007D4FDF" w:rsidRPr="006D3FB6">
              <w:rPr>
                <w:webHidden/>
              </w:rPr>
              <w:fldChar w:fldCharType="end"/>
            </w:r>
          </w:hyperlink>
        </w:p>
        <w:p w:rsidR="007D4FDF" w:rsidRPr="006D3FB6" w:rsidRDefault="00A61216">
          <w:pPr>
            <w:pStyle w:val="TOC1"/>
            <w:rPr>
              <w:sz w:val="22"/>
            </w:rPr>
          </w:pPr>
          <w:hyperlink w:anchor="_Toc47814305" w:history="1">
            <w:r w:rsidR="007D4FDF" w:rsidRPr="006D3FB6">
              <w:rPr>
                <w:rStyle w:val="Hyperlink"/>
                <w:color w:val="auto"/>
                <w:u w:val="none"/>
              </w:rPr>
              <w:t>3.3</w:t>
            </w:r>
            <w:r w:rsidR="007D4FDF" w:rsidRPr="006D3FB6">
              <w:rPr>
                <w:sz w:val="22"/>
              </w:rPr>
              <w:tab/>
            </w:r>
            <w:r w:rsidR="007D4FDF" w:rsidRPr="006D3FB6">
              <w:rPr>
                <w:rStyle w:val="Hyperlink"/>
                <w:color w:val="auto"/>
                <w:u w:val="none"/>
              </w:rPr>
              <w:t>Related work</w:t>
            </w:r>
            <w:r w:rsidR="007D4FDF" w:rsidRPr="006D3FB6">
              <w:rPr>
                <w:webHidden/>
              </w:rPr>
              <w:tab/>
            </w:r>
            <w:r w:rsidR="007D4FDF" w:rsidRPr="006D3FB6">
              <w:rPr>
                <w:webHidden/>
              </w:rPr>
              <w:fldChar w:fldCharType="begin"/>
            </w:r>
            <w:r w:rsidR="007D4FDF" w:rsidRPr="006D3FB6">
              <w:rPr>
                <w:webHidden/>
              </w:rPr>
              <w:instrText xml:space="preserve"> PAGEREF _Toc47814305 \h </w:instrText>
            </w:r>
            <w:r w:rsidR="007D4FDF" w:rsidRPr="006D3FB6">
              <w:rPr>
                <w:webHidden/>
              </w:rPr>
            </w:r>
            <w:r w:rsidR="007D4FDF" w:rsidRPr="006D3FB6">
              <w:rPr>
                <w:webHidden/>
              </w:rPr>
              <w:fldChar w:fldCharType="separate"/>
            </w:r>
            <w:r w:rsidR="00460E3D">
              <w:rPr>
                <w:webHidden/>
              </w:rPr>
              <w:t>25</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06" w:history="1">
            <w:r w:rsidR="007D4FDF" w:rsidRPr="006D3FB6">
              <w:rPr>
                <w:rStyle w:val="Hyperlink"/>
                <w:rFonts w:asciiTheme="majorBidi" w:hAnsiTheme="majorBidi" w:cstheme="majorBidi"/>
                <w:noProof/>
                <w:color w:val="auto"/>
                <w:u w:val="none"/>
              </w:rPr>
              <w:t>3.3.1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RNN Seq2seq Models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_Toc47814306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25</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07" w:history="1">
            <w:r w:rsidR="007D4FDF" w:rsidRPr="006D3FB6">
              <w:rPr>
                <w:rStyle w:val="Hyperlink"/>
                <w:color w:val="auto"/>
                <w:u w:val="none"/>
              </w:rPr>
              <w:t>3.4</w:t>
            </w:r>
            <w:r w:rsidR="007D4FDF" w:rsidRPr="006D3FB6">
              <w:rPr>
                <w:sz w:val="22"/>
              </w:rPr>
              <w:tab/>
            </w:r>
            <w:r w:rsidR="007D4FDF" w:rsidRPr="006D3FB6">
              <w:rPr>
                <w:rStyle w:val="Hyperlink"/>
                <w:color w:val="auto"/>
                <w:u w:val="none"/>
              </w:rPr>
              <w:t>Attention Is All You Need</w:t>
            </w:r>
            <w:r w:rsidR="007D4FDF" w:rsidRPr="006D3FB6">
              <w:rPr>
                <w:webHidden/>
              </w:rPr>
              <w:tab/>
            </w:r>
            <w:r w:rsidR="007D4FDF" w:rsidRPr="006D3FB6">
              <w:rPr>
                <w:webHidden/>
              </w:rPr>
              <w:fldChar w:fldCharType="begin"/>
            </w:r>
            <w:r w:rsidR="007D4FDF" w:rsidRPr="006D3FB6">
              <w:rPr>
                <w:webHidden/>
              </w:rPr>
              <w:instrText xml:space="preserve"> PAGEREF _Toc47814307 \h </w:instrText>
            </w:r>
            <w:r w:rsidR="007D4FDF" w:rsidRPr="006D3FB6">
              <w:rPr>
                <w:webHidden/>
              </w:rPr>
            </w:r>
            <w:r w:rsidR="007D4FDF" w:rsidRPr="006D3FB6">
              <w:rPr>
                <w:webHidden/>
              </w:rPr>
              <w:fldChar w:fldCharType="separate"/>
            </w:r>
            <w:r w:rsidR="00460E3D">
              <w:rPr>
                <w:webHidden/>
              </w:rPr>
              <w:t>28</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08" w:history="1">
            <w:r w:rsidR="007D4FDF" w:rsidRPr="006D3FB6">
              <w:rPr>
                <w:rStyle w:val="Hyperlink"/>
                <w:rFonts w:asciiTheme="majorBidi" w:hAnsiTheme="majorBidi" w:cstheme="majorBidi"/>
                <w:noProof/>
                <w:color w:val="auto"/>
                <w:u w:val="none"/>
              </w:rPr>
              <w:t>3.4.1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Matrix Calculation of Self-Attention</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_Toc47814308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31</w:t>
            </w:r>
            <w:r w:rsidR="007D4FDF" w:rsidRPr="006D3FB6">
              <w:rPr>
                <w:rFonts w:asciiTheme="majorBidi" w:hAnsiTheme="majorBidi" w:cstheme="majorBidi"/>
                <w:noProof/>
                <w:webHidden/>
              </w:rPr>
              <w:fldChar w:fldCharType="end"/>
            </w:r>
          </w:hyperlink>
        </w:p>
        <w:p w:rsidR="007D4FDF" w:rsidRPr="006D3FB6" w:rsidRDefault="00A61216" w:rsidP="00A30327">
          <w:pPr>
            <w:pStyle w:val="TOC2"/>
            <w:tabs>
              <w:tab w:val="right" w:leader="dot" w:pos="9350"/>
            </w:tabs>
            <w:rPr>
              <w:rFonts w:asciiTheme="majorBidi" w:hAnsiTheme="majorBidi" w:cstheme="majorBidi"/>
              <w:noProof/>
              <w:sz w:val="22"/>
            </w:rPr>
          </w:pPr>
          <w:hyperlink w:anchor="_Toc47814309" w:history="1">
            <w:r w:rsidR="007D4FDF" w:rsidRPr="006D3FB6">
              <w:rPr>
                <w:rStyle w:val="Hyperlink"/>
                <w:rFonts w:asciiTheme="majorBidi" w:hAnsiTheme="majorBidi" w:cstheme="majorBidi"/>
                <w:noProof/>
                <w:color w:val="auto"/>
                <w:u w:val="none"/>
              </w:rPr>
              <w:t>3.4.2</w:t>
            </w:r>
            <w:r w:rsidR="00A30327">
              <w:rPr>
                <w:rStyle w:val="Hyperlink"/>
                <w:rFonts w:asciiTheme="majorBidi" w:hAnsiTheme="majorBidi" w:cstheme="majorBidi"/>
                <w:noProof/>
                <w:color w:val="auto"/>
                <w:u w:val="none"/>
              </w:rPr>
              <w:t xml:space="preserve">       Why Self-Attention?</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_Toc47814309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34</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10" w:history="1">
            <w:r w:rsidR="007D4FDF" w:rsidRPr="006D3FB6">
              <w:rPr>
                <w:rStyle w:val="Hyperlink"/>
                <w:rFonts w:asciiTheme="majorBidi" w:hAnsiTheme="majorBidi" w:cstheme="majorBidi"/>
                <w:noProof/>
                <w:color w:val="auto"/>
                <w:u w:val="none"/>
              </w:rPr>
              <w:t>3.4.3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Representing The Order of The Sequence Using Positional Encoding</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_Toc47814310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35</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11" w:history="1">
            <w:r w:rsidR="007D4FDF" w:rsidRPr="006D3FB6">
              <w:rPr>
                <w:rStyle w:val="Hyperlink"/>
                <w:rFonts w:asciiTheme="majorBidi" w:hAnsiTheme="majorBidi" w:cstheme="majorBidi"/>
                <w:noProof/>
                <w:color w:val="auto"/>
                <w:u w:val="none"/>
              </w:rPr>
              <w:t>3.4.4</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The Residuals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_Toc47814311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37</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12" w:history="1">
            <w:r w:rsidR="007D4FDF" w:rsidRPr="006D3FB6">
              <w:rPr>
                <w:rStyle w:val="Hyperlink"/>
                <w:rFonts w:asciiTheme="majorBidi" w:hAnsiTheme="majorBidi" w:cstheme="majorBidi"/>
                <w:noProof/>
                <w:color w:val="auto"/>
                <w:u w:val="none"/>
              </w:rPr>
              <w:t>3.4.5</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The Decoder Side</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_Toc47814312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38</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13" w:history="1">
            <w:r w:rsidR="007D4FDF" w:rsidRPr="006D3FB6">
              <w:rPr>
                <w:rStyle w:val="Hyperlink"/>
                <w:rFonts w:asciiTheme="majorBidi" w:hAnsiTheme="majorBidi" w:cstheme="majorBidi"/>
                <w:noProof/>
                <w:color w:val="auto"/>
                <w:u w:val="none"/>
              </w:rPr>
              <w:t>3.4.6</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The Final Linear and Softmax Layer</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_Toc47814313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39</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14" w:history="1">
            <w:r w:rsidR="007D4FDF" w:rsidRPr="006D3FB6">
              <w:rPr>
                <w:rStyle w:val="Hyperlink"/>
                <w:rFonts w:eastAsia="Times New Roman"/>
                <w:color w:val="auto"/>
                <w:u w:val="none"/>
              </w:rPr>
              <w:t>3.5</w:t>
            </w:r>
            <w:r w:rsidR="007D4FDF" w:rsidRPr="006D3FB6">
              <w:rPr>
                <w:sz w:val="22"/>
              </w:rPr>
              <w:tab/>
            </w:r>
            <w:r w:rsidR="007D4FDF" w:rsidRPr="006D3FB6">
              <w:rPr>
                <w:rStyle w:val="Hyperlink"/>
                <w:rFonts w:eastAsia="Times New Roman"/>
                <w:color w:val="auto"/>
                <w:u w:val="none"/>
              </w:rPr>
              <w:t>Transfer Learning in NLP</w:t>
            </w:r>
            <w:r w:rsidR="007D4FDF" w:rsidRPr="006D3FB6">
              <w:rPr>
                <w:webHidden/>
              </w:rPr>
              <w:tab/>
            </w:r>
            <w:r w:rsidR="007D4FDF" w:rsidRPr="006D3FB6">
              <w:rPr>
                <w:webHidden/>
              </w:rPr>
              <w:fldChar w:fldCharType="begin"/>
            </w:r>
            <w:r w:rsidR="007D4FDF" w:rsidRPr="006D3FB6">
              <w:rPr>
                <w:webHidden/>
              </w:rPr>
              <w:instrText xml:space="preserve"> PAGEREF _Toc47814314 \h </w:instrText>
            </w:r>
            <w:r w:rsidR="007D4FDF" w:rsidRPr="006D3FB6">
              <w:rPr>
                <w:webHidden/>
              </w:rPr>
            </w:r>
            <w:r w:rsidR="007D4FDF" w:rsidRPr="006D3FB6">
              <w:rPr>
                <w:webHidden/>
              </w:rPr>
              <w:fldChar w:fldCharType="separate"/>
            </w:r>
            <w:r w:rsidR="00460E3D">
              <w:rPr>
                <w:webHidden/>
              </w:rPr>
              <w:t>39</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15" w:history="1">
            <w:r w:rsidR="007D4FDF" w:rsidRPr="006D3FB6">
              <w:rPr>
                <w:rStyle w:val="Hyperlink"/>
                <w:rFonts w:asciiTheme="majorBidi" w:hAnsiTheme="majorBidi" w:cstheme="majorBidi"/>
                <w:noProof/>
                <w:color w:val="auto"/>
                <w:u w:val="none"/>
              </w:rPr>
              <w:t>3.5.1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ELMo</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_Toc47814315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40</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16" w:history="1">
            <w:r w:rsidR="007D4FDF" w:rsidRPr="006D3FB6">
              <w:rPr>
                <w:rStyle w:val="Hyperlink"/>
                <w:rFonts w:asciiTheme="majorBidi" w:hAnsiTheme="majorBidi" w:cstheme="majorBidi"/>
                <w:noProof/>
                <w:color w:val="auto"/>
                <w:u w:val="none"/>
              </w:rPr>
              <w:t>3.5.2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OpenAI GPT-2</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_Toc47814316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40</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17" w:history="1">
            <w:r w:rsidR="007D4FDF" w:rsidRPr="006D3FB6">
              <w:rPr>
                <w:rStyle w:val="Hyperlink"/>
                <w:color w:val="auto"/>
                <w:u w:val="none"/>
              </w:rPr>
              <w:t>3.6</w:t>
            </w:r>
            <w:r w:rsidR="007D4FDF" w:rsidRPr="006D3FB6">
              <w:rPr>
                <w:sz w:val="22"/>
              </w:rPr>
              <w:tab/>
            </w:r>
            <w:r w:rsidR="007D4FDF" w:rsidRPr="006D3FB6">
              <w:rPr>
                <w:rStyle w:val="Hyperlink"/>
                <w:color w:val="auto"/>
                <w:u w:val="none"/>
              </w:rPr>
              <w:t>BERT</w:t>
            </w:r>
            <w:r w:rsidR="007D4FDF" w:rsidRPr="006D3FB6">
              <w:rPr>
                <w:webHidden/>
              </w:rPr>
              <w:tab/>
            </w:r>
            <w:r w:rsidR="007D4FDF" w:rsidRPr="006D3FB6">
              <w:rPr>
                <w:webHidden/>
              </w:rPr>
              <w:fldChar w:fldCharType="begin"/>
            </w:r>
            <w:r w:rsidR="007D4FDF" w:rsidRPr="006D3FB6">
              <w:rPr>
                <w:webHidden/>
              </w:rPr>
              <w:instrText xml:space="preserve"> PAGEREF _Toc47814317 \h </w:instrText>
            </w:r>
            <w:r w:rsidR="007D4FDF" w:rsidRPr="006D3FB6">
              <w:rPr>
                <w:webHidden/>
              </w:rPr>
            </w:r>
            <w:r w:rsidR="007D4FDF" w:rsidRPr="006D3FB6">
              <w:rPr>
                <w:webHidden/>
              </w:rPr>
              <w:fldChar w:fldCharType="separate"/>
            </w:r>
            <w:r w:rsidR="00460E3D">
              <w:rPr>
                <w:webHidden/>
              </w:rPr>
              <w:t>41</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18" w:history="1">
            <w:r w:rsidR="007D4FDF" w:rsidRPr="006D3FB6">
              <w:rPr>
                <w:rStyle w:val="Hyperlink"/>
                <w:rFonts w:asciiTheme="majorBidi" w:hAnsiTheme="majorBidi" w:cstheme="majorBidi"/>
                <w:noProof/>
                <w:color w:val="auto"/>
                <w:u w:val="none"/>
              </w:rPr>
              <w:t>3.6.1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Comparison between BERT, GPT-2 and ELMo</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_Toc47814318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43</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19" w:history="1">
            <w:r w:rsidR="007D4FDF" w:rsidRPr="006D3FB6">
              <w:rPr>
                <w:rStyle w:val="Hyperlink"/>
                <w:color w:val="auto"/>
                <w:u w:val="none"/>
              </w:rPr>
              <w:t>3.7</w:t>
            </w:r>
            <w:r w:rsidR="007D4FDF" w:rsidRPr="006D3FB6">
              <w:rPr>
                <w:sz w:val="22"/>
              </w:rPr>
              <w:tab/>
            </w:r>
            <w:r w:rsidR="007D4FDF" w:rsidRPr="006D3FB6">
              <w:rPr>
                <w:rStyle w:val="Hyperlink"/>
                <w:color w:val="auto"/>
                <w:u w:val="none"/>
              </w:rPr>
              <w:t>Unified Language Model Pre-training for Natural Language Understanding and Generation</w:t>
            </w:r>
            <w:r w:rsidR="007D4FDF" w:rsidRPr="006D3FB6">
              <w:rPr>
                <w:webHidden/>
              </w:rPr>
              <w:tab/>
            </w:r>
            <w:r w:rsidR="007D4FDF" w:rsidRPr="006D3FB6">
              <w:rPr>
                <w:webHidden/>
              </w:rPr>
              <w:fldChar w:fldCharType="begin"/>
            </w:r>
            <w:r w:rsidR="007D4FDF" w:rsidRPr="006D3FB6">
              <w:rPr>
                <w:webHidden/>
              </w:rPr>
              <w:instrText xml:space="preserve"> PAGEREF _Toc47814319 \h </w:instrText>
            </w:r>
            <w:r w:rsidR="007D4FDF" w:rsidRPr="006D3FB6">
              <w:rPr>
                <w:webHidden/>
              </w:rPr>
            </w:r>
            <w:r w:rsidR="007D4FDF" w:rsidRPr="006D3FB6">
              <w:rPr>
                <w:webHidden/>
              </w:rPr>
              <w:fldChar w:fldCharType="separate"/>
            </w:r>
            <w:r w:rsidR="00460E3D">
              <w:rPr>
                <w:webHidden/>
              </w:rPr>
              <w:t>44</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20" w:history="1">
            <w:r w:rsidR="007D4FDF" w:rsidRPr="006D3FB6">
              <w:rPr>
                <w:rStyle w:val="Hyperlink"/>
                <w:rFonts w:asciiTheme="majorBidi" w:hAnsiTheme="majorBidi" w:cstheme="majorBidi"/>
                <w:noProof/>
                <w:color w:val="auto"/>
                <w:u w:val="none"/>
              </w:rPr>
              <w:t>3.7.1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Unified Language Model Pre-training</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_Toc47814320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46</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21" w:history="1">
            <w:r w:rsidR="007D4FDF" w:rsidRPr="006D3FB6">
              <w:rPr>
                <w:rStyle w:val="Hyperlink"/>
                <w:rFonts w:asciiTheme="majorBidi" w:hAnsiTheme="majorBidi" w:cstheme="majorBidi"/>
                <w:noProof/>
                <w:color w:val="auto"/>
                <w:u w:val="none"/>
              </w:rPr>
              <w:t>3.7.2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Input Representation</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_Toc47814321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47</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22" w:history="1">
            <w:r w:rsidR="007D4FDF" w:rsidRPr="006D3FB6">
              <w:rPr>
                <w:rStyle w:val="Hyperlink"/>
                <w:rFonts w:asciiTheme="majorBidi" w:hAnsiTheme="majorBidi" w:cstheme="majorBidi"/>
                <w:noProof/>
                <w:color w:val="auto"/>
                <w:u w:val="none"/>
              </w:rPr>
              <w:t>3.7.3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Pre-training Objectives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_Toc47814322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47</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23" w:history="1">
            <w:r w:rsidR="007D4FDF" w:rsidRPr="006D3FB6">
              <w:rPr>
                <w:rStyle w:val="Hyperlink"/>
                <w:rFonts w:asciiTheme="majorBidi" w:hAnsiTheme="majorBidi" w:cstheme="majorBidi"/>
                <w:noProof/>
                <w:color w:val="auto"/>
                <w:u w:val="none"/>
              </w:rPr>
              <w:t>3.7.4</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Pre-training Setup</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_Toc47814323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47</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24" w:history="1">
            <w:r w:rsidR="007D4FDF" w:rsidRPr="006D3FB6">
              <w:rPr>
                <w:rStyle w:val="Hyperlink"/>
                <w:rFonts w:asciiTheme="majorBidi" w:hAnsiTheme="majorBidi" w:cstheme="majorBidi"/>
                <w:noProof/>
                <w:color w:val="auto"/>
                <w:u w:val="none"/>
              </w:rPr>
              <w:t>3.7.5</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Fine-tuning on Downstream NLU and NLG Tasks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_Toc47814324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48</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25" w:history="1">
            <w:r w:rsidR="007D4FDF" w:rsidRPr="006D3FB6">
              <w:rPr>
                <w:rStyle w:val="Hyperlink"/>
                <w:rFonts w:asciiTheme="majorBidi" w:hAnsiTheme="majorBidi" w:cstheme="majorBidi"/>
                <w:noProof/>
                <w:color w:val="auto"/>
                <w:u w:val="none"/>
              </w:rPr>
              <w:t>3.7.6</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Question Generation</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_Toc47814325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49</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26" w:history="1">
            <w:r w:rsidR="007D4FDF" w:rsidRPr="006D3FB6">
              <w:rPr>
                <w:rStyle w:val="Hyperlink"/>
                <w:rFonts w:asciiTheme="majorBidi" w:hAnsiTheme="majorBidi" w:cstheme="majorBidi"/>
                <w:noProof/>
                <w:color w:val="auto"/>
                <w:u w:val="none"/>
              </w:rPr>
              <w:t>3.7.7</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Generated Questions Improve QA</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_Toc47814326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49</w:t>
            </w:r>
            <w:r w:rsidR="007D4FDF" w:rsidRPr="006D3FB6">
              <w:rPr>
                <w:rFonts w:asciiTheme="majorBidi" w:hAnsiTheme="majorBidi" w:cstheme="majorBidi"/>
                <w:noProof/>
                <w:webHidden/>
              </w:rPr>
              <w:fldChar w:fldCharType="end"/>
            </w:r>
          </w:hyperlink>
        </w:p>
        <w:p w:rsidR="007D4FDF" w:rsidRPr="006D3FB6" w:rsidRDefault="002B4CBB">
          <w:pPr>
            <w:pStyle w:val="TOC1"/>
            <w:rPr>
              <w:rStyle w:val="Hyperlink"/>
              <w:b/>
              <w:bCs/>
              <w:color w:val="auto"/>
              <w:u w:val="none"/>
            </w:rPr>
          </w:pPr>
          <w:r w:rsidRPr="006D3FB6">
            <w:rPr>
              <w:rStyle w:val="Hyperlink"/>
              <w:b/>
              <w:bCs/>
              <w:color w:val="auto"/>
              <w:u w:val="none"/>
            </w:rPr>
            <w:t xml:space="preserve">Chapter 4 </w:t>
          </w:r>
          <w:r w:rsidRPr="006D3FB6">
            <w:rPr>
              <w:b/>
              <w:bCs/>
            </w:rPr>
            <w:t>–</w:t>
          </w:r>
          <w:r w:rsidRPr="006D3FB6">
            <w:rPr>
              <w:rStyle w:val="Hyperlink"/>
              <w:b/>
              <w:bCs/>
              <w:color w:val="auto"/>
              <w:u w:val="none"/>
            </w:rPr>
            <w:t xml:space="preserve"> Interfacing Model and Tex</w:t>
          </w:r>
          <w:r w:rsidR="007D4FDF" w:rsidRPr="006D3FB6">
            <w:rPr>
              <w:rStyle w:val="Hyperlink"/>
              <w:b/>
              <w:bCs/>
              <w:color w:val="auto"/>
              <w:u w:val="none"/>
            </w:rPr>
            <w:t>t to Speech</w:t>
          </w:r>
        </w:p>
        <w:p w:rsidR="007D4FDF" w:rsidRPr="006D3FB6" w:rsidRDefault="00A61216">
          <w:pPr>
            <w:pStyle w:val="TOC1"/>
            <w:rPr>
              <w:sz w:val="22"/>
            </w:rPr>
          </w:pPr>
          <w:hyperlink w:anchor="_Toc47814327" w:history="1">
            <w:r w:rsidR="007D4FDF" w:rsidRPr="006D3FB6">
              <w:rPr>
                <w:rStyle w:val="Hyperlink"/>
                <w:color w:val="auto"/>
                <w:u w:val="none"/>
              </w:rPr>
              <w:t>4.1</w:t>
            </w:r>
            <w:r w:rsidR="007D4FDF" w:rsidRPr="006D3FB6">
              <w:rPr>
                <w:sz w:val="22"/>
              </w:rPr>
              <w:tab/>
            </w:r>
            <w:r w:rsidR="007D4FDF" w:rsidRPr="006D3FB6">
              <w:rPr>
                <w:rStyle w:val="Hyperlink"/>
                <w:color w:val="auto"/>
                <w:u w:val="none"/>
              </w:rPr>
              <w:t>Cloud computing</w:t>
            </w:r>
            <w:r w:rsidR="007D4FDF" w:rsidRPr="006D3FB6">
              <w:rPr>
                <w:webHidden/>
              </w:rPr>
              <w:tab/>
            </w:r>
            <w:r w:rsidR="007D4FDF" w:rsidRPr="006D3FB6">
              <w:rPr>
                <w:webHidden/>
              </w:rPr>
              <w:fldChar w:fldCharType="begin"/>
            </w:r>
            <w:r w:rsidR="007D4FDF" w:rsidRPr="006D3FB6">
              <w:rPr>
                <w:webHidden/>
              </w:rPr>
              <w:instrText xml:space="preserve"> PAGEREF _Toc47814327 \h </w:instrText>
            </w:r>
            <w:r w:rsidR="007D4FDF" w:rsidRPr="006D3FB6">
              <w:rPr>
                <w:webHidden/>
              </w:rPr>
            </w:r>
            <w:r w:rsidR="007D4FDF" w:rsidRPr="006D3FB6">
              <w:rPr>
                <w:webHidden/>
              </w:rPr>
              <w:fldChar w:fldCharType="separate"/>
            </w:r>
            <w:r w:rsidR="00460E3D">
              <w:rPr>
                <w:webHidden/>
              </w:rPr>
              <w:t>50</w:t>
            </w:r>
            <w:r w:rsidR="007D4FDF" w:rsidRPr="006D3FB6">
              <w:rPr>
                <w:webHidden/>
              </w:rPr>
              <w:fldChar w:fldCharType="end"/>
            </w:r>
          </w:hyperlink>
        </w:p>
        <w:p w:rsidR="007D4FDF" w:rsidRPr="006D3FB6" w:rsidRDefault="00A61216">
          <w:pPr>
            <w:pStyle w:val="TOC1"/>
            <w:rPr>
              <w:sz w:val="22"/>
            </w:rPr>
          </w:pPr>
          <w:hyperlink w:anchor="_Toc47814328" w:history="1">
            <w:r w:rsidR="007D4FDF" w:rsidRPr="006D3FB6">
              <w:rPr>
                <w:rStyle w:val="Hyperlink"/>
                <w:color w:val="auto"/>
                <w:u w:val="none"/>
              </w:rPr>
              <w:t>4.2</w:t>
            </w:r>
            <w:r w:rsidR="007D4FDF" w:rsidRPr="006D3FB6">
              <w:rPr>
                <w:sz w:val="22"/>
              </w:rPr>
              <w:tab/>
            </w:r>
            <w:r w:rsidR="007D4FDF" w:rsidRPr="006D3FB6">
              <w:rPr>
                <w:rStyle w:val="Hyperlink"/>
                <w:color w:val="auto"/>
                <w:u w:val="none"/>
              </w:rPr>
              <w:t>Google Cloud</w:t>
            </w:r>
            <w:r w:rsidR="007D4FDF" w:rsidRPr="006D3FB6">
              <w:rPr>
                <w:webHidden/>
              </w:rPr>
              <w:tab/>
            </w:r>
            <w:r w:rsidR="007D4FDF" w:rsidRPr="006D3FB6">
              <w:rPr>
                <w:webHidden/>
              </w:rPr>
              <w:fldChar w:fldCharType="begin"/>
            </w:r>
            <w:r w:rsidR="007D4FDF" w:rsidRPr="006D3FB6">
              <w:rPr>
                <w:webHidden/>
              </w:rPr>
              <w:instrText xml:space="preserve"> PAGEREF _Toc47814328 \h </w:instrText>
            </w:r>
            <w:r w:rsidR="007D4FDF" w:rsidRPr="006D3FB6">
              <w:rPr>
                <w:webHidden/>
              </w:rPr>
            </w:r>
            <w:r w:rsidR="007D4FDF" w:rsidRPr="006D3FB6">
              <w:rPr>
                <w:webHidden/>
              </w:rPr>
              <w:fldChar w:fldCharType="separate"/>
            </w:r>
            <w:r w:rsidR="00460E3D">
              <w:rPr>
                <w:webHidden/>
              </w:rPr>
              <w:t>50</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29" w:history="1">
            <w:r w:rsidR="007D4FDF" w:rsidRPr="006D3FB6">
              <w:rPr>
                <w:rStyle w:val="Hyperlink"/>
                <w:rFonts w:asciiTheme="majorBidi" w:hAnsiTheme="majorBidi" w:cstheme="majorBidi"/>
                <w:noProof/>
                <w:color w:val="auto"/>
                <w:u w:val="none"/>
              </w:rPr>
              <w:t>4.2.1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Google Cloud resources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_Toc47814329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50</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30" w:history="1">
            <w:r w:rsidR="007D4FDF" w:rsidRPr="006D3FB6">
              <w:rPr>
                <w:rStyle w:val="Hyperlink"/>
                <w:color w:val="auto"/>
                <w:u w:val="none"/>
              </w:rPr>
              <w:t>4.3</w:t>
            </w:r>
            <w:r w:rsidR="007D4FDF" w:rsidRPr="006D3FB6">
              <w:rPr>
                <w:sz w:val="22"/>
              </w:rPr>
              <w:tab/>
            </w:r>
            <w:r w:rsidR="007D4FDF" w:rsidRPr="006D3FB6">
              <w:rPr>
                <w:rStyle w:val="Hyperlink"/>
                <w:color w:val="auto"/>
                <w:u w:val="none"/>
              </w:rPr>
              <w:t>App Engine VS Compute Engine</w:t>
            </w:r>
            <w:r w:rsidR="007D4FDF" w:rsidRPr="006D3FB6">
              <w:rPr>
                <w:webHidden/>
              </w:rPr>
              <w:tab/>
            </w:r>
            <w:r w:rsidR="007D4FDF" w:rsidRPr="006D3FB6">
              <w:rPr>
                <w:webHidden/>
              </w:rPr>
              <w:fldChar w:fldCharType="begin"/>
            </w:r>
            <w:r w:rsidR="007D4FDF" w:rsidRPr="006D3FB6">
              <w:rPr>
                <w:webHidden/>
              </w:rPr>
              <w:instrText xml:space="preserve"> PAGEREF _Toc47814330 \h </w:instrText>
            </w:r>
            <w:r w:rsidR="007D4FDF" w:rsidRPr="006D3FB6">
              <w:rPr>
                <w:webHidden/>
              </w:rPr>
            </w:r>
            <w:r w:rsidR="007D4FDF" w:rsidRPr="006D3FB6">
              <w:rPr>
                <w:webHidden/>
              </w:rPr>
              <w:fldChar w:fldCharType="separate"/>
            </w:r>
            <w:r w:rsidR="00460E3D">
              <w:rPr>
                <w:webHidden/>
              </w:rPr>
              <w:t>50</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31" w:history="1">
            <w:r w:rsidR="007D4FDF" w:rsidRPr="006D3FB6">
              <w:rPr>
                <w:rStyle w:val="Hyperlink"/>
                <w:rFonts w:asciiTheme="majorBidi" w:hAnsiTheme="majorBidi" w:cstheme="majorBidi"/>
                <w:noProof/>
                <w:color w:val="auto"/>
                <w:u w:val="none"/>
              </w:rPr>
              <w:t>4.3.1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Features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_Toc47814331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50</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32" w:history="1">
            <w:r w:rsidR="007D4FDF" w:rsidRPr="006D3FB6">
              <w:rPr>
                <w:rStyle w:val="Hyperlink"/>
                <w:rFonts w:asciiTheme="majorBidi" w:hAnsiTheme="majorBidi" w:cstheme="majorBidi"/>
                <w:noProof/>
                <w:color w:val="auto"/>
                <w:u w:val="none"/>
              </w:rPr>
              <w:t>4.3.2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Limitations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_Toc47814332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51</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33" w:history="1">
            <w:r w:rsidR="007D4FDF" w:rsidRPr="006D3FB6">
              <w:rPr>
                <w:rStyle w:val="Hyperlink"/>
                <w:rFonts w:asciiTheme="majorBidi" w:hAnsiTheme="majorBidi" w:cstheme="majorBidi"/>
                <w:noProof/>
                <w:color w:val="auto"/>
                <w:u w:val="none"/>
              </w:rPr>
              <w:t>4.3.3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Pricing</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_Toc47814333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51</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34" w:history="1">
            <w:r w:rsidR="007D4FDF" w:rsidRPr="006D3FB6">
              <w:rPr>
                <w:rStyle w:val="Hyperlink"/>
                <w:rFonts w:asciiTheme="majorBidi" w:hAnsiTheme="majorBidi" w:cstheme="majorBidi"/>
                <w:noProof/>
                <w:color w:val="auto"/>
                <w:u w:val="none"/>
              </w:rPr>
              <w:t>4.3.4</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Building on Compute Engine:</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_Toc47814334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51</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35" w:history="1">
            <w:r w:rsidR="007D4FDF" w:rsidRPr="006D3FB6">
              <w:rPr>
                <w:rStyle w:val="Hyperlink"/>
                <w:rFonts w:asciiTheme="majorBidi" w:hAnsiTheme="majorBidi" w:cstheme="majorBidi"/>
                <w:noProof/>
                <w:color w:val="auto"/>
                <w:u w:val="none"/>
              </w:rPr>
              <w:t>4.3.5</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Deploying UniLM Model on cloud and returning random questions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_Toc47814335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52</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36" w:history="1">
            <w:r w:rsidR="007D4FDF" w:rsidRPr="006D3FB6">
              <w:rPr>
                <w:rStyle w:val="Hyperlink"/>
                <w:color w:val="auto"/>
                <w:u w:val="none"/>
              </w:rPr>
              <w:t>4.4</w:t>
            </w:r>
            <w:r w:rsidR="007D4FDF" w:rsidRPr="006D3FB6">
              <w:rPr>
                <w:sz w:val="22"/>
              </w:rPr>
              <w:tab/>
            </w:r>
            <w:r w:rsidR="007D4FDF" w:rsidRPr="006D3FB6">
              <w:rPr>
                <w:rStyle w:val="Hyperlink"/>
                <w:color w:val="auto"/>
                <w:u w:val="none"/>
              </w:rPr>
              <w:t>Flask</w:t>
            </w:r>
            <w:r w:rsidR="007D4FDF" w:rsidRPr="006D3FB6">
              <w:rPr>
                <w:webHidden/>
              </w:rPr>
              <w:tab/>
            </w:r>
            <w:r w:rsidR="007D4FDF" w:rsidRPr="006D3FB6">
              <w:rPr>
                <w:webHidden/>
              </w:rPr>
              <w:fldChar w:fldCharType="begin"/>
            </w:r>
            <w:r w:rsidR="007D4FDF" w:rsidRPr="006D3FB6">
              <w:rPr>
                <w:webHidden/>
              </w:rPr>
              <w:instrText xml:space="preserve"> PAGEREF _Toc47814336 \h </w:instrText>
            </w:r>
            <w:r w:rsidR="007D4FDF" w:rsidRPr="006D3FB6">
              <w:rPr>
                <w:webHidden/>
              </w:rPr>
            </w:r>
            <w:r w:rsidR="007D4FDF" w:rsidRPr="006D3FB6">
              <w:rPr>
                <w:webHidden/>
              </w:rPr>
              <w:fldChar w:fldCharType="separate"/>
            </w:r>
            <w:r w:rsidR="00460E3D">
              <w:rPr>
                <w:webHidden/>
              </w:rPr>
              <w:t>52</w:t>
            </w:r>
            <w:r w:rsidR="007D4FDF" w:rsidRPr="006D3FB6">
              <w:rPr>
                <w:webHidden/>
              </w:rPr>
              <w:fldChar w:fldCharType="end"/>
            </w:r>
          </w:hyperlink>
        </w:p>
        <w:p w:rsidR="007D4FDF" w:rsidRPr="006D3FB6" w:rsidRDefault="00A61216">
          <w:pPr>
            <w:pStyle w:val="TOC1"/>
            <w:rPr>
              <w:sz w:val="22"/>
            </w:rPr>
          </w:pPr>
          <w:hyperlink w:anchor="_Toc47814337" w:history="1">
            <w:r w:rsidR="007D4FDF" w:rsidRPr="006D3FB6">
              <w:rPr>
                <w:rStyle w:val="Hyperlink"/>
                <w:color w:val="auto"/>
                <w:u w:val="none"/>
              </w:rPr>
              <w:t>4.5</w:t>
            </w:r>
            <w:r w:rsidR="007D4FDF" w:rsidRPr="006D3FB6">
              <w:rPr>
                <w:sz w:val="22"/>
              </w:rPr>
              <w:tab/>
            </w:r>
            <w:r w:rsidR="007D4FDF" w:rsidRPr="006D3FB6">
              <w:rPr>
                <w:rStyle w:val="Hyperlink"/>
                <w:color w:val="auto"/>
                <w:u w:val="none"/>
              </w:rPr>
              <w:t>API</w:t>
            </w:r>
            <w:r w:rsidR="007D4FDF" w:rsidRPr="006D3FB6">
              <w:rPr>
                <w:webHidden/>
              </w:rPr>
              <w:tab/>
            </w:r>
            <w:r w:rsidR="007D4FDF" w:rsidRPr="006D3FB6">
              <w:rPr>
                <w:webHidden/>
              </w:rPr>
              <w:fldChar w:fldCharType="begin"/>
            </w:r>
            <w:r w:rsidR="007D4FDF" w:rsidRPr="006D3FB6">
              <w:rPr>
                <w:webHidden/>
              </w:rPr>
              <w:instrText xml:space="preserve"> PAGEREF _Toc47814337 \h </w:instrText>
            </w:r>
            <w:r w:rsidR="007D4FDF" w:rsidRPr="006D3FB6">
              <w:rPr>
                <w:webHidden/>
              </w:rPr>
            </w:r>
            <w:r w:rsidR="007D4FDF" w:rsidRPr="006D3FB6">
              <w:rPr>
                <w:webHidden/>
              </w:rPr>
              <w:fldChar w:fldCharType="separate"/>
            </w:r>
            <w:r w:rsidR="00460E3D">
              <w:rPr>
                <w:webHidden/>
              </w:rPr>
              <w:t>53</w:t>
            </w:r>
            <w:r w:rsidR="007D4FDF" w:rsidRPr="006D3FB6">
              <w:rPr>
                <w:webHidden/>
              </w:rPr>
              <w:fldChar w:fldCharType="end"/>
            </w:r>
          </w:hyperlink>
        </w:p>
        <w:p w:rsidR="007D4FDF" w:rsidRPr="006D3FB6" w:rsidRDefault="00A61216">
          <w:pPr>
            <w:pStyle w:val="TOC1"/>
            <w:rPr>
              <w:sz w:val="22"/>
            </w:rPr>
          </w:pPr>
          <w:hyperlink w:anchor="_Toc47814338" w:history="1">
            <w:r w:rsidR="007D4FDF" w:rsidRPr="006D3FB6">
              <w:rPr>
                <w:rStyle w:val="Hyperlink"/>
                <w:color w:val="auto"/>
                <w:u w:val="none"/>
              </w:rPr>
              <w:t>4.6</w:t>
            </w:r>
            <w:r w:rsidR="007D4FDF" w:rsidRPr="006D3FB6">
              <w:rPr>
                <w:sz w:val="22"/>
              </w:rPr>
              <w:tab/>
            </w:r>
            <w:r w:rsidR="007D4FDF" w:rsidRPr="006D3FB6">
              <w:rPr>
                <w:rStyle w:val="Hyperlink"/>
                <w:color w:val="auto"/>
                <w:u w:val="none"/>
              </w:rPr>
              <w:t>Text to Speech:</w:t>
            </w:r>
            <w:r w:rsidR="007D4FDF" w:rsidRPr="006D3FB6">
              <w:rPr>
                <w:webHidden/>
              </w:rPr>
              <w:tab/>
            </w:r>
            <w:r w:rsidR="007D4FDF" w:rsidRPr="006D3FB6">
              <w:rPr>
                <w:webHidden/>
              </w:rPr>
              <w:fldChar w:fldCharType="begin"/>
            </w:r>
            <w:r w:rsidR="007D4FDF" w:rsidRPr="006D3FB6">
              <w:rPr>
                <w:webHidden/>
              </w:rPr>
              <w:instrText xml:space="preserve"> PAGEREF _Toc47814338 \h </w:instrText>
            </w:r>
            <w:r w:rsidR="007D4FDF" w:rsidRPr="006D3FB6">
              <w:rPr>
                <w:webHidden/>
              </w:rPr>
            </w:r>
            <w:r w:rsidR="007D4FDF" w:rsidRPr="006D3FB6">
              <w:rPr>
                <w:webHidden/>
              </w:rPr>
              <w:fldChar w:fldCharType="separate"/>
            </w:r>
            <w:r w:rsidR="00460E3D">
              <w:rPr>
                <w:webHidden/>
              </w:rPr>
              <w:t>53</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39" w:history="1">
            <w:r w:rsidR="007D4FDF" w:rsidRPr="006D3FB6">
              <w:rPr>
                <w:rStyle w:val="Hyperlink"/>
                <w:rFonts w:asciiTheme="majorBidi" w:hAnsiTheme="majorBidi" w:cstheme="majorBidi"/>
                <w:noProof/>
                <w:color w:val="auto"/>
                <w:u w:val="none"/>
              </w:rPr>
              <w:t>4.6.1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Comparison among text to speech service providers: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_Toc47814339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53</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40" w:history="1">
            <w:r w:rsidR="007D4FDF" w:rsidRPr="006D3FB6">
              <w:rPr>
                <w:rStyle w:val="Hyperlink"/>
                <w:rFonts w:asciiTheme="majorBidi" w:hAnsiTheme="majorBidi" w:cstheme="majorBidi"/>
                <w:noProof/>
                <w:color w:val="auto"/>
                <w:u w:val="none"/>
              </w:rPr>
              <w:t>4.6.2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Why do we need Text to Speech in our project?</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_Toc47814340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56</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41" w:history="1">
            <w:r w:rsidR="007D4FDF" w:rsidRPr="006D3FB6">
              <w:rPr>
                <w:rStyle w:val="Hyperlink"/>
                <w:rFonts w:asciiTheme="majorBidi" w:hAnsiTheme="majorBidi" w:cstheme="majorBidi"/>
                <w:noProof/>
                <w:color w:val="auto"/>
                <w:u w:val="none"/>
              </w:rPr>
              <w:t>4.6.3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How to use Google Text to Speech API</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_Toc47814341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56</w:t>
            </w:r>
            <w:r w:rsidR="007D4FDF" w:rsidRPr="006D3FB6">
              <w:rPr>
                <w:rFonts w:asciiTheme="majorBidi" w:hAnsiTheme="majorBidi" w:cstheme="majorBidi"/>
                <w:noProof/>
                <w:webHidden/>
              </w:rPr>
              <w:fldChar w:fldCharType="end"/>
            </w:r>
          </w:hyperlink>
        </w:p>
        <w:p w:rsidR="002B4CBB" w:rsidRPr="006D3FB6" w:rsidRDefault="002B4CBB">
          <w:pPr>
            <w:pStyle w:val="TOC1"/>
            <w:rPr>
              <w:rStyle w:val="Hyperlink"/>
              <w:b/>
              <w:bCs/>
              <w:color w:val="auto"/>
              <w:u w:val="none"/>
            </w:rPr>
          </w:pPr>
          <w:r w:rsidRPr="006D3FB6">
            <w:rPr>
              <w:rStyle w:val="Hyperlink"/>
              <w:b/>
              <w:bCs/>
              <w:color w:val="auto"/>
              <w:u w:val="none"/>
            </w:rPr>
            <w:t xml:space="preserve">Chapter 5 </w:t>
          </w:r>
          <w:r w:rsidRPr="006D3FB6">
            <w:rPr>
              <w:b/>
              <w:bCs/>
            </w:rPr>
            <w:t>–</w:t>
          </w:r>
          <w:r w:rsidRPr="006D3FB6">
            <w:rPr>
              <w:rStyle w:val="Hyperlink"/>
              <w:b/>
              <w:bCs/>
              <w:color w:val="auto"/>
              <w:u w:val="none"/>
            </w:rPr>
            <w:t xml:space="preserve"> Graphics</w:t>
          </w:r>
        </w:p>
        <w:p w:rsidR="007D4FDF" w:rsidRPr="006D3FB6" w:rsidRDefault="00A61216">
          <w:pPr>
            <w:pStyle w:val="TOC1"/>
            <w:rPr>
              <w:sz w:val="22"/>
            </w:rPr>
          </w:pPr>
          <w:hyperlink w:anchor="_Toc47814342" w:history="1">
            <w:r w:rsidR="007D4FDF" w:rsidRPr="006D3FB6">
              <w:rPr>
                <w:rStyle w:val="Hyperlink"/>
                <w:color w:val="auto"/>
                <w:u w:val="none"/>
              </w:rPr>
              <w:t>5.1</w:t>
            </w:r>
            <w:r w:rsidR="007D4FDF" w:rsidRPr="006D3FB6">
              <w:rPr>
                <w:sz w:val="22"/>
              </w:rPr>
              <w:tab/>
            </w:r>
            <w:r w:rsidR="007D4FDF" w:rsidRPr="006D3FB6">
              <w:rPr>
                <w:rStyle w:val="Hyperlink"/>
                <w:color w:val="auto"/>
                <w:u w:val="none"/>
              </w:rPr>
              <w:t>Introduction</w:t>
            </w:r>
            <w:r w:rsidR="007D4FDF" w:rsidRPr="006D3FB6">
              <w:rPr>
                <w:webHidden/>
              </w:rPr>
              <w:tab/>
            </w:r>
            <w:r w:rsidR="007D4FDF" w:rsidRPr="006D3FB6">
              <w:rPr>
                <w:webHidden/>
              </w:rPr>
              <w:fldChar w:fldCharType="begin"/>
            </w:r>
            <w:r w:rsidR="007D4FDF" w:rsidRPr="006D3FB6">
              <w:rPr>
                <w:webHidden/>
              </w:rPr>
              <w:instrText xml:space="preserve"> PAGEREF _Toc47814342 \h </w:instrText>
            </w:r>
            <w:r w:rsidR="007D4FDF" w:rsidRPr="006D3FB6">
              <w:rPr>
                <w:webHidden/>
              </w:rPr>
            </w:r>
            <w:r w:rsidR="007D4FDF" w:rsidRPr="006D3FB6">
              <w:rPr>
                <w:webHidden/>
              </w:rPr>
              <w:fldChar w:fldCharType="separate"/>
            </w:r>
            <w:r w:rsidR="00460E3D">
              <w:rPr>
                <w:webHidden/>
              </w:rPr>
              <w:t>59</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43" w:history="1">
            <w:r w:rsidR="007D4FDF" w:rsidRPr="006D3FB6">
              <w:rPr>
                <w:rStyle w:val="Hyperlink"/>
                <w:rFonts w:asciiTheme="majorBidi" w:hAnsiTheme="majorBidi" w:cstheme="majorBidi"/>
                <w:noProof/>
                <w:color w:val="auto"/>
                <w:u w:val="none"/>
              </w:rPr>
              <w:t>5.1.1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Scene Modeling</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_Toc47814343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59</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44" w:history="1">
            <w:r w:rsidR="007D4FDF" w:rsidRPr="006D3FB6">
              <w:rPr>
                <w:rStyle w:val="Hyperlink"/>
                <w:rFonts w:asciiTheme="majorBidi" w:hAnsiTheme="majorBidi" w:cstheme="majorBidi"/>
                <w:noProof/>
                <w:color w:val="auto"/>
                <w:u w:val="none"/>
              </w:rPr>
              <w:t>5.1.2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Game Engine</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_Toc47814344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59</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45" w:history="1">
            <w:r w:rsidR="007D4FDF" w:rsidRPr="006D3FB6">
              <w:rPr>
                <w:rStyle w:val="Hyperlink"/>
                <w:rFonts w:asciiTheme="majorBidi" w:hAnsiTheme="majorBidi" w:cstheme="majorBidi"/>
                <w:noProof/>
                <w:color w:val="auto"/>
                <w:u w:val="none"/>
              </w:rPr>
              <w:t>5.1.3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Characters and Animations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_Toc47814345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60</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46" w:history="1">
            <w:r w:rsidR="007D4FDF" w:rsidRPr="006D3FB6">
              <w:rPr>
                <w:rStyle w:val="Hyperlink"/>
                <w:color w:val="auto"/>
                <w:u w:val="none"/>
              </w:rPr>
              <w:t>5.2</w:t>
            </w:r>
            <w:r w:rsidR="007D4FDF" w:rsidRPr="006D3FB6">
              <w:rPr>
                <w:sz w:val="22"/>
              </w:rPr>
              <w:tab/>
            </w:r>
            <w:r w:rsidR="007D4FDF" w:rsidRPr="006D3FB6">
              <w:rPr>
                <w:rStyle w:val="Hyperlink"/>
                <w:color w:val="auto"/>
                <w:u w:val="none"/>
              </w:rPr>
              <w:t>3Ds Max</w:t>
            </w:r>
            <w:r w:rsidR="007D4FDF" w:rsidRPr="006D3FB6">
              <w:rPr>
                <w:webHidden/>
              </w:rPr>
              <w:tab/>
            </w:r>
            <w:r w:rsidR="007D4FDF" w:rsidRPr="006D3FB6">
              <w:rPr>
                <w:webHidden/>
              </w:rPr>
              <w:fldChar w:fldCharType="begin"/>
            </w:r>
            <w:r w:rsidR="007D4FDF" w:rsidRPr="006D3FB6">
              <w:rPr>
                <w:webHidden/>
              </w:rPr>
              <w:instrText xml:space="preserve"> PAGEREF _Toc47814346 \h </w:instrText>
            </w:r>
            <w:r w:rsidR="007D4FDF" w:rsidRPr="006D3FB6">
              <w:rPr>
                <w:webHidden/>
              </w:rPr>
            </w:r>
            <w:r w:rsidR="007D4FDF" w:rsidRPr="006D3FB6">
              <w:rPr>
                <w:webHidden/>
              </w:rPr>
              <w:fldChar w:fldCharType="separate"/>
            </w:r>
            <w:r w:rsidR="00460E3D">
              <w:rPr>
                <w:webHidden/>
              </w:rPr>
              <w:t>60</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47" w:history="1">
            <w:r w:rsidR="007D4FDF" w:rsidRPr="006D3FB6">
              <w:rPr>
                <w:rStyle w:val="Hyperlink"/>
                <w:rFonts w:asciiTheme="majorBidi" w:hAnsiTheme="majorBidi" w:cstheme="majorBidi"/>
                <w:noProof/>
                <w:color w:val="auto"/>
                <w:u w:val="none"/>
              </w:rPr>
              <w:t>5.2.1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Interface</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_Toc47814347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60</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48" w:history="1">
            <w:r w:rsidR="007D4FDF" w:rsidRPr="006D3FB6">
              <w:rPr>
                <w:rStyle w:val="Hyperlink"/>
                <w:rFonts w:asciiTheme="majorBidi" w:hAnsiTheme="majorBidi" w:cstheme="majorBidi"/>
                <w:noProof/>
                <w:color w:val="auto"/>
                <w:u w:val="none"/>
              </w:rPr>
              <w:t>5.2.2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Designing</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_Toc47814348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61</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49" w:history="1">
            <w:r w:rsidR="007D4FDF" w:rsidRPr="006D3FB6">
              <w:rPr>
                <w:rStyle w:val="Hyperlink"/>
                <w:rFonts w:asciiTheme="majorBidi" w:hAnsiTheme="majorBidi" w:cstheme="majorBidi"/>
                <w:noProof/>
                <w:color w:val="auto"/>
                <w:u w:val="none"/>
                <w:lang w:bidi="ar-EG"/>
              </w:rPr>
              <w:t>5.2.3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bidi="ar-EG"/>
              </w:rPr>
              <w:t>Lighting and Materials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_Toc47814349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61</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50" w:history="1">
            <w:r w:rsidR="007D4FDF" w:rsidRPr="006D3FB6">
              <w:rPr>
                <w:rStyle w:val="Hyperlink"/>
                <w:rFonts w:asciiTheme="majorBidi" w:hAnsiTheme="majorBidi" w:cstheme="majorBidi"/>
                <w:noProof/>
                <w:color w:val="auto"/>
                <w:u w:val="none"/>
              </w:rPr>
              <w:t>5.2.4</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Rendering</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_Toc47814350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62</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51" w:history="1">
            <w:r w:rsidR="007D4FDF" w:rsidRPr="006D3FB6">
              <w:rPr>
                <w:rStyle w:val="Hyperlink"/>
                <w:color w:val="auto"/>
                <w:u w:val="none"/>
              </w:rPr>
              <w:t>5.3</w:t>
            </w:r>
            <w:r w:rsidR="007D4FDF" w:rsidRPr="006D3FB6">
              <w:rPr>
                <w:sz w:val="22"/>
              </w:rPr>
              <w:tab/>
            </w:r>
            <w:r w:rsidR="007D4FDF" w:rsidRPr="006D3FB6">
              <w:rPr>
                <w:rStyle w:val="Hyperlink"/>
                <w:color w:val="auto"/>
                <w:u w:val="none"/>
              </w:rPr>
              <w:t>Unity</w:t>
            </w:r>
            <w:r w:rsidR="007D4FDF" w:rsidRPr="006D3FB6">
              <w:rPr>
                <w:webHidden/>
              </w:rPr>
              <w:tab/>
            </w:r>
            <w:r w:rsidR="007D4FDF" w:rsidRPr="006D3FB6">
              <w:rPr>
                <w:webHidden/>
              </w:rPr>
              <w:fldChar w:fldCharType="begin"/>
            </w:r>
            <w:r w:rsidR="007D4FDF" w:rsidRPr="006D3FB6">
              <w:rPr>
                <w:webHidden/>
              </w:rPr>
              <w:instrText xml:space="preserve"> PAGEREF _Toc47814351 \h </w:instrText>
            </w:r>
            <w:r w:rsidR="007D4FDF" w:rsidRPr="006D3FB6">
              <w:rPr>
                <w:webHidden/>
              </w:rPr>
            </w:r>
            <w:r w:rsidR="007D4FDF" w:rsidRPr="006D3FB6">
              <w:rPr>
                <w:webHidden/>
              </w:rPr>
              <w:fldChar w:fldCharType="separate"/>
            </w:r>
            <w:r w:rsidR="00460E3D">
              <w:rPr>
                <w:webHidden/>
              </w:rPr>
              <w:t>62</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52" w:history="1">
            <w:r w:rsidR="007D4FDF" w:rsidRPr="006D3FB6">
              <w:rPr>
                <w:rStyle w:val="Hyperlink"/>
                <w:rFonts w:asciiTheme="majorBidi" w:hAnsiTheme="majorBidi" w:cstheme="majorBidi"/>
                <w:noProof/>
                <w:color w:val="auto"/>
                <w:u w:val="none"/>
              </w:rPr>
              <w:t>5.3.1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Importing Scene</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_Toc47814352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63</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53" w:history="1">
            <w:r w:rsidR="007D4FDF" w:rsidRPr="006D3FB6">
              <w:rPr>
                <w:rStyle w:val="Hyperlink"/>
                <w:rFonts w:asciiTheme="majorBidi" w:hAnsiTheme="majorBidi" w:cstheme="majorBidi"/>
                <w:noProof/>
                <w:color w:val="auto"/>
                <w:u w:val="none"/>
              </w:rPr>
              <w:t>5.3.2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Lighting and Materials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_Toc47814353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63</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54" w:history="1">
            <w:r w:rsidR="007D4FDF" w:rsidRPr="006D3FB6">
              <w:rPr>
                <w:rStyle w:val="Hyperlink"/>
                <w:color w:val="auto"/>
                <w:u w:val="none"/>
              </w:rPr>
              <w:t>5.4</w:t>
            </w:r>
            <w:r w:rsidR="007D4FDF" w:rsidRPr="006D3FB6">
              <w:rPr>
                <w:sz w:val="22"/>
              </w:rPr>
              <w:tab/>
            </w:r>
            <w:r w:rsidR="007D4FDF" w:rsidRPr="006D3FB6">
              <w:rPr>
                <w:rStyle w:val="Hyperlink"/>
                <w:color w:val="auto"/>
                <w:u w:val="none"/>
              </w:rPr>
              <w:t>Characters</w:t>
            </w:r>
            <w:r w:rsidR="007D4FDF" w:rsidRPr="006D3FB6">
              <w:rPr>
                <w:webHidden/>
              </w:rPr>
              <w:tab/>
            </w:r>
            <w:r w:rsidR="007D4FDF" w:rsidRPr="006D3FB6">
              <w:rPr>
                <w:webHidden/>
              </w:rPr>
              <w:fldChar w:fldCharType="begin"/>
            </w:r>
            <w:r w:rsidR="007D4FDF" w:rsidRPr="006D3FB6">
              <w:rPr>
                <w:webHidden/>
              </w:rPr>
              <w:instrText xml:space="preserve"> PAGEREF _Toc47814354 \h </w:instrText>
            </w:r>
            <w:r w:rsidR="007D4FDF" w:rsidRPr="006D3FB6">
              <w:rPr>
                <w:webHidden/>
              </w:rPr>
            </w:r>
            <w:r w:rsidR="007D4FDF" w:rsidRPr="006D3FB6">
              <w:rPr>
                <w:webHidden/>
              </w:rPr>
              <w:fldChar w:fldCharType="separate"/>
            </w:r>
            <w:r w:rsidR="00460E3D">
              <w:rPr>
                <w:webHidden/>
              </w:rPr>
              <w:t>64</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55" w:history="1">
            <w:r w:rsidR="007D4FDF" w:rsidRPr="006D3FB6">
              <w:rPr>
                <w:rStyle w:val="Hyperlink"/>
                <w:rFonts w:asciiTheme="majorBidi" w:hAnsiTheme="majorBidi" w:cstheme="majorBidi"/>
                <w:noProof/>
                <w:color w:val="auto"/>
                <w:u w:val="none"/>
              </w:rPr>
              <w:t>5.4.1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Importing Chars. in Unity</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_Toc47814355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64</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56" w:history="1">
            <w:r w:rsidR="007D4FDF" w:rsidRPr="006D3FB6">
              <w:rPr>
                <w:rStyle w:val="Hyperlink"/>
                <w:rFonts w:asciiTheme="majorBidi" w:hAnsiTheme="majorBidi" w:cstheme="majorBidi"/>
                <w:noProof/>
                <w:color w:val="auto"/>
                <w:u w:val="none"/>
              </w:rPr>
              <w:t>5.4.2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Facial Expressions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_Toc47814356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65</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57" w:history="1">
            <w:r w:rsidR="007D4FDF" w:rsidRPr="006D3FB6">
              <w:rPr>
                <w:rStyle w:val="Hyperlink"/>
                <w:color w:val="auto"/>
                <w:u w:val="none"/>
              </w:rPr>
              <w:t>5.5</w:t>
            </w:r>
            <w:r w:rsidR="007D4FDF" w:rsidRPr="006D3FB6">
              <w:rPr>
                <w:sz w:val="22"/>
              </w:rPr>
              <w:tab/>
            </w:r>
            <w:r w:rsidR="007D4FDF" w:rsidRPr="006D3FB6">
              <w:rPr>
                <w:rStyle w:val="Hyperlink"/>
                <w:color w:val="auto"/>
                <w:u w:val="none"/>
              </w:rPr>
              <w:t>Animation</w:t>
            </w:r>
            <w:r w:rsidR="007D4FDF" w:rsidRPr="006D3FB6">
              <w:rPr>
                <w:webHidden/>
              </w:rPr>
              <w:tab/>
            </w:r>
            <w:r w:rsidR="007D4FDF" w:rsidRPr="006D3FB6">
              <w:rPr>
                <w:webHidden/>
              </w:rPr>
              <w:fldChar w:fldCharType="begin"/>
            </w:r>
            <w:r w:rsidR="007D4FDF" w:rsidRPr="006D3FB6">
              <w:rPr>
                <w:webHidden/>
              </w:rPr>
              <w:instrText xml:space="preserve"> PAGEREF _Toc47814357 \h </w:instrText>
            </w:r>
            <w:r w:rsidR="007D4FDF" w:rsidRPr="006D3FB6">
              <w:rPr>
                <w:webHidden/>
              </w:rPr>
            </w:r>
            <w:r w:rsidR="007D4FDF" w:rsidRPr="006D3FB6">
              <w:rPr>
                <w:webHidden/>
              </w:rPr>
              <w:fldChar w:fldCharType="separate"/>
            </w:r>
            <w:r w:rsidR="00460E3D">
              <w:rPr>
                <w:webHidden/>
              </w:rPr>
              <w:t>66</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58" w:history="1">
            <w:r w:rsidR="007D4FDF" w:rsidRPr="006D3FB6">
              <w:rPr>
                <w:rStyle w:val="Hyperlink"/>
                <w:rFonts w:asciiTheme="majorBidi" w:hAnsiTheme="majorBidi" w:cstheme="majorBidi"/>
                <w:noProof/>
                <w:color w:val="auto"/>
                <w:u w:val="none"/>
              </w:rPr>
              <w:t>5.5.1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How animations work on characters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_Toc47814358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66</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59" w:history="1">
            <w:r w:rsidR="007D4FDF" w:rsidRPr="006D3FB6">
              <w:rPr>
                <w:rStyle w:val="Hyperlink"/>
                <w:rFonts w:asciiTheme="majorBidi" w:hAnsiTheme="majorBidi" w:cstheme="majorBidi"/>
                <w:noProof/>
                <w:color w:val="auto"/>
                <w:u w:val="none"/>
                <w:shd w:val="clear" w:color="auto" w:fill="FFFFFF"/>
              </w:rPr>
              <w:t>5.5.2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shd w:val="clear" w:color="auto" w:fill="FFFFFF"/>
              </w:rPr>
              <w:t>Animation Layers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_Toc47814359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71</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60" w:history="1">
            <w:r w:rsidR="007D4FDF" w:rsidRPr="006D3FB6">
              <w:rPr>
                <w:rStyle w:val="Hyperlink"/>
                <w:rFonts w:asciiTheme="majorBidi" w:hAnsiTheme="majorBidi" w:cstheme="majorBidi"/>
                <w:noProof/>
                <w:color w:val="auto"/>
                <w:u w:val="none"/>
              </w:rPr>
              <w:t>5.5.3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Animations used in this Project</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_Toc47814360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72</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61" w:history="1">
            <w:r w:rsidR="007D4FDF" w:rsidRPr="006D3FB6">
              <w:rPr>
                <w:rStyle w:val="Hyperlink"/>
                <w:color w:val="auto"/>
                <w:u w:val="none"/>
              </w:rPr>
              <w:t>5.6</w:t>
            </w:r>
            <w:r w:rsidR="007D4FDF" w:rsidRPr="006D3FB6">
              <w:rPr>
                <w:sz w:val="22"/>
              </w:rPr>
              <w:tab/>
            </w:r>
            <w:r w:rsidR="007D4FDF" w:rsidRPr="006D3FB6">
              <w:rPr>
                <w:rStyle w:val="Hyperlink"/>
                <w:color w:val="auto"/>
                <w:u w:val="none"/>
              </w:rPr>
              <w:t>Optimization</w:t>
            </w:r>
            <w:r w:rsidR="007D4FDF" w:rsidRPr="006D3FB6">
              <w:rPr>
                <w:webHidden/>
              </w:rPr>
              <w:tab/>
            </w:r>
            <w:r w:rsidR="007D4FDF" w:rsidRPr="006D3FB6">
              <w:rPr>
                <w:webHidden/>
              </w:rPr>
              <w:fldChar w:fldCharType="begin"/>
            </w:r>
            <w:r w:rsidR="007D4FDF" w:rsidRPr="006D3FB6">
              <w:rPr>
                <w:webHidden/>
              </w:rPr>
              <w:instrText xml:space="preserve"> PAGEREF _Toc47814361 \h </w:instrText>
            </w:r>
            <w:r w:rsidR="007D4FDF" w:rsidRPr="006D3FB6">
              <w:rPr>
                <w:webHidden/>
              </w:rPr>
            </w:r>
            <w:r w:rsidR="007D4FDF" w:rsidRPr="006D3FB6">
              <w:rPr>
                <w:webHidden/>
              </w:rPr>
              <w:fldChar w:fldCharType="separate"/>
            </w:r>
            <w:r w:rsidR="00460E3D">
              <w:rPr>
                <w:webHidden/>
              </w:rPr>
              <w:t>75</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62" w:history="1">
            <w:r w:rsidR="007D4FDF" w:rsidRPr="006D3FB6">
              <w:rPr>
                <w:rStyle w:val="Hyperlink"/>
                <w:rFonts w:asciiTheme="majorBidi" w:hAnsiTheme="majorBidi" w:cstheme="majorBidi"/>
                <w:noProof/>
                <w:color w:val="auto"/>
                <w:u w:val="none"/>
              </w:rPr>
              <w:t>5.6.1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Draw Calls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_Toc47814362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75</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63" w:history="1">
            <w:r w:rsidR="007D4FDF" w:rsidRPr="006D3FB6">
              <w:rPr>
                <w:rStyle w:val="Hyperlink"/>
                <w:rFonts w:asciiTheme="majorBidi" w:hAnsiTheme="majorBidi" w:cstheme="majorBidi"/>
                <w:noProof/>
                <w:color w:val="auto"/>
                <w:u w:val="none"/>
              </w:rPr>
              <w:t>5.6.2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Draw Calls Reduction Techniques</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_Toc47814363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75</w:t>
            </w:r>
            <w:r w:rsidR="007D4FDF" w:rsidRPr="006D3FB6">
              <w:rPr>
                <w:rFonts w:asciiTheme="majorBidi" w:hAnsiTheme="majorBidi" w:cstheme="majorBidi"/>
                <w:noProof/>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64" w:history="1">
            <w:r w:rsidR="007D4FDF" w:rsidRPr="006D3FB6">
              <w:rPr>
                <w:rStyle w:val="Hyperlink"/>
                <w:rFonts w:asciiTheme="majorBidi" w:hAnsiTheme="majorBidi" w:cstheme="majorBidi"/>
                <w:noProof/>
                <w:color w:val="auto"/>
                <w:u w:val="none"/>
              </w:rPr>
              <w:t>5.6.3</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Conclusion</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_Toc47814364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80</w:t>
            </w:r>
            <w:r w:rsidR="007D4FDF" w:rsidRPr="006D3FB6">
              <w:rPr>
                <w:rFonts w:asciiTheme="majorBidi" w:hAnsiTheme="majorBidi" w:cstheme="majorBidi"/>
                <w:noProof/>
                <w:webHidden/>
              </w:rPr>
              <w:fldChar w:fldCharType="end"/>
            </w:r>
          </w:hyperlink>
        </w:p>
        <w:p w:rsidR="007D4FDF" w:rsidRPr="006D3FB6" w:rsidRDefault="00A61216">
          <w:pPr>
            <w:pStyle w:val="TOC1"/>
            <w:rPr>
              <w:sz w:val="22"/>
            </w:rPr>
          </w:pPr>
          <w:hyperlink w:anchor="_Toc47814365" w:history="1">
            <w:r w:rsidR="007D4FDF" w:rsidRPr="006D3FB6">
              <w:rPr>
                <w:rStyle w:val="Hyperlink"/>
                <w:color w:val="auto"/>
                <w:u w:val="none"/>
              </w:rPr>
              <w:t>5.7</w:t>
            </w:r>
            <w:r w:rsidR="007D4FDF" w:rsidRPr="006D3FB6">
              <w:rPr>
                <w:sz w:val="22"/>
              </w:rPr>
              <w:tab/>
            </w:r>
            <w:r w:rsidR="007D4FDF" w:rsidRPr="006D3FB6">
              <w:rPr>
                <w:rStyle w:val="Hyperlink"/>
                <w:color w:val="auto"/>
                <w:u w:val="none"/>
              </w:rPr>
              <w:t>Final Presentation</w:t>
            </w:r>
            <w:r w:rsidR="007D4FDF" w:rsidRPr="006D3FB6">
              <w:rPr>
                <w:webHidden/>
              </w:rPr>
              <w:tab/>
            </w:r>
            <w:r w:rsidR="007D4FDF" w:rsidRPr="006D3FB6">
              <w:rPr>
                <w:webHidden/>
              </w:rPr>
              <w:fldChar w:fldCharType="begin"/>
            </w:r>
            <w:r w:rsidR="007D4FDF" w:rsidRPr="006D3FB6">
              <w:rPr>
                <w:webHidden/>
              </w:rPr>
              <w:instrText xml:space="preserve"> PAGEREF _Toc47814365 \h </w:instrText>
            </w:r>
            <w:r w:rsidR="007D4FDF" w:rsidRPr="006D3FB6">
              <w:rPr>
                <w:webHidden/>
              </w:rPr>
            </w:r>
            <w:r w:rsidR="007D4FDF" w:rsidRPr="006D3FB6">
              <w:rPr>
                <w:webHidden/>
              </w:rPr>
              <w:fldChar w:fldCharType="separate"/>
            </w:r>
            <w:r w:rsidR="00460E3D">
              <w:rPr>
                <w:webHidden/>
              </w:rPr>
              <w:t>80</w:t>
            </w:r>
            <w:r w:rsidR="007D4FDF" w:rsidRPr="006D3FB6">
              <w:rPr>
                <w:webHidden/>
              </w:rPr>
              <w:fldChar w:fldCharType="end"/>
            </w:r>
          </w:hyperlink>
        </w:p>
        <w:p w:rsidR="007D4FDF" w:rsidRPr="006D3FB6" w:rsidRDefault="00A61216">
          <w:pPr>
            <w:pStyle w:val="TOC2"/>
            <w:tabs>
              <w:tab w:val="left" w:pos="1100"/>
              <w:tab w:val="right" w:leader="dot" w:pos="9350"/>
            </w:tabs>
            <w:rPr>
              <w:rFonts w:asciiTheme="majorBidi" w:hAnsiTheme="majorBidi" w:cstheme="majorBidi"/>
              <w:noProof/>
              <w:sz w:val="22"/>
            </w:rPr>
          </w:pPr>
          <w:hyperlink w:anchor="_Toc47814366" w:history="1">
            <w:r w:rsidR="007D4FDF" w:rsidRPr="006D3FB6">
              <w:rPr>
                <w:rStyle w:val="Hyperlink"/>
                <w:rFonts w:asciiTheme="majorBidi" w:hAnsiTheme="majorBidi" w:cstheme="majorBidi"/>
                <w:noProof/>
                <w:color w:val="auto"/>
                <w:u w:val="none"/>
              </w:rPr>
              <w:t>5.7.1</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rPr>
              <w:t>Starting Room</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_Toc47814366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80</w:t>
            </w:r>
            <w:r w:rsidR="007D4FDF" w:rsidRPr="006D3FB6">
              <w:rPr>
                <w:rFonts w:asciiTheme="majorBidi" w:hAnsiTheme="majorBidi" w:cstheme="majorBidi"/>
                <w:noProof/>
                <w:webHidden/>
              </w:rPr>
              <w:fldChar w:fldCharType="end"/>
            </w:r>
          </w:hyperlink>
        </w:p>
        <w:p w:rsidR="002B4CBB" w:rsidRPr="006D3FB6" w:rsidRDefault="00A61216" w:rsidP="002B4CBB">
          <w:pPr>
            <w:pStyle w:val="TOC2"/>
            <w:tabs>
              <w:tab w:val="left" w:pos="1100"/>
              <w:tab w:val="right" w:leader="dot" w:pos="9350"/>
            </w:tabs>
            <w:rPr>
              <w:rStyle w:val="Hyperlink"/>
              <w:rFonts w:asciiTheme="majorBidi" w:hAnsiTheme="majorBidi" w:cstheme="majorBidi"/>
              <w:noProof/>
              <w:color w:val="auto"/>
              <w:sz w:val="22"/>
              <w:u w:val="none"/>
            </w:rPr>
          </w:pPr>
          <w:hyperlink w:anchor="_Toc47814367" w:history="1">
            <w:r w:rsidR="007D4FDF" w:rsidRPr="006D3FB6">
              <w:rPr>
                <w:rStyle w:val="Hyperlink"/>
                <w:rFonts w:asciiTheme="majorBidi" w:hAnsiTheme="majorBidi" w:cstheme="majorBidi"/>
                <w:noProof/>
                <w:color w:val="auto"/>
                <w:u w:val="none"/>
                <w:lang w:bidi="ar-EG"/>
              </w:rPr>
              <w:t>5.7.2</w:t>
            </w:r>
            <w:r w:rsidR="007D4FDF" w:rsidRPr="006D3FB6">
              <w:rPr>
                <w:rFonts w:asciiTheme="majorBidi" w:hAnsiTheme="majorBidi" w:cstheme="majorBidi"/>
                <w:noProof/>
                <w:sz w:val="22"/>
              </w:rPr>
              <w:tab/>
            </w:r>
            <w:r w:rsidR="007D4FDF" w:rsidRPr="006D3FB6">
              <w:rPr>
                <w:rStyle w:val="Hyperlink"/>
                <w:rFonts w:asciiTheme="majorBidi" w:hAnsiTheme="majorBidi" w:cstheme="majorBidi"/>
                <w:noProof/>
                <w:color w:val="auto"/>
                <w:u w:val="none"/>
                <w:lang w:bidi="ar-EG"/>
              </w:rPr>
              <w:t>Main Scene Polishing</w:t>
            </w:r>
            <w:r w:rsidR="007D4FDF" w:rsidRPr="006D3FB6">
              <w:rPr>
                <w:rFonts w:asciiTheme="majorBidi" w:hAnsiTheme="majorBidi" w:cstheme="majorBidi"/>
                <w:noProof/>
                <w:webHidden/>
              </w:rPr>
              <w:tab/>
            </w:r>
            <w:r w:rsidR="007D4FDF" w:rsidRPr="006D3FB6">
              <w:rPr>
                <w:rFonts w:asciiTheme="majorBidi" w:hAnsiTheme="majorBidi" w:cstheme="majorBidi"/>
                <w:noProof/>
                <w:webHidden/>
              </w:rPr>
              <w:fldChar w:fldCharType="begin"/>
            </w:r>
            <w:r w:rsidR="007D4FDF" w:rsidRPr="006D3FB6">
              <w:rPr>
                <w:rFonts w:asciiTheme="majorBidi" w:hAnsiTheme="majorBidi" w:cstheme="majorBidi"/>
                <w:noProof/>
                <w:webHidden/>
              </w:rPr>
              <w:instrText xml:space="preserve"> PAGEREF _Toc47814367 \h </w:instrText>
            </w:r>
            <w:r w:rsidR="007D4FDF" w:rsidRPr="006D3FB6">
              <w:rPr>
                <w:rFonts w:asciiTheme="majorBidi" w:hAnsiTheme="majorBidi" w:cstheme="majorBidi"/>
                <w:noProof/>
                <w:webHidden/>
              </w:rPr>
            </w:r>
            <w:r w:rsidR="007D4FDF" w:rsidRPr="006D3FB6">
              <w:rPr>
                <w:rFonts w:asciiTheme="majorBidi" w:hAnsiTheme="majorBidi" w:cstheme="majorBidi"/>
                <w:noProof/>
                <w:webHidden/>
              </w:rPr>
              <w:fldChar w:fldCharType="separate"/>
            </w:r>
            <w:r w:rsidR="00460E3D">
              <w:rPr>
                <w:rFonts w:asciiTheme="majorBidi" w:hAnsiTheme="majorBidi" w:cstheme="majorBidi"/>
                <w:noProof/>
                <w:webHidden/>
              </w:rPr>
              <w:t>81</w:t>
            </w:r>
            <w:r w:rsidR="007D4FDF" w:rsidRPr="006D3FB6">
              <w:rPr>
                <w:rFonts w:asciiTheme="majorBidi" w:hAnsiTheme="majorBidi" w:cstheme="majorBidi"/>
                <w:noProof/>
                <w:webHidden/>
              </w:rPr>
              <w:fldChar w:fldCharType="end"/>
            </w:r>
          </w:hyperlink>
        </w:p>
        <w:p w:rsidR="006D3FB6" w:rsidRPr="006D3FB6" w:rsidRDefault="006D3FB6" w:rsidP="002B4CBB">
          <w:pPr>
            <w:pStyle w:val="TOC2"/>
            <w:tabs>
              <w:tab w:val="right" w:leader="dot" w:pos="9350"/>
            </w:tabs>
            <w:ind w:left="0"/>
            <w:rPr>
              <w:rStyle w:val="Hyperlink"/>
              <w:rFonts w:asciiTheme="majorBidi" w:hAnsiTheme="majorBidi" w:cstheme="majorBidi"/>
              <w:b/>
              <w:bCs/>
              <w:noProof/>
              <w:color w:val="auto"/>
              <w:u w:val="none"/>
            </w:rPr>
          </w:pPr>
          <w:r w:rsidRPr="006D3FB6">
            <w:rPr>
              <w:rStyle w:val="Hyperlink"/>
              <w:rFonts w:asciiTheme="majorBidi" w:hAnsiTheme="majorBidi" w:cstheme="majorBidi"/>
              <w:b/>
              <w:bCs/>
              <w:noProof/>
              <w:color w:val="auto"/>
              <w:u w:val="none"/>
            </w:rPr>
            <w:t>Conclusion</w:t>
          </w:r>
          <w:r w:rsidRPr="006D3FB6">
            <w:rPr>
              <w:rStyle w:val="Hyperlink"/>
              <w:rFonts w:asciiTheme="majorBidi" w:hAnsiTheme="majorBidi" w:cstheme="majorBidi"/>
              <w:noProof/>
              <w:color w:val="auto"/>
              <w:u w:val="none"/>
            </w:rPr>
            <w:tab/>
          </w:r>
          <w:r w:rsidR="00D43392">
            <w:rPr>
              <w:rStyle w:val="Hyperlink"/>
              <w:rFonts w:asciiTheme="majorBidi" w:hAnsiTheme="majorBidi" w:cstheme="majorBidi"/>
              <w:noProof/>
              <w:color w:val="auto"/>
              <w:u w:val="none"/>
            </w:rPr>
            <w:t>8</w:t>
          </w:r>
          <w:r w:rsidR="00460E3D">
            <w:rPr>
              <w:rStyle w:val="Hyperlink"/>
              <w:rFonts w:asciiTheme="majorBidi" w:hAnsiTheme="majorBidi" w:cstheme="majorBidi"/>
              <w:noProof/>
              <w:color w:val="auto"/>
              <w:u w:val="none"/>
            </w:rPr>
            <w:t>3</w:t>
          </w:r>
        </w:p>
        <w:p w:rsidR="007D4FDF" w:rsidRPr="006D3FB6" w:rsidRDefault="002B4CBB" w:rsidP="006D3FB6">
          <w:pPr>
            <w:pStyle w:val="TOC2"/>
            <w:tabs>
              <w:tab w:val="right" w:leader="dot" w:pos="9350"/>
            </w:tabs>
            <w:ind w:left="0"/>
            <w:rPr>
              <w:rFonts w:asciiTheme="majorBidi" w:hAnsiTheme="majorBidi" w:cstheme="majorBidi"/>
              <w:b/>
              <w:bCs/>
              <w:noProof/>
            </w:rPr>
          </w:pPr>
          <w:r w:rsidRPr="006D3FB6">
            <w:rPr>
              <w:rStyle w:val="Hyperlink"/>
              <w:rFonts w:asciiTheme="majorBidi" w:hAnsiTheme="majorBidi" w:cstheme="majorBidi"/>
              <w:b/>
              <w:bCs/>
              <w:noProof/>
              <w:color w:val="auto"/>
              <w:u w:val="none"/>
            </w:rPr>
            <w:t>References</w:t>
          </w:r>
          <w:r w:rsidR="006D3FB6" w:rsidRPr="006D3FB6">
            <w:rPr>
              <w:rStyle w:val="Hyperlink"/>
              <w:rFonts w:asciiTheme="majorBidi" w:hAnsiTheme="majorBidi" w:cstheme="majorBidi"/>
              <w:noProof/>
              <w:color w:val="auto"/>
              <w:u w:val="none"/>
            </w:rPr>
            <w:tab/>
            <w:t>8</w:t>
          </w:r>
          <w:r w:rsidR="007D4FDF" w:rsidRPr="006D3FB6">
            <w:rPr>
              <w:rFonts w:asciiTheme="majorBidi" w:hAnsiTheme="majorBidi" w:cstheme="majorBidi"/>
              <w:b/>
              <w:bCs/>
              <w:noProof/>
            </w:rPr>
            <w:fldChar w:fldCharType="end"/>
          </w:r>
          <w:r w:rsidR="00460E3D">
            <w:rPr>
              <w:rFonts w:asciiTheme="majorBidi" w:hAnsiTheme="majorBidi" w:cstheme="majorBidi"/>
              <w:noProof/>
            </w:rPr>
            <w:t>4</w:t>
          </w:r>
        </w:p>
      </w:sdtContent>
    </w:sdt>
    <w:p w:rsidR="007D4FDF" w:rsidRDefault="007D4FDF" w:rsidP="00CF1FC3">
      <w:pPr>
        <w:pStyle w:val="Title"/>
        <w:rPr>
          <w:rStyle w:val="SubtleReference"/>
        </w:rPr>
      </w:pPr>
    </w:p>
    <w:p w:rsidR="007D4FDF" w:rsidRDefault="007D4FDF" w:rsidP="007D4FDF">
      <w:pPr>
        <w:rPr>
          <w:rStyle w:val="SubtleReference"/>
          <w:rFonts w:eastAsiaTheme="majorEastAsia" w:cstheme="majorBidi"/>
          <w:b/>
          <w:spacing w:val="-10"/>
          <w:kern w:val="28"/>
          <w:sz w:val="56"/>
          <w:szCs w:val="56"/>
        </w:rPr>
      </w:pPr>
      <w:r>
        <w:rPr>
          <w:rStyle w:val="SubtleReference"/>
        </w:rPr>
        <w:br w:type="page"/>
      </w:r>
    </w:p>
    <w:p w:rsidR="001C4608" w:rsidRPr="008363DC" w:rsidRDefault="001C4608" w:rsidP="008363DC">
      <w:pPr>
        <w:rPr>
          <w:rStyle w:val="SubtleReference"/>
          <w:smallCaps w:val="0"/>
          <w:noProof/>
        </w:rPr>
      </w:pPr>
      <w:r>
        <w:rPr>
          <w:rStyle w:val="SubtleReference"/>
          <w:b/>
          <w:bCs/>
          <w:sz w:val="56"/>
          <w:szCs w:val="56"/>
        </w:rPr>
        <w:lastRenderedPageBreak/>
        <w:t>L</w:t>
      </w:r>
      <w:r w:rsidR="00E22D11">
        <w:rPr>
          <w:rStyle w:val="SubtleReference"/>
          <w:b/>
          <w:bCs/>
          <w:sz w:val="56"/>
          <w:szCs w:val="56"/>
        </w:rPr>
        <w:t>ist of Figures</w:t>
      </w:r>
    </w:p>
    <w:p w:rsidR="001C4608" w:rsidRDefault="001C4608" w:rsidP="001C4608">
      <w:pPr>
        <w:rPr>
          <w:rStyle w:val="SubtleReference"/>
          <w:b/>
          <w:bCs/>
          <w:sz w:val="56"/>
          <w:szCs w:val="56"/>
        </w:rPr>
      </w:pPr>
      <w:r>
        <w:rPr>
          <w:rStyle w:val="SubtleReference"/>
          <w:b/>
          <w:bCs/>
          <w:sz w:val="56"/>
          <w:szCs w:val="56"/>
        </w:rPr>
        <w:br w:type="page"/>
      </w:r>
    </w:p>
    <w:p w:rsidR="0052677F" w:rsidRDefault="0052677F">
      <w:pPr>
        <w:spacing w:line="259" w:lineRule="auto"/>
        <w:rPr>
          <w:rStyle w:val="SubtleReference"/>
          <w:b/>
          <w:bCs/>
          <w:sz w:val="56"/>
          <w:szCs w:val="56"/>
        </w:rPr>
      </w:pPr>
      <w:r>
        <w:rPr>
          <w:rStyle w:val="SubtleReference"/>
          <w:b/>
          <w:bCs/>
          <w:sz w:val="56"/>
          <w:szCs w:val="56"/>
        </w:rPr>
        <w:lastRenderedPageBreak/>
        <w:t>List of Tables</w:t>
      </w:r>
      <w:r>
        <w:rPr>
          <w:rStyle w:val="SubtleReference"/>
          <w:b/>
          <w:bCs/>
          <w:sz w:val="56"/>
          <w:szCs w:val="56"/>
        </w:rPr>
        <w:br w:type="page"/>
      </w:r>
    </w:p>
    <w:p w:rsidR="00CF1FC3" w:rsidRPr="007D4FDF" w:rsidRDefault="00CF1FC3" w:rsidP="007D4FDF">
      <w:pPr>
        <w:rPr>
          <w:rStyle w:val="SubtleReference"/>
          <w:b/>
          <w:bCs/>
          <w:sz w:val="56"/>
          <w:szCs w:val="56"/>
        </w:rPr>
      </w:pPr>
      <w:r w:rsidRPr="007D4FDF">
        <w:rPr>
          <w:rStyle w:val="SubtleReference"/>
          <w:b/>
          <w:bCs/>
          <w:sz w:val="56"/>
          <w:szCs w:val="56"/>
        </w:rPr>
        <w:lastRenderedPageBreak/>
        <w:t>Abstract</w:t>
      </w:r>
    </w:p>
    <w:p w:rsidR="00A97187" w:rsidRPr="00A97187" w:rsidRDefault="00A97187" w:rsidP="00EA446E">
      <w:pPr>
        <w:pStyle w:val="Title"/>
        <w:rPr>
          <w:smallCaps/>
        </w:rPr>
      </w:pPr>
    </w:p>
    <w:p w:rsidR="00DC1E2C" w:rsidRPr="00574C14" w:rsidRDefault="00DC1E2C" w:rsidP="007936BC">
      <w:pPr>
        <w:spacing w:after="0"/>
        <w:jc w:val="both"/>
        <w:rPr>
          <w:rFonts w:ascii="Times New Roman" w:eastAsia="Times New Roman" w:hAnsi="Times New Roman" w:cs="Times New Roman"/>
          <w:color w:val="0E101A"/>
          <w:szCs w:val="24"/>
          <w:rtl/>
        </w:rPr>
      </w:pPr>
      <w:r w:rsidRPr="00574C14">
        <w:rPr>
          <w:rFonts w:ascii="Times New Roman" w:eastAsia="Times New Roman" w:hAnsi="Times New Roman" w:cs="Times New Roman"/>
          <w:color w:val="0E101A"/>
          <w:szCs w:val="24"/>
        </w:rPr>
        <w:t>Presentation skills are always the first impression of your work and could either leave it well received and appreciated or underrated and more prone to being dismissed, hence they need to be as reliable and confident as possible. In our project, we are trying to create a platform that is easily available in which the presenter could practice their presentation skills and receive the necessary feedba</w:t>
      </w:r>
      <w:r w:rsidR="004A7055" w:rsidRPr="00574C14">
        <w:rPr>
          <w:rFonts w:ascii="Times New Roman" w:eastAsia="Times New Roman" w:hAnsi="Times New Roman" w:cs="Times New Roman"/>
          <w:color w:val="0E101A"/>
          <w:szCs w:val="24"/>
        </w:rPr>
        <w:t>ck to work on their weak points</w:t>
      </w:r>
      <w:r w:rsidR="004A7055" w:rsidRPr="00574C14">
        <w:rPr>
          <w:rFonts w:ascii="Times New Roman" w:eastAsia="Times New Roman" w:hAnsi="Times New Roman" w:cs="Times New Roman" w:hint="cs"/>
          <w:color w:val="0E101A"/>
          <w:szCs w:val="24"/>
          <w:rtl/>
        </w:rPr>
        <w:t>.</w:t>
      </w:r>
    </w:p>
    <w:p w:rsidR="004A7055" w:rsidRPr="00574C14" w:rsidRDefault="004A7055" w:rsidP="007936BC">
      <w:pPr>
        <w:spacing w:after="0"/>
        <w:jc w:val="both"/>
        <w:rPr>
          <w:rFonts w:ascii="Times New Roman" w:eastAsia="Times New Roman" w:hAnsi="Times New Roman" w:cs="Times New Roman"/>
          <w:color w:val="0E101A"/>
          <w:szCs w:val="24"/>
          <w:rtl/>
        </w:rPr>
      </w:pPr>
    </w:p>
    <w:p w:rsidR="004A7055" w:rsidRPr="00574C14" w:rsidRDefault="004A7055" w:rsidP="007936BC">
      <w:pPr>
        <w:spacing w:after="0"/>
        <w:jc w:val="both"/>
        <w:rPr>
          <w:rFonts w:ascii="Times New Roman" w:eastAsia="Times New Roman" w:hAnsi="Times New Roman" w:cs="Times New Roman"/>
          <w:color w:val="0E101A"/>
          <w:szCs w:val="24"/>
        </w:rPr>
      </w:pPr>
    </w:p>
    <w:p w:rsidR="00DC1E2C" w:rsidRPr="00574C14" w:rsidRDefault="00DC1E2C" w:rsidP="007936BC">
      <w:pPr>
        <w:spacing w:after="0"/>
        <w:jc w:val="both"/>
        <w:rPr>
          <w:rFonts w:ascii="Times New Roman" w:eastAsia="Times New Roman" w:hAnsi="Times New Roman" w:cs="Times New Roman"/>
          <w:color w:val="0E101A"/>
          <w:szCs w:val="24"/>
        </w:rPr>
      </w:pPr>
      <w:r w:rsidRPr="00574C14">
        <w:rPr>
          <w:rFonts w:ascii="Times New Roman" w:eastAsia="Times New Roman" w:hAnsi="Times New Roman" w:cs="Times New Roman"/>
          <w:color w:val="0E101A"/>
          <w:szCs w:val="24"/>
        </w:rPr>
        <w:t xml:space="preserve">Our project consists of a virtual scene of a hall containing some characters that can react to the user’s speech, either by asking questions regarding said speech, reacting to the clarity of speech by making satisfied or dissatisfied facial expressions. </w:t>
      </w:r>
    </w:p>
    <w:p w:rsidR="00DC1E2C" w:rsidRPr="00574C14" w:rsidRDefault="00DC1E2C" w:rsidP="007936BC">
      <w:pPr>
        <w:spacing w:after="0"/>
        <w:jc w:val="both"/>
        <w:rPr>
          <w:rFonts w:ascii="Times New Roman" w:eastAsia="Times New Roman" w:hAnsi="Times New Roman" w:cs="Times New Roman"/>
          <w:color w:val="0E101A"/>
          <w:szCs w:val="24"/>
          <w:rtl/>
        </w:rPr>
      </w:pPr>
    </w:p>
    <w:p w:rsidR="004A7055" w:rsidRPr="00574C14" w:rsidRDefault="004A7055" w:rsidP="007936BC">
      <w:pPr>
        <w:spacing w:after="0"/>
        <w:jc w:val="both"/>
        <w:rPr>
          <w:rFonts w:ascii="Times New Roman" w:eastAsia="Times New Roman" w:hAnsi="Times New Roman" w:cs="Times New Roman"/>
          <w:color w:val="0E101A"/>
          <w:szCs w:val="24"/>
        </w:rPr>
      </w:pPr>
    </w:p>
    <w:p w:rsidR="00DC1E2C" w:rsidRPr="00574C14" w:rsidRDefault="00DC1E2C" w:rsidP="007936BC">
      <w:pPr>
        <w:spacing w:after="0"/>
        <w:jc w:val="both"/>
        <w:rPr>
          <w:rFonts w:ascii="Times New Roman" w:eastAsia="Times New Roman" w:hAnsi="Times New Roman" w:cs="Times New Roman"/>
          <w:color w:val="0E101A"/>
          <w:szCs w:val="24"/>
        </w:rPr>
      </w:pPr>
      <w:r w:rsidRPr="00574C14">
        <w:rPr>
          <w:rFonts w:ascii="Times New Roman" w:eastAsia="Times New Roman" w:hAnsi="Times New Roman" w:cs="Times New Roman"/>
          <w:color w:val="0E101A"/>
          <w:szCs w:val="24"/>
        </w:rPr>
        <w:t>Our objective is mainly achieved by using NLP methods to understand the user’s speech and constructing questions that are relevant to the presenter's speech, and animating the characters to either react appropriately to the given speech or by asking relevant questions, hopefully making the user experience most aspects of a real presentation and finding a way to react appropriately to situations.</w:t>
      </w:r>
    </w:p>
    <w:p w:rsidR="003A2B9D" w:rsidRDefault="003A2B9D" w:rsidP="007936BC">
      <w:pPr>
        <w:spacing w:after="0"/>
        <w:jc w:val="both"/>
        <w:rPr>
          <w:rFonts w:cstheme="majorBidi"/>
        </w:rPr>
      </w:pPr>
      <w:r>
        <w:rPr>
          <w:rFonts w:cstheme="majorBidi"/>
        </w:rPr>
        <w:br w:type="page"/>
      </w:r>
    </w:p>
    <w:p w:rsidR="00574C14" w:rsidRPr="007538AF" w:rsidRDefault="00574C14" w:rsidP="00574C14">
      <w:pPr>
        <w:pStyle w:val="Title"/>
        <w:rPr>
          <w:smallCaps/>
        </w:rPr>
      </w:pPr>
      <w:r w:rsidRPr="00C72A81">
        <w:rPr>
          <w:rStyle w:val="SubtleReference"/>
        </w:rPr>
        <w:lastRenderedPageBreak/>
        <w:t>Chapter 1</w:t>
      </w:r>
    </w:p>
    <w:p w:rsidR="00574C14" w:rsidRDefault="00574C14" w:rsidP="00574C14">
      <w:pPr>
        <w:pStyle w:val="Title"/>
        <w:rPr>
          <w:rStyle w:val="SubtleReference"/>
        </w:rPr>
      </w:pPr>
      <w:r w:rsidRPr="00C72A81">
        <w:rPr>
          <w:rStyle w:val="SubtleReference"/>
        </w:rPr>
        <w:t>Introductio</w:t>
      </w:r>
      <w:r>
        <w:rPr>
          <w:rStyle w:val="SubtleReference"/>
        </w:rPr>
        <w:t>n</w:t>
      </w:r>
    </w:p>
    <w:p w:rsidR="007538AF" w:rsidRPr="00A97187" w:rsidRDefault="007538AF" w:rsidP="00EA446E">
      <w:pPr>
        <w:pStyle w:val="Title"/>
        <w:rPr>
          <w:smallCaps/>
        </w:rPr>
      </w:pPr>
    </w:p>
    <w:p w:rsidR="00574C14" w:rsidRPr="00574C14" w:rsidRDefault="00574C14" w:rsidP="00574C14">
      <w:pPr>
        <w:pStyle w:val="Heading1"/>
      </w:pPr>
      <w:bookmarkStart w:id="1" w:name="_Toc47814279"/>
      <w:r w:rsidRPr="00574C14">
        <w:t>1.1</w:t>
      </w:r>
      <w:r w:rsidRPr="00574C14">
        <w:tab/>
        <w:t>Motivation</w:t>
      </w:r>
      <w:bookmarkEnd w:id="1"/>
    </w:p>
    <w:p w:rsidR="00DC1E2C" w:rsidRPr="00574C14" w:rsidRDefault="00DC1E2C" w:rsidP="007936BC">
      <w:pPr>
        <w:spacing w:after="0"/>
        <w:jc w:val="both"/>
        <w:rPr>
          <w:rFonts w:cstheme="majorBidi"/>
          <w:szCs w:val="24"/>
        </w:rPr>
      </w:pPr>
      <w:r w:rsidRPr="00574C14">
        <w:rPr>
          <w:rFonts w:cstheme="majorBidi"/>
          <w:szCs w:val="24"/>
        </w:rPr>
        <w:t>After dealing with different situations and aspects in life, we found that presentation skills were essential to achieving most goals, whether it a new idea, a new job, a graduation project. Many people have exceptional ideas that may not make it through due to bad presentation of the idea. Due to this we decided to do a survey to find out how many people actually needed presentation skills and the difficulties that people face in presentations and talking in public and the results of the survey are as follow.</w:t>
      </w:r>
    </w:p>
    <w:p w:rsidR="00DC1E2C" w:rsidRPr="00B8143E" w:rsidRDefault="00DC1E2C" w:rsidP="00EA446E">
      <w:pPr>
        <w:spacing w:after="0"/>
        <w:rPr>
          <w:rFonts w:ascii="Times New Roman" w:eastAsia="Times New Roman" w:hAnsi="Times New Roman" w:cs="Times New Roman"/>
          <w:color w:val="0E101A"/>
          <w:szCs w:val="24"/>
        </w:rPr>
      </w:pPr>
    </w:p>
    <w:p w:rsidR="00DC1E2C" w:rsidRDefault="00DC1E2C" w:rsidP="00EA446E">
      <w:pPr>
        <w:spacing w:after="0"/>
        <w:outlineLvl w:val="1"/>
        <w:rPr>
          <w:rFonts w:ascii="Times New Roman" w:eastAsia="Times New Roman" w:hAnsi="Times New Roman" w:cs="Times New Roman"/>
          <w:b/>
          <w:bCs/>
          <w:color w:val="0E101A"/>
          <w:szCs w:val="24"/>
          <w:u w:val="single"/>
        </w:rPr>
      </w:pPr>
      <w:bookmarkStart w:id="2" w:name="_Toc47269615"/>
      <w:bookmarkStart w:id="3" w:name="_Toc47814280"/>
      <w:r w:rsidRPr="00992D17">
        <w:rPr>
          <w:rFonts w:ascii="Times New Roman" w:eastAsia="Times New Roman" w:hAnsi="Times New Roman" w:cs="Times New Roman"/>
          <w:b/>
          <w:bCs/>
          <w:color w:val="0E101A"/>
          <w:szCs w:val="24"/>
          <w:u w:val="single"/>
        </w:rPr>
        <w:t>The Survey Results:</w:t>
      </w:r>
      <w:bookmarkEnd w:id="2"/>
      <w:bookmarkEnd w:id="3"/>
    </w:p>
    <w:p w:rsidR="00574C14" w:rsidRPr="00992D17" w:rsidRDefault="00574C14" w:rsidP="00EA446E">
      <w:pPr>
        <w:spacing w:after="0"/>
        <w:outlineLvl w:val="1"/>
        <w:rPr>
          <w:rFonts w:ascii="Times New Roman" w:eastAsia="Times New Roman" w:hAnsi="Times New Roman" w:cs="Times New Roman"/>
          <w:b/>
          <w:bCs/>
          <w:color w:val="0E101A"/>
          <w:szCs w:val="24"/>
          <w:u w:val="single"/>
        </w:rPr>
      </w:pPr>
    </w:p>
    <w:p w:rsidR="00DC1E2C" w:rsidRDefault="00574C14" w:rsidP="00574C14">
      <w:pPr>
        <w:spacing w:after="0"/>
        <w:jc w:val="center"/>
        <w:outlineLvl w:val="1"/>
        <w:rPr>
          <w:rFonts w:ascii="Times New Roman" w:eastAsia="Times New Roman" w:hAnsi="Times New Roman" w:cs="Times New Roman"/>
          <w:color w:val="0E101A"/>
          <w:sz w:val="28"/>
          <w:szCs w:val="28"/>
        </w:rPr>
      </w:pPr>
      <w:bookmarkStart w:id="4" w:name="_Toc47814281"/>
      <w:r>
        <w:rPr>
          <w:rFonts w:ascii="Times New Roman" w:eastAsia="Times New Roman" w:hAnsi="Times New Roman" w:cs="Times New Roman"/>
          <w:noProof/>
          <w:color w:val="0E101A"/>
          <w:sz w:val="28"/>
          <w:szCs w:val="28"/>
        </w:rPr>
        <w:drawing>
          <wp:inline distT="0" distB="0" distL="0" distR="0" wp14:anchorId="1CFB5497" wp14:editId="70E8EC8F">
            <wp:extent cx="6156505" cy="2644140"/>
            <wp:effectExtent l="0" t="0" r="0" b="3810"/>
            <wp:docPr id="84" name="Picture 84"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9795" cy="2649848"/>
                    </a:xfrm>
                    <a:prstGeom prst="rect">
                      <a:avLst/>
                    </a:prstGeom>
                    <a:noFill/>
                    <a:ln>
                      <a:noFill/>
                    </a:ln>
                  </pic:spPr>
                </pic:pic>
              </a:graphicData>
            </a:graphic>
          </wp:inline>
        </w:drawing>
      </w:r>
      <w:bookmarkEnd w:id="4"/>
    </w:p>
    <w:p w:rsidR="00574C14" w:rsidRPr="00A21633" w:rsidRDefault="00574C14" w:rsidP="00574C14">
      <w:pPr>
        <w:spacing w:after="0"/>
        <w:jc w:val="center"/>
        <w:outlineLvl w:val="1"/>
        <w:rPr>
          <w:rFonts w:ascii="Times New Roman" w:eastAsia="Times New Roman" w:hAnsi="Times New Roman" w:cs="Times New Roman"/>
          <w:i/>
          <w:iCs/>
          <w:color w:val="0E101A"/>
          <w:szCs w:val="24"/>
        </w:rPr>
      </w:pPr>
      <w:bookmarkStart w:id="5" w:name="_Toc47814282"/>
      <w:r w:rsidRPr="00A21633">
        <w:rPr>
          <w:rFonts w:ascii="Times New Roman" w:eastAsia="Times New Roman" w:hAnsi="Times New Roman" w:cs="Times New Roman"/>
          <w:b/>
          <w:bCs/>
          <w:i/>
          <w:iCs/>
          <w:color w:val="0E101A"/>
          <w:szCs w:val="24"/>
        </w:rPr>
        <w:t>Fig</w:t>
      </w:r>
      <w:r w:rsidR="006400F6" w:rsidRPr="00A21633">
        <w:rPr>
          <w:rFonts w:ascii="Times New Roman" w:eastAsia="Times New Roman" w:hAnsi="Times New Roman" w:cs="Times New Roman"/>
          <w:b/>
          <w:bCs/>
          <w:i/>
          <w:iCs/>
          <w:color w:val="0E101A"/>
          <w:szCs w:val="24"/>
        </w:rPr>
        <w:t>ure</w:t>
      </w:r>
      <w:r w:rsidRPr="00A21633">
        <w:rPr>
          <w:rFonts w:ascii="Times New Roman" w:eastAsia="Times New Roman" w:hAnsi="Times New Roman" w:cs="Times New Roman"/>
          <w:b/>
          <w:bCs/>
          <w:i/>
          <w:iCs/>
          <w:color w:val="0E101A"/>
          <w:szCs w:val="24"/>
        </w:rPr>
        <w:t xml:space="preserve"> 1.1</w:t>
      </w:r>
      <w:r w:rsidRPr="00A21633">
        <w:rPr>
          <w:rFonts w:ascii="Times New Roman" w:eastAsia="Times New Roman" w:hAnsi="Times New Roman" w:cs="Times New Roman"/>
          <w:i/>
          <w:iCs/>
          <w:color w:val="0E101A"/>
          <w:szCs w:val="24"/>
        </w:rPr>
        <w:t xml:space="preserve"> Survey Results</w:t>
      </w:r>
      <w:bookmarkEnd w:id="5"/>
    </w:p>
    <w:p w:rsidR="00DC1E2C" w:rsidRDefault="00DC1E2C" w:rsidP="00574C14">
      <w:pPr>
        <w:spacing w:after="0"/>
        <w:jc w:val="center"/>
        <w:outlineLvl w:val="1"/>
        <w:rPr>
          <w:rFonts w:ascii="Times New Roman" w:eastAsia="Times New Roman" w:hAnsi="Times New Roman" w:cs="Times New Roman"/>
          <w:color w:val="0E101A"/>
          <w:sz w:val="28"/>
          <w:szCs w:val="28"/>
        </w:rPr>
      </w:pPr>
      <w:bookmarkStart w:id="6" w:name="_Toc47269616"/>
      <w:bookmarkStart w:id="7" w:name="_Toc47814283"/>
      <w:r>
        <w:rPr>
          <w:rFonts w:ascii="Times New Roman" w:eastAsia="Times New Roman" w:hAnsi="Times New Roman" w:cs="Times New Roman"/>
          <w:noProof/>
          <w:color w:val="0E101A"/>
          <w:sz w:val="28"/>
          <w:szCs w:val="28"/>
        </w:rPr>
        <w:lastRenderedPageBreak/>
        <w:drawing>
          <wp:inline distT="0" distB="0" distL="0" distR="0" wp14:anchorId="32C823A2" wp14:editId="430BD717">
            <wp:extent cx="5943600" cy="3230880"/>
            <wp:effectExtent l="0" t="0" r="0" b="7620"/>
            <wp:docPr id="83" name="Picture 83" descr="Annotation 2020-07-29 04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notation 2020-07-29 0417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bookmarkEnd w:id="6"/>
      <w:bookmarkEnd w:id="7"/>
    </w:p>
    <w:p w:rsidR="00574C14" w:rsidRPr="00A21633" w:rsidRDefault="00574C14" w:rsidP="00574C14">
      <w:pPr>
        <w:spacing w:after="0"/>
        <w:jc w:val="center"/>
        <w:outlineLvl w:val="1"/>
        <w:rPr>
          <w:rFonts w:ascii="Times New Roman" w:eastAsia="Times New Roman" w:hAnsi="Times New Roman" w:cs="Times New Roman"/>
          <w:i/>
          <w:iCs/>
          <w:color w:val="0E101A"/>
          <w:szCs w:val="24"/>
        </w:rPr>
      </w:pPr>
      <w:bookmarkStart w:id="8" w:name="_Toc47814284"/>
      <w:r w:rsidRPr="00A21633">
        <w:rPr>
          <w:rFonts w:ascii="Times New Roman" w:eastAsia="Times New Roman" w:hAnsi="Times New Roman" w:cs="Times New Roman"/>
          <w:b/>
          <w:bCs/>
          <w:i/>
          <w:iCs/>
          <w:color w:val="0E101A"/>
          <w:szCs w:val="24"/>
        </w:rPr>
        <w:t>Fig</w:t>
      </w:r>
      <w:r w:rsidR="006400F6" w:rsidRPr="00A21633">
        <w:rPr>
          <w:rFonts w:ascii="Times New Roman" w:eastAsia="Times New Roman" w:hAnsi="Times New Roman" w:cs="Times New Roman"/>
          <w:b/>
          <w:bCs/>
          <w:i/>
          <w:iCs/>
          <w:color w:val="0E101A"/>
          <w:szCs w:val="24"/>
        </w:rPr>
        <w:t xml:space="preserve">ure </w:t>
      </w:r>
      <w:r w:rsidRPr="00A21633">
        <w:rPr>
          <w:rFonts w:ascii="Times New Roman" w:eastAsia="Times New Roman" w:hAnsi="Times New Roman" w:cs="Times New Roman"/>
          <w:b/>
          <w:bCs/>
          <w:i/>
          <w:iCs/>
          <w:color w:val="0E101A"/>
          <w:szCs w:val="24"/>
        </w:rPr>
        <w:t>1.2</w:t>
      </w:r>
      <w:r w:rsidRPr="00A21633">
        <w:rPr>
          <w:rFonts w:ascii="Times New Roman" w:eastAsia="Times New Roman" w:hAnsi="Times New Roman" w:cs="Times New Roman"/>
          <w:i/>
          <w:iCs/>
          <w:color w:val="0E101A"/>
          <w:szCs w:val="24"/>
        </w:rPr>
        <w:t xml:space="preserve"> Survey Results</w:t>
      </w:r>
      <w:bookmarkEnd w:id="8"/>
    </w:p>
    <w:p w:rsidR="00DC1E2C" w:rsidRDefault="00DC1E2C" w:rsidP="00574C14">
      <w:pPr>
        <w:spacing w:after="0"/>
        <w:jc w:val="center"/>
        <w:rPr>
          <w:rFonts w:ascii="Times New Roman" w:eastAsia="Times New Roman" w:hAnsi="Times New Roman" w:cs="Times New Roman"/>
          <w:color w:val="0E101A"/>
          <w:szCs w:val="24"/>
        </w:rPr>
      </w:pPr>
      <w:r>
        <w:rPr>
          <w:rFonts w:ascii="Times New Roman" w:eastAsia="Times New Roman" w:hAnsi="Times New Roman" w:cs="Times New Roman"/>
          <w:noProof/>
          <w:color w:val="0E101A"/>
          <w:szCs w:val="24"/>
        </w:rPr>
        <w:drawing>
          <wp:inline distT="0" distB="0" distL="0" distR="0" wp14:anchorId="38477402" wp14:editId="283A44B9">
            <wp:extent cx="5928360" cy="2682240"/>
            <wp:effectExtent l="0" t="0" r="0" b="3810"/>
            <wp:docPr id="82" name="Picture 8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8360" cy="2682240"/>
                    </a:xfrm>
                    <a:prstGeom prst="rect">
                      <a:avLst/>
                    </a:prstGeom>
                    <a:noFill/>
                    <a:ln>
                      <a:noFill/>
                    </a:ln>
                  </pic:spPr>
                </pic:pic>
              </a:graphicData>
            </a:graphic>
          </wp:inline>
        </w:drawing>
      </w:r>
    </w:p>
    <w:p w:rsidR="00574C14" w:rsidRPr="00A21633" w:rsidRDefault="00574C14" w:rsidP="00574C14">
      <w:pPr>
        <w:spacing w:after="0"/>
        <w:jc w:val="center"/>
        <w:rPr>
          <w:rFonts w:ascii="Times New Roman" w:eastAsia="Times New Roman" w:hAnsi="Times New Roman" w:cs="Times New Roman"/>
          <w:i/>
          <w:iCs/>
          <w:color w:val="0E101A"/>
          <w:szCs w:val="24"/>
        </w:rPr>
      </w:pPr>
      <w:r w:rsidRPr="00A21633">
        <w:rPr>
          <w:rFonts w:ascii="Times New Roman" w:eastAsia="Times New Roman" w:hAnsi="Times New Roman" w:cs="Times New Roman"/>
          <w:b/>
          <w:bCs/>
          <w:i/>
          <w:iCs/>
          <w:color w:val="0E101A"/>
          <w:szCs w:val="24"/>
        </w:rPr>
        <w:t>Fig</w:t>
      </w:r>
      <w:r w:rsidR="006400F6" w:rsidRPr="00A21633">
        <w:rPr>
          <w:rFonts w:ascii="Times New Roman" w:eastAsia="Times New Roman" w:hAnsi="Times New Roman" w:cs="Times New Roman"/>
          <w:b/>
          <w:bCs/>
          <w:i/>
          <w:iCs/>
          <w:color w:val="0E101A"/>
          <w:szCs w:val="24"/>
        </w:rPr>
        <w:t>ure</w:t>
      </w:r>
      <w:r w:rsidRPr="00A21633">
        <w:rPr>
          <w:rFonts w:ascii="Times New Roman" w:eastAsia="Times New Roman" w:hAnsi="Times New Roman" w:cs="Times New Roman"/>
          <w:b/>
          <w:bCs/>
          <w:i/>
          <w:iCs/>
          <w:color w:val="0E101A"/>
          <w:szCs w:val="24"/>
        </w:rPr>
        <w:t xml:space="preserve"> 1.3</w:t>
      </w:r>
      <w:r w:rsidRPr="00A21633">
        <w:rPr>
          <w:rFonts w:ascii="Times New Roman" w:eastAsia="Times New Roman" w:hAnsi="Times New Roman" w:cs="Times New Roman"/>
          <w:i/>
          <w:iCs/>
          <w:color w:val="0E101A"/>
          <w:szCs w:val="24"/>
        </w:rPr>
        <w:t xml:space="preserve"> Survey Results</w:t>
      </w:r>
    </w:p>
    <w:p w:rsidR="004A7055" w:rsidRPr="00372F67" w:rsidRDefault="004A7055" w:rsidP="00372F67">
      <w:pPr>
        <w:spacing w:after="0"/>
        <w:rPr>
          <w:rtl/>
        </w:rPr>
      </w:pPr>
    </w:p>
    <w:p w:rsidR="00DC1E2C" w:rsidRPr="00574C14" w:rsidRDefault="00DC1E2C" w:rsidP="007936BC">
      <w:pPr>
        <w:spacing w:after="0"/>
        <w:jc w:val="both"/>
        <w:rPr>
          <w:rFonts w:cstheme="majorBidi"/>
          <w:szCs w:val="24"/>
        </w:rPr>
      </w:pPr>
      <w:r w:rsidRPr="00574C14">
        <w:rPr>
          <w:rFonts w:cstheme="majorBidi"/>
          <w:szCs w:val="24"/>
        </w:rPr>
        <w:t>According to the responses we got, we found that 83.8% of people’s jobs required doing presentations. We also inquired about the challenges faced and 65.3% had anxiety issues, 29.9% with ordering of ideas, 28.7% dealt with forgetfulness, 22% with distractions, 17.5% with speech speed, 16.9 with not finding a place to practice, 12.7% can’t finish at specified time.</w:t>
      </w:r>
    </w:p>
    <w:p w:rsidR="00DC1E2C" w:rsidRPr="00574C14" w:rsidRDefault="00DC1E2C" w:rsidP="007936BC">
      <w:pPr>
        <w:spacing w:after="0"/>
        <w:jc w:val="both"/>
        <w:rPr>
          <w:rFonts w:cstheme="majorBidi"/>
          <w:szCs w:val="24"/>
        </w:rPr>
      </w:pPr>
      <w:r w:rsidRPr="00574C14">
        <w:rPr>
          <w:rFonts w:cstheme="majorBidi"/>
          <w:szCs w:val="24"/>
        </w:rPr>
        <w:t>Also we found that 91.5% of responders would find it helpful if they were offered a virtual platform to practice their presentation beforehand.</w:t>
      </w:r>
    </w:p>
    <w:p w:rsidR="00D52969" w:rsidRPr="00372F67" w:rsidRDefault="00DC1E2C" w:rsidP="00372F67">
      <w:pPr>
        <w:spacing w:after="0"/>
        <w:jc w:val="both"/>
        <w:rPr>
          <w:rStyle w:val="SubtleReference"/>
          <w:rFonts w:cstheme="majorBidi"/>
          <w:smallCaps w:val="0"/>
          <w:szCs w:val="24"/>
        </w:rPr>
      </w:pPr>
      <w:r w:rsidRPr="00574C14">
        <w:rPr>
          <w:rFonts w:cstheme="majorBidi"/>
          <w:szCs w:val="24"/>
        </w:rPr>
        <w:t>After studying the responses, we found that the best way to get over these issues is by providing something that can help people practice easily and give them the feedback they needed to gain confidence and work on their errors.</w:t>
      </w:r>
    </w:p>
    <w:p w:rsidR="00372F67" w:rsidRDefault="00372F67" w:rsidP="007936BC">
      <w:pPr>
        <w:spacing w:after="0"/>
        <w:jc w:val="both"/>
        <w:rPr>
          <w:rFonts w:cstheme="majorBidi"/>
          <w:szCs w:val="24"/>
        </w:rPr>
      </w:pPr>
    </w:p>
    <w:p w:rsidR="00372F67" w:rsidRDefault="00372F67" w:rsidP="00372F67">
      <w:pPr>
        <w:pStyle w:val="Heading1"/>
      </w:pPr>
      <w:bookmarkStart w:id="9" w:name="_Toc47814285"/>
      <w:r>
        <w:lastRenderedPageBreak/>
        <w:t>1.2</w:t>
      </w:r>
      <w:r>
        <w:tab/>
        <w:t>Introduction to Humanly Interactive VR</w:t>
      </w:r>
      <w:bookmarkEnd w:id="9"/>
    </w:p>
    <w:p w:rsidR="004A7055" w:rsidRDefault="00DC1E2C" w:rsidP="007936BC">
      <w:pPr>
        <w:spacing w:after="0"/>
        <w:jc w:val="both"/>
        <w:rPr>
          <w:rFonts w:cstheme="majorBidi"/>
          <w:szCs w:val="24"/>
          <w:rtl/>
        </w:rPr>
      </w:pPr>
      <w:r w:rsidRPr="00CF5D6A">
        <w:rPr>
          <w:rFonts w:cstheme="majorBidi"/>
          <w:szCs w:val="24"/>
        </w:rPr>
        <w:t>Our project is a VR platform that can help in solving the problems that most people face during giving a presentation by allowing them to practice on their own and get the feedback they need to improve their presentation.</w:t>
      </w:r>
    </w:p>
    <w:p w:rsidR="004A7055" w:rsidRPr="00CF5D6A" w:rsidRDefault="004A7055" w:rsidP="007936BC">
      <w:pPr>
        <w:spacing w:after="0"/>
        <w:jc w:val="both"/>
        <w:rPr>
          <w:rFonts w:cstheme="majorBidi"/>
          <w:szCs w:val="24"/>
        </w:rPr>
      </w:pPr>
    </w:p>
    <w:p w:rsidR="00DC1E2C" w:rsidRPr="00CF5D6A" w:rsidRDefault="00DC1E2C" w:rsidP="007936BC">
      <w:pPr>
        <w:spacing w:after="0"/>
        <w:jc w:val="both"/>
        <w:rPr>
          <w:rFonts w:cstheme="majorBidi"/>
          <w:szCs w:val="24"/>
        </w:rPr>
      </w:pPr>
      <w:r w:rsidRPr="00CF5D6A">
        <w:rPr>
          <w:rFonts w:cstheme="majorBidi"/>
          <w:szCs w:val="24"/>
        </w:rPr>
        <w:t>The project is mainly a scene consisting of a hall filled with characters that react to the presentation using facial expressions or ask questions relevant to the presen</w:t>
      </w:r>
      <w:r>
        <w:rPr>
          <w:rFonts w:cstheme="majorBidi"/>
          <w:szCs w:val="24"/>
        </w:rPr>
        <w:t>tation. The rate of speed of the presenter’s</w:t>
      </w:r>
      <w:r w:rsidRPr="00CF5D6A">
        <w:rPr>
          <w:rFonts w:cstheme="majorBidi"/>
          <w:szCs w:val="24"/>
        </w:rPr>
        <w:t xml:space="preserve"> speech is also calculated and displayed in the hall to help him find a pace that is clear and informative.</w:t>
      </w:r>
    </w:p>
    <w:p w:rsidR="004A7055" w:rsidRDefault="004A7055" w:rsidP="007936BC">
      <w:pPr>
        <w:spacing w:after="0"/>
        <w:jc w:val="both"/>
        <w:rPr>
          <w:rFonts w:cstheme="majorBidi"/>
          <w:szCs w:val="24"/>
          <w:rtl/>
        </w:rPr>
      </w:pPr>
    </w:p>
    <w:p w:rsidR="00DC1E2C" w:rsidRPr="00CF5D6A" w:rsidRDefault="00DC1E2C" w:rsidP="007936BC">
      <w:pPr>
        <w:spacing w:after="0"/>
        <w:jc w:val="both"/>
        <w:rPr>
          <w:rFonts w:cstheme="majorBidi"/>
          <w:szCs w:val="24"/>
        </w:rPr>
      </w:pPr>
      <w:r w:rsidRPr="00CF5D6A">
        <w:rPr>
          <w:rFonts w:cstheme="majorBidi"/>
          <w:szCs w:val="24"/>
        </w:rPr>
        <w:t>The project consists of mainly five phases, Speech-To-Text, NLP, Question Generation, Text-To-Speech and Graphics.</w:t>
      </w:r>
    </w:p>
    <w:p w:rsidR="004A7055" w:rsidRDefault="004A7055" w:rsidP="007936BC">
      <w:pPr>
        <w:spacing w:after="0"/>
        <w:jc w:val="both"/>
        <w:rPr>
          <w:rFonts w:cstheme="majorBidi"/>
          <w:szCs w:val="24"/>
          <w:rtl/>
        </w:rPr>
      </w:pPr>
    </w:p>
    <w:p w:rsidR="00DC1E2C" w:rsidRPr="00CF5D6A" w:rsidRDefault="00DC1E2C" w:rsidP="007936BC">
      <w:pPr>
        <w:spacing w:after="0"/>
        <w:jc w:val="both"/>
        <w:rPr>
          <w:rFonts w:cstheme="majorBidi"/>
          <w:szCs w:val="24"/>
        </w:rPr>
      </w:pPr>
      <w:r w:rsidRPr="00CF5D6A">
        <w:rPr>
          <w:rFonts w:cstheme="majorBidi"/>
          <w:szCs w:val="24"/>
        </w:rPr>
        <w:t xml:space="preserve">The presenter starts the application and starts giving the presentation, here the speech-to-text phase starts and doesn’t end unless the presentation ends, for speech-to-text phase we use Google’s API, where the speech the presenter gives is converted to text in real-time. The words are counted and the speech's rate is calculated over intervals of time, and the feedback of the performance is updated each interval as a test in the hall and also the characters make facial expressions to reflect if they are satisfied with the rate or if it's too slow or too fast, to train </w:t>
      </w:r>
      <w:r>
        <w:rPr>
          <w:rFonts w:cstheme="majorBidi"/>
          <w:szCs w:val="24"/>
        </w:rPr>
        <w:t>the user how to deal with</w:t>
      </w:r>
      <w:r w:rsidRPr="00CF5D6A">
        <w:rPr>
          <w:rFonts w:cstheme="majorBidi"/>
          <w:szCs w:val="24"/>
        </w:rPr>
        <w:t xml:space="preserve"> momentary disapproval.</w:t>
      </w:r>
    </w:p>
    <w:p w:rsidR="004A7055" w:rsidRDefault="004A7055" w:rsidP="007936BC">
      <w:pPr>
        <w:spacing w:after="0"/>
        <w:jc w:val="both"/>
        <w:rPr>
          <w:rFonts w:cstheme="majorBidi"/>
          <w:szCs w:val="24"/>
          <w:rtl/>
        </w:rPr>
      </w:pPr>
    </w:p>
    <w:p w:rsidR="00DC1E2C" w:rsidRDefault="00DC1E2C" w:rsidP="007936BC">
      <w:pPr>
        <w:spacing w:after="0"/>
        <w:jc w:val="both"/>
        <w:rPr>
          <w:rFonts w:cstheme="majorBidi"/>
          <w:szCs w:val="24"/>
        </w:rPr>
      </w:pPr>
      <w:r w:rsidRPr="00CF5D6A">
        <w:rPr>
          <w:rFonts w:cstheme="majorBidi"/>
          <w:szCs w:val="24"/>
        </w:rPr>
        <w:t xml:space="preserve">The text we extracted from the speech is passed every interval of time to a model called the </w:t>
      </w:r>
      <w:proofErr w:type="spellStart"/>
      <w:r w:rsidRPr="00CF5D6A">
        <w:rPr>
          <w:rFonts w:cstheme="majorBidi"/>
          <w:szCs w:val="24"/>
        </w:rPr>
        <w:t>UniLM</w:t>
      </w:r>
      <w:proofErr w:type="spellEnd"/>
      <w:r w:rsidRPr="00CF5D6A">
        <w:rPr>
          <w:rFonts w:cstheme="majorBidi"/>
          <w:szCs w:val="24"/>
        </w:rPr>
        <w:t xml:space="preserve"> using an API that performs the NLP and Question Generation phases. The model analyzes the text and understands the context and generates relevant questions as an output. The questions generated are then returned from the API to the application</w:t>
      </w:r>
      <w:r>
        <w:rPr>
          <w:rFonts w:cstheme="majorBidi"/>
          <w:szCs w:val="24"/>
        </w:rPr>
        <w:t xml:space="preserve">. </w:t>
      </w:r>
    </w:p>
    <w:p w:rsidR="004A7055" w:rsidRDefault="004A7055" w:rsidP="007936BC">
      <w:pPr>
        <w:spacing w:after="0"/>
        <w:jc w:val="both"/>
        <w:rPr>
          <w:rFonts w:cstheme="majorBidi"/>
          <w:szCs w:val="24"/>
          <w:rtl/>
        </w:rPr>
      </w:pPr>
    </w:p>
    <w:p w:rsidR="00DC1E2C" w:rsidRDefault="00DC1E2C" w:rsidP="007936BC">
      <w:pPr>
        <w:spacing w:after="0"/>
        <w:jc w:val="both"/>
        <w:rPr>
          <w:rFonts w:cstheme="majorBidi"/>
          <w:szCs w:val="24"/>
        </w:rPr>
      </w:pPr>
      <w:r>
        <w:rPr>
          <w:rFonts w:cstheme="majorBidi"/>
          <w:szCs w:val="24"/>
        </w:rPr>
        <w:t>Every interval of time, a question is chosen from the questions generated from the model and the text-to-speech phase starts where we pass the text to Google’s Text-to-Speech API, that returns an audio file of the question.</w:t>
      </w:r>
    </w:p>
    <w:p w:rsidR="004A7055" w:rsidRDefault="004A7055" w:rsidP="007936BC">
      <w:pPr>
        <w:spacing w:after="0"/>
        <w:jc w:val="both"/>
        <w:rPr>
          <w:rFonts w:cstheme="majorBidi"/>
          <w:szCs w:val="24"/>
          <w:rtl/>
        </w:rPr>
      </w:pPr>
    </w:p>
    <w:p w:rsidR="00DC1E2C" w:rsidRPr="00CF5D6A" w:rsidRDefault="00DC1E2C" w:rsidP="007936BC">
      <w:pPr>
        <w:spacing w:after="0"/>
        <w:jc w:val="both"/>
        <w:rPr>
          <w:rFonts w:cstheme="majorBidi"/>
          <w:szCs w:val="24"/>
        </w:rPr>
      </w:pPr>
      <w:r>
        <w:rPr>
          <w:rFonts w:cstheme="majorBidi"/>
          <w:szCs w:val="24"/>
        </w:rPr>
        <w:t>We choose a character randomly to voice the question and an appropriate voice is chosen to reflect the gender of the character</w:t>
      </w:r>
      <w:r w:rsidRPr="00CF5D6A">
        <w:rPr>
          <w:rFonts w:cstheme="majorBidi"/>
          <w:szCs w:val="24"/>
        </w:rPr>
        <w:t xml:space="preserve"> and the character raises its hand to grab the presenter's attention and asks the question. Here the user is t</w:t>
      </w:r>
      <w:r>
        <w:rPr>
          <w:rFonts w:cstheme="majorBidi"/>
          <w:szCs w:val="24"/>
        </w:rPr>
        <w:t>rained on being interrupted, and how to return to the same point he left in the presentation.</w:t>
      </w:r>
    </w:p>
    <w:p w:rsidR="004A7055" w:rsidRDefault="00DC1E2C" w:rsidP="007936BC">
      <w:pPr>
        <w:spacing w:after="0"/>
        <w:jc w:val="both"/>
        <w:rPr>
          <w:rFonts w:cstheme="majorBidi"/>
          <w:szCs w:val="24"/>
        </w:rPr>
      </w:pPr>
      <w:r w:rsidRPr="00CF5D6A">
        <w:rPr>
          <w:rFonts w:cstheme="majorBidi"/>
          <w:szCs w:val="24"/>
        </w:rPr>
        <w:t>The graphics phase is</w:t>
      </w:r>
      <w:r>
        <w:rPr>
          <w:rFonts w:cstheme="majorBidi"/>
          <w:szCs w:val="24"/>
        </w:rPr>
        <w:t xml:space="preserve"> in progress in parallel with all other phases as the scene is created in the graphics phase, the feedback of the rate of speech is animated over the facial expressions of the characters so here is was integrated with the speech to text phase. The characters are also animated to move and raise their hands and ask the question so here the graphics phase was integrated with the text-to speech phase.</w:t>
      </w:r>
    </w:p>
    <w:p w:rsidR="007538AF" w:rsidRPr="00372F67" w:rsidRDefault="007538AF" w:rsidP="00372F67">
      <w:pPr>
        <w:spacing w:after="0"/>
        <w:jc w:val="both"/>
        <w:rPr>
          <w:rFonts w:cstheme="majorBidi"/>
          <w:szCs w:val="24"/>
        </w:rPr>
      </w:pPr>
    </w:p>
    <w:p w:rsidR="007538AF" w:rsidRDefault="006400F6" w:rsidP="00372F67">
      <w:pPr>
        <w:pStyle w:val="Heading1"/>
      </w:pPr>
      <w:bookmarkStart w:id="10" w:name="_Toc47269617"/>
      <w:bookmarkStart w:id="11" w:name="_Toc47814286"/>
      <w:r>
        <w:t>1.3</w:t>
      </w:r>
      <w:r w:rsidR="00F974FE">
        <w:rPr>
          <w:noProof/>
          <w:lang w:val="en-GB"/>
        </w:rPr>
        <w:tab/>
      </w:r>
      <w:bookmarkEnd w:id="10"/>
      <w:r w:rsidR="00372F67">
        <w:t>Virtual Reality (VR)</w:t>
      </w:r>
      <w:bookmarkEnd w:id="11"/>
    </w:p>
    <w:p w:rsidR="00DC1E2C" w:rsidRDefault="007538AF" w:rsidP="007936BC">
      <w:pPr>
        <w:pStyle w:val="NormalText"/>
        <w:spacing w:after="0" w:line="240" w:lineRule="auto"/>
        <w:jc w:val="both"/>
      </w:pPr>
      <w:r>
        <w:t>Vi</w:t>
      </w:r>
      <w:r w:rsidR="00DC1E2C">
        <w:t>rtual Reality (VR) is the use of computer technology to create a simulated environment. Unlike traditional user interfaces, VR places the user inside an experience. Instead of viewing a screen in front of them, users are immersed and able to interact with 3D worlds.</w:t>
      </w:r>
    </w:p>
    <w:p w:rsidR="00DC1E2C" w:rsidRDefault="00DC1E2C" w:rsidP="007936BC">
      <w:pPr>
        <w:pStyle w:val="NormalText"/>
        <w:spacing w:after="0" w:line="240" w:lineRule="auto"/>
        <w:jc w:val="both"/>
      </w:pPr>
      <w:r>
        <w:lastRenderedPageBreak/>
        <w:t>The idea of VR is quite old as the first headset was created in 1968, But as computing power is more advanced now more than ever many companies are making games and application specifically for VR and it is a profitable industry.</w:t>
      </w:r>
    </w:p>
    <w:p w:rsidR="00DC1E2C" w:rsidRDefault="00DC1E2C" w:rsidP="007936BC">
      <w:pPr>
        <w:pStyle w:val="NormalText"/>
        <w:spacing w:after="0" w:line="240" w:lineRule="auto"/>
        <w:jc w:val="both"/>
      </w:pPr>
    </w:p>
    <w:p w:rsidR="00DC1E2C" w:rsidRDefault="006400F6" w:rsidP="00EA446E">
      <w:pPr>
        <w:pStyle w:val="Heading1"/>
      </w:pPr>
      <w:bookmarkStart w:id="12" w:name="_Toc47269618"/>
      <w:bookmarkStart w:id="13" w:name="_Toc47814287"/>
      <w:r>
        <w:t>1.4</w:t>
      </w:r>
      <w:r w:rsidR="00F974FE">
        <w:rPr>
          <w:noProof/>
          <w:lang w:val="en-GB"/>
        </w:rPr>
        <w:tab/>
      </w:r>
      <w:r w:rsidR="00DC1E2C">
        <w:t>Why VR?</w:t>
      </w:r>
      <w:bookmarkEnd w:id="12"/>
      <w:bookmarkEnd w:id="13"/>
    </w:p>
    <w:p w:rsidR="00DC1E2C" w:rsidRDefault="00DC1E2C" w:rsidP="007936BC">
      <w:pPr>
        <w:pStyle w:val="NormalText"/>
        <w:spacing w:after="0" w:line="240" w:lineRule="auto"/>
        <w:jc w:val="both"/>
      </w:pPr>
      <w:r>
        <w:t xml:space="preserve">As VR puts the user in immersive 3D world and incorporates all the user’s senses, it seemed to be the most appropriate environment for users to practice their speech in to be as replicative to real life as possible. </w:t>
      </w:r>
    </w:p>
    <w:p w:rsidR="00DC1E2C" w:rsidRDefault="00DC1E2C" w:rsidP="007936BC">
      <w:pPr>
        <w:pStyle w:val="NormalText"/>
        <w:spacing w:after="0" w:line="240" w:lineRule="auto"/>
        <w:jc w:val="both"/>
      </w:pPr>
      <w:r>
        <w:t>The target is to create a room similar to a lecture hall with audience that the user can interact with via his speech and they give a feedback on the user’s speech or lecture.</w:t>
      </w:r>
    </w:p>
    <w:p w:rsidR="00DC1E2C" w:rsidRDefault="00DC1E2C" w:rsidP="007936BC">
      <w:pPr>
        <w:pStyle w:val="NormalText"/>
        <w:spacing w:after="0" w:line="240" w:lineRule="auto"/>
        <w:jc w:val="both"/>
      </w:pPr>
    </w:p>
    <w:p w:rsidR="00DC1E2C" w:rsidRDefault="006400F6" w:rsidP="00EA446E">
      <w:pPr>
        <w:pStyle w:val="Heading1"/>
      </w:pPr>
      <w:bookmarkStart w:id="14" w:name="_Toc47269619"/>
      <w:bookmarkStart w:id="15" w:name="_Toc47814288"/>
      <w:r>
        <w:t>1.5</w:t>
      </w:r>
      <w:r w:rsidR="00F974FE">
        <w:rPr>
          <w:noProof/>
          <w:lang w:val="en-GB"/>
        </w:rPr>
        <w:tab/>
      </w:r>
      <w:r w:rsidR="00DC1E2C">
        <w:t>Headsets</w:t>
      </w:r>
      <w:bookmarkEnd w:id="14"/>
      <w:bookmarkEnd w:id="15"/>
    </w:p>
    <w:p w:rsidR="00DC1E2C" w:rsidRDefault="00DC1E2C" w:rsidP="007936BC">
      <w:pPr>
        <w:pStyle w:val="NormalText"/>
        <w:spacing w:after="0" w:line="240" w:lineRule="auto"/>
        <w:jc w:val="both"/>
      </w:pPr>
      <w:r>
        <w:t>There are many headsets available for VR applications; they range in size, price and capabilities like HTC vive, Oculus Rift, Samsung VR and Google Cardboard. We can separate head into two categories based on their features.</w:t>
      </w:r>
    </w:p>
    <w:p w:rsidR="00DC1E2C" w:rsidRDefault="00DC1E2C" w:rsidP="007936BC">
      <w:pPr>
        <w:pStyle w:val="SubSubHeader"/>
        <w:numPr>
          <w:ilvl w:val="0"/>
          <w:numId w:val="28"/>
        </w:numPr>
        <w:spacing w:after="0" w:line="240" w:lineRule="auto"/>
        <w:jc w:val="both"/>
      </w:pPr>
      <w:r>
        <w:t>Oculus/Samsung/HTC</w:t>
      </w:r>
    </w:p>
    <w:p w:rsidR="00DC1E2C" w:rsidRDefault="00DC1E2C" w:rsidP="006400F6">
      <w:pPr>
        <w:pStyle w:val="NormalText"/>
        <w:spacing w:after="0" w:line="240" w:lineRule="auto"/>
        <w:ind w:left="720"/>
        <w:jc w:val="both"/>
      </w:pPr>
      <w:r>
        <w:t>They are expensive in the range of 500$ or higher, they offer more features like Degrees of Freedom that the user is allowed to move in. They are also able to detect the user’s position in the room via sensors scattered in the surrounding environment. They also must be connected to a computer for computing and the image is transferred to the user’s headset. Fig</w:t>
      </w:r>
      <w:r w:rsidR="006400F6">
        <w:t>.</w:t>
      </w:r>
      <w:r>
        <w:t xml:space="preserve"> </w:t>
      </w:r>
      <w:r w:rsidR="006400F6">
        <w:t xml:space="preserve">1.4 </w:t>
      </w:r>
      <w:r>
        <w:t>shows a simple room setup for these kind of headsets.</w:t>
      </w:r>
    </w:p>
    <w:p w:rsidR="00DC1E2C" w:rsidRDefault="00DC1E2C" w:rsidP="00EA446E">
      <w:pPr>
        <w:pStyle w:val="NormalText"/>
        <w:spacing w:after="0" w:line="240" w:lineRule="auto"/>
        <w:jc w:val="center"/>
      </w:pPr>
      <w:r>
        <w:rPr>
          <w:noProof/>
        </w:rPr>
        <w:drawing>
          <wp:inline distT="0" distB="0" distL="0" distR="0" wp14:anchorId="5E6B386F" wp14:editId="5260E240">
            <wp:extent cx="3048000" cy="1714500"/>
            <wp:effectExtent l="19050" t="19050" r="19050" b="19050"/>
            <wp:docPr id="88" name="Picture 88" descr="Thinking of getting an HTC Vive? Check that your room is this size first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nking of getting an HTC Vive? Check that your room is this size first |  TechRada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w="12700" cmpd="sng">
                      <a:solidFill>
                        <a:srgbClr val="000000"/>
                      </a:solidFill>
                      <a:miter lim="800000"/>
                      <a:headEnd/>
                      <a:tailEnd/>
                    </a:ln>
                    <a:effectLst/>
                  </pic:spPr>
                </pic:pic>
              </a:graphicData>
            </a:graphic>
          </wp:inline>
        </w:drawing>
      </w:r>
    </w:p>
    <w:p w:rsidR="00DC1E2C" w:rsidRPr="00A21633" w:rsidRDefault="00DC1E2C" w:rsidP="006400F6">
      <w:pPr>
        <w:pStyle w:val="NormalText"/>
        <w:spacing w:after="0" w:line="240" w:lineRule="auto"/>
        <w:jc w:val="center"/>
        <w:rPr>
          <w:i/>
          <w:iCs/>
        </w:rPr>
      </w:pPr>
      <w:r w:rsidRPr="00A21633">
        <w:rPr>
          <w:b/>
          <w:bCs/>
          <w:i/>
          <w:iCs/>
        </w:rPr>
        <w:t xml:space="preserve">Figure </w:t>
      </w:r>
      <w:r w:rsidR="006400F6" w:rsidRPr="00A21633">
        <w:rPr>
          <w:b/>
          <w:bCs/>
          <w:i/>
          <w:iCs/>
        </w:rPr>
        <w:t>1.4</w:t>
      </w:r>
      <w:r w:rsidRPr="00A21633">
        <w:rPr>
          <w:i/>
          <w:iCs/>
        </w:rPr>
        <w:t xml:space="preserve"> Room Setup</w:t>
      </w:r>
    </w:p>
    <w:p w:rsidR="00DC1E2C" w:rsidRDefault="00DC1E2C" w:rsidP="00EA446E">
      <w:pPr>
        <w:pStyle w:val="NormalText"/>
        <w:spacing w:after="0" w:line="240" w:lineRule="auto"/>
        <w:jc w:val="center"/>
      </w:pPr>
    </w:p>
    <w:p w:rsidR="00DC1E2C" w:rsidRDefault="00DC1E2C" w:rsidP="007936BC">
      <w:pPr>
        <w:pStyle w:val="SubSubHeader"/>
        <w:numPr>
          <w:ilvl w:val="0"/>
          <w:numId w:val="28"/>
        </w:numPr>
        <w:spacing w:after="0" w:line="240" w:lineRule="auto"/>
        <w:jc w:val="both"/>
      </w:pPr>
      <w:r>
        <w:t>Google Cardboard</w:t>
      </w:r>
    </w:p>
    <w:p w:rsidR="00DC1E2C" w:rsidRDefault="00DC1E2C" w:rsidP="006400F6">
      <w:pPr>
        <w:pStyle w:val="NormalText"/>
        <w:spacing w:after="0" w:line="240" w:lineRule="auto"/>
        <w:ind w:left="720"/>
        <w:jc w:val="both"/>
        <w:rPr>
          <w:rtl/>
        </w:rPr>
      </w:pPr>
      <w:r>
        <w:t>It is very cheap in the range of 10$ or less. It does not have any of the features discussed above from detecting the user’s position. It’s only one feature is the simplicity it offers compared to the much more expensive options. It is a holder for a mobile device and blocks light from the environment giving th</w:t>
      </w:r>
      <w:r w:rsidR="006400F6">
        <w:t>e desired feeling of VR. Fig. 1.5</w:t>
      </w:r>
      <w:r>
        <w:t xml:space="preserve"> shows Google Cardboard.</w:t>
      </w:r>
    </w:p>
    <w:p w:rsidR="004A7055" w:rsidRDefault="004A7055" w:rsidP="00EA446E">
      <w:pPr>
        <w:pStyle w:val="NormalText"/>
        <w:spacing w:after="0" w:line="240" w:lineRule="auto"/>
        <w:ind w:left="420"/>
      </w:pPr>
    </w:p>
    <w:p w:rsidR="00DC1E2C" w:rsidRDefault="00DC1E2C" w:rsidP="00EA446E">
      <w:pPr>
        <w:pStyle w:val="NormalText"/>
        <w:spacing w:after="0" w:line="240" w:lineRule="auto"/>
        <w:jc w:val="center"/>
      </w:pPr>
      <w:r>
        <w:rPr>
          <w:noProof/>
        </w:rPr>
        <w:lastRenderedPageBreak/>
        <w:drawing>
          <wp:inline distT="0" distB="0" distL="0" distR="0" wp14:anchorId="69D4889D" wp14:editId="1989E74C">
            <wp:extent cx="1996440" cy="1516380"/>
            <wp:effectExtent l="19050" t="19050" r="22860" b="26670"/>
            <wp:docPr id="87" name="Picture 87" descr="لوحات Google Cardboard، VR ثلاثية الأبعاد في متجر الواقع الافتراضي نظارات  صندوق الواقع الافتراضي DIY لجميع الهواتف الذكية مقاس 4-6 بوصة, 2 Pack:  Amazon.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لوحات Google Cardboard، VR ثلاثية الأبعاد في متجر الواقع الافتراضي نظارات  صندوق الواقع الافتراضي DIY لجميع الهواتف الذكية مقاس 4-6 بوصة, 2 Pack:  Amazon.a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96440" cy="1516380"/>
                    </a:xfrm>
                    <a:prstGeom prst="rect">
                      <a:avLst/>
                    </a:prstGeom>
                    <a:noFill/>
                    <a:ln w="12700" cmpd="sng">
                      <a:solidFill>
                        <a:srgbClr val="000000"/>
                      </a:solidFill>
                      <a:miter lim="800000"/>
                      <a:headEnd/>
                      <a:tailEnd/>
                    </a:ln>
                    <a:effectLst/>
                  </pic:spPr>
                </pic:pic>
              </a:graphicData>
            </a:graphic>
          </wp:inline>
        </w:drawing>
      </w:r>
      <w:r>
        <w:rPr>
          <w:noProof/>
        </w:rPr>
        <w:drawing>
          <wp:inline distT="0" distB="0" distL="0" distR="0" wp14:anchorId="5A7B168A" wp14:editId="3F1C945C">
            <wp:extent cx="1562100" cy="1531620"/>
            <wp:effectExtent l="19050" t="19050" r="19050" b="11430"/>
            <wp:docPr id="86" name="Picture 86" descr="USD 16.85] MINISO name creation products mobile phone dedicated 3D headset  VR glasses helmet all-in-one game movie - Wholesale from China online  shopping | Buy asian products online from the best sho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D 16.85] MINISO name creation products mobile phone dedicated 3D headset  VR glasses helmet all-in-one game movie - Wholesale from China online  shopping | Buy asian products online from the best shop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2100" cy="1531620"/>
                    </a:xfrm>
                    <a:prstGeom prst="rect">
                      <a:avLst/>
                    </a:prstGeom>
                    <a:noFill/>
                    <a:ln w="12700" cmpd="sng">
                      <a:solidFill>
                        <a:srgbClr val="000000"/>
                      </a:solidFill>
                      <a:miter lim="800000"/>
                      <a:headEnd/>
                      <a:tailEnd/>
                    </a:ln>
                    <a:effectLst/>
                  </pic:spPr>
                </pic:pic>
              </a:graphicData>
            </a:graphic>
          </wp:inline>
        </w:drawing>
      </w:r>
      <w:r>
        <w:rPr>
          <w:noProof/>
        </w:rPr>
        <w:drawing>
          <wp:inline distT="0" distB="0" distL="0" distR="0" wp14:anchorId="46745A4C" wp14:editId="78B8FD62">
            <wp:extent cx="1767840" cy="1524000"/>
            <wp:effectExtent l="19050" t="19050" r="22860" b="19050"/>
            <wp:docPr id="85" name="Picture 85" descr="Amazon.com: VR Headset Compatible with iPhone &amp; Android Phone - Universal Virtual  Reality Goggles - Play Your Best Mobile Games 360 Movies with Soft &amp;  Comfortable New 3D VR Glasses | Bl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mazon.com: VR Headset Compatible with iPhone &amp; Android Phone - Universal Virtual  Reality Goggles - Play Your Best Mobile Games 360 Movies with Soft &amp;  Comfortable New 3D VR Glasses | Blue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7840" cy="1524000"/>
                    </a:xfrm>
                    <a:prstGeom prst="rect">
                      <a:avLst/>
                    </a:prstGeom>
                    <a:noFill/>
                    <a:ln w="9525" cmpd="sng">
                      <a:solidFill>
                        <a:srgbClr val="000000"/>
                      </a:solidFill>
                      <a:miter lim="800000"/>
                      <a:headEnd/>
                      <a:tailEnd/>
                    </a:ln>
                    <a:effectLst/>
                  </pic:spPr>
                </pic:pic>
              </a:graphicData>
            </a:graphic>
          </wp:inline>
        </w:drawing>
      </w:r>
    </w:p>
    <w:p w:rsidR="00DC1E2C" w:rsidRPr="00A21633" w:rsidRDefault="00DC1E2C" w:rsidP="006400F6">
      <w:pPr>
        <w:pStyle w:val="NormalText"/>
        <w:spacing w:after="0" w:line="240" w:lineRule="auto"/>
        <w:jc w:val="center"/>
        <w:rPr>
          <w:i/>
          <w:iCs/>
        </w:rPr>
      </w:pPr>
      <w:r w:rsidRPr="00A21633">
        <w:rPr>
          <w:b/>
          <w:bCs/>
          <w:i/>
          <w:iCs/>
        </w:rPr>
        <w:t xml:space="preserve">Figure </w:t>
      </w:r>
      <w:r w:rsidR="006400F6" w:rsidRPr="00A21633">
        <w:rPr>
          <w:b/>
          <w:bCs/>
          <w:i/>
          <w:iCs/>
        </w:rPr>
        <w:t>1.5</w:t>
      </w:r>
      <w:r w:rsidRPr="00A21633">
        <w:rPr>
          <w:i/>
          <w:iCs/>
        </w:rPr>
        <w:t xml:space="preserve"> Google Cardboard / Alternatives</w:t>
      </w:r>
    </w:p>
    <w:p w:rsidR="004A7055" w:rsidRDefault="004A7055" w:rsidP="00EA446E">
      <w:pPr>
        <w:pStyle w:val="NormalText"/>
        <w:spacing w:after="0" w:line="240" w:lineRule="auto"/>
        <w:ind w:left="720"/>
        <w:rPr>
          <w:rtl/>
        </w:rPr>
      </w:pPr>
    </w:p>
    <w:p w:rsidR="00DC1E2C" w:rsidRDefault="00DC1E2C" w:rsidP="007936BC">
      <w:pPr>
        <w:pStyle w:val="NormalText"/>
        <w:spacing w:after="0" w:line="240" w:lineRule="auto"/>
        <w:ind w:left="720"/>
        <w:jc w:val="both"/>
      </w:pPr>
      <w:r>
        <w:t>Considering the simplicity and prices of cardboards, it seemed to be the appropriate option to go with for our application since everyone could get it without paying so much a gadget they might not use much.</w:t>
      </w:r>
    </w:p>
    <w:p w:rsidR="004A7055" w:rsidRDefault="004A7055" w:rsidP="00EA446E">
      <w:pPr>
        <w:pStyle w:val="NormalText"/>
        <w:spacing w:after="0" w:line="240" w:lineRule="auto"/>
      </w:pPr>
    </w:p>
    <w:p w:rsidR="00DC1E2C" w:rsidRDefault="006400F6" w:rsidP="00EA446E">
      <w:pPr>
        <w:pStyle w:val="Heading1"/>
      </w:pPr>
      <w:bookmarkStart w:id="16" w:name="_Toc47269620"/>
      <w:bookmarkStart w:id="17" w:name="_Toc47814289"/>
      <w:r>
        <w:t>1.6</w:t>
      </w:r>
      <w:r w:rsidR="00F974FE">
        <w:rPr>
          <w:noProof/>
          <w:lang w:val="en-GB"/>
        </w:rPr>
        <w:tab/>
      </w:r>
      <w:r w:rsidR="00DC1E2C">
        <w:t>VR Development Issues</w:t>
      </w:r>
      <w:bookmarkEnd w:id="16"/>
      <w:bookmarkEnd w:id="17"/>
    </w:p>
    <w:p w:rsidR="00DC1E2C" w:rsidRDefault="00DC1E2C" w:rsidP="007936BC">
      <w:pPr>
        <w:pStyle w:val="NormalText"/>
        <w:spacing w:after="0" w:line="240" w:lineRule="auto"/>
        <w:jc w:val="both"/>
      </w:pPr>
      <w:r>
        <w:t>Although VR seems a great and fun experience, it also has it issues as the user has to wear the head for a long period, which can cause some discomfort to users. VR issues are eyestrain, nausea and motion sickness since the senses are not used to that kind of new experience.</w:t>
      </w:r>
    </w:p>
    <w:p w:rsidR="005B2BD2" w:rsidRDefault="00DC1E2C" w:rsidP="005B2BD2">
      <w:pPr>
        <w:pStyle w:val="NormalText"/>
        <w:spacing w:after="0" w:line="240" w:lineRule="auto"/>
        <w:jc w:val="both"/>
      </w:pPr>
      <w:r>
        <w:t>It is the job of developers to handle those issues and make the application as eye pleasing as possible with no lagging or frame rate fluctuations, which are the main reasons of the discomforts, stated previously. Suitable frame rate is usually 60+ FPS and the quality of the objects should be clear as possible fo</w:t>
      </w:r>
      <w:r w:rsidR="005B2BD2">
        <w:t>r the most pleasing experience.</w:t>
      </w:r>
    </w:p>
    <w:p w:rsidR="00B740BC" w:rsidRPr="005B2BD2" w:rsidRDefault="00B740BC" w:rsidP="005B2BD2">
      <w:pPr>
        <w:pStyle w:val="NormalText"/>
        <w:spacing w:after="0" w:line="240" w:lineRule="auto"/>
        <w:jc w:val="both"/>
      </w:pPr>
      <w:r w:rsidRPr="007820B9">
        <w:br w:type="page"/>
      </w:r>
    </w:p>
    <w:p w:rsidR="00C72A81" w:rsidRDefault="006400F6" w:rsidP="00EA446E">
      <w:pPr>
        <w:pStyle w:val="Title"/>
        <w:rPr>
          <w:rStyle w:val="SubtleReference"/>
        </w:rPr>
      </w:pPr>
      <w:r>
        <w:rPr>
          <w:rStyle w:val="SubtleReference"/>
        </w:rPr>
        <w:lastRenderedPageBreak/>
        <w:t>Chapter 2</w:t>
      </w:r>
    </w:p>
    <w:p w:rsidR="00A97187" w:rsidRDefault="003921A9" w:rsidP="00EA446E">
      <w:pPr>
        <w:pStyle w:val="Title"/>
        <w:rPr>
          <w:rStyle w:val="SubtleReference"/>
        </w:rPr>
      </w:pPr>
      <w:r>
        <w:rPr>
          <w:rStyle w:val="SubtleReference"/>
        </w:rPr>
        <w:t>Speech to Text</w:t>
      </w:r>
      <w:r w:rsidR="00C72A81">
        <w:rPr>
          <w:rStyle w:val="SubtleReference"/>
        </w:rPr>
        <w:t xml:space="preserve"> and Text Processin</w:t>
      </w:r>
      <w:r w:rsidR="00A97187">
        <w:rPr>
          <w:rStyle w:val="SubtleReference"/>
        </w:rPr>
        <w:t>g</w:t>
      </w:r>
    </w:p>
    <w:p w:rsidR="00C72A81" w:rsidRPr="00A97187" w:rsidRDefault="00C72A81" w:rsidP="00EA446E">
      <w:pPr>
        <w:pStyle w:val="Title"/>
        <w:rPr>
          <w:smallCaps/>
          <w:rtl/>
        </w:rPr>
      </w:pPr>
    </w:p>
    <w:p w:rsidR="007D0CEE" w:rsidRPr="001529DA" w:rsidRDefault="006400F6" w:rsidP="00EA446E">
      <w:pPr>
        <w:pStyle w:val="Heading1"/>
        <w:rPr>
          <w:noProof/>
          <w:lang w:val="en-GB"/>
        </w:rPr>
      </w:pPr>
      <w:bookmarkStart w:id="18" w:name="_Toc47269621"/>
      <w:bookmarkStart w:id="19" w:name="_Toc47814290"/>
      <w:r>
        <w:rPr>
          <w:noProof/>
          <w:lang w:val="en-GB"/>
        </w:rPr>
        <w:t>2</w:t>
      </w:r>
      <w:r w:rsidR="001529DA">
        <w:rPr>
          <w:noProof/>
          <w:lang w:val="en-GB"/>
        </w:rPr>
        <w:t>.1</w:t>
      </w:r>
      <w:r w:rsidR="001529DA">
        <w:rPr>
          <w:noProof/>
          <w:lang w:val="en-GB"/>
        </w:rPr>
        <w:tab/>
      </w:r>
      <w:r w:rsidR="007D0CEE" w:rsidRPr="001529DA">
        <w:rPr>
          <w:noProof/>
          <w:lang w:val="en-GB"/>
        </w:rPr>
        <w:t>Introduction</w:t>
      </w:r>
      <w:bookmarkEnd w:id="18"/>
      <w:bookmarkEnd w:id="19"/>
    </w:p>
    <w:p w:rsidR="007D0CEE" w:rsidRPr="001529DA" w:rsidRDefault="006400F6" w:rsidP="00EA446E">
      <w:pPr>
        <w:pStyle w:val="Heading2"/>
        <w:rPr>
          <w:noProof/>
          <w:lang w:val="en-GB"/>
        </w:rPr>
      </w:pPr>
      <w:bookmarkStart w:id="20" w:name="_Toc47269622"/>
      <w:bookmarkStart w:id="21" w:name="_Toc47814291"/>
      <w:r>
        <w:rPr>
          <w:noProof/>
          <w:lang w:val="en-GB"/>
        </w:rPr>
        <w:t>2</w:t>
      </w:r>
      <w:r w:rsidR="001529DA">
        <w:rPr>
          <w:noProof/>
          <w:lang w:val="en-GB"/>
        </w:rPr>
        <w:t>.1.1</w:t>
      </w:r>
      <w:r w:rsidR="00F974FE">
        <w:rPr>
          <w:noProof/>
          <w:lang w:val="en-GB"/>
        </w:rPr>
        <w:tab/>
      </w:r>
      <w:r w:rsidR="007D0CEE" w:rsidRPr="001529DA">
        <w:rPr>
          <w:noProof/>
          <w:lang w:val="en-GB"/>
        </w:rPr>
        <w:t>Prologue</w:t>
      </w:r>
      <w:bookmarkEnd w:id="20"/>
      <w:bookmarkEnd w:id="21"/>
      <w:r w:rsidR="007D0CEE" w:rsidRPr="001529DA">
        <w:rPr>
          <w:noProof/>
          <w:lang w:val="en-GB"/>
        </w:rPr>
        <w:t xml:space="preserve"> </w:t>
      </w:r>
    </w:p>
    <w:p w:rsidR="007D0CEE" w:rsidRDefault="001529DA" w:rsidP="007936BC">
      <w:pPr>
        <w:spacing w:after="0"/>
        <w:jc w:val="both"/>
        <w:rPr>
          <w:rFonts w:cstheme="majorBidi"/>
          <w:noProof/>
          <w:lang w:val="en-GB"/>
        </w:rPr>
      </w:pPr>
      <w:r>
        <w:rPr>
          <w:rFonts w:cstheme="majorBidi"/>
          <w:noProof/>
          <w:lang w:val="en-GB"/>
        </w:rPr>
        <w:t>I</w:t>
      </w:r>
      <w:r w:rsidR="007D0CEE" w:rsidRPr="001529DA">
        <w:rPr>
          <w:rFonts w:cstheme="majorBidi"/>
          <w:noProof/>
          <w:lang w:val="en-GB"/>
        </w:rPr>
        <w:t>t has been always the case that new ways to communicate with our computers are appearing everyday every hour. In the past people used to interact with their computers mainly through keyboards and text-based systems Zen came about the revolution of graphical user interfaces and the advent of computer mice, after that the Interactions With our computing devices became dominated with touch interfaces. Now to accommodate people with disabilities and to devise new ways to interact with our devices in scenario in scenarios when Traditional methods cannot be visible there has been a rise in Voice interactions with all sorts of electronic devices with the proliferation of digital assistants such as Apple’s Siri and Google Assistant it's only evident that this mode of interaction Is popular with clients.</w:t>
      </w:r>
    </w:p>
    <w:p w:rsidR="006400F6" w:rsidRPr="001529DA" w:rsidRDefault="006400F6" w:rsidP="007936BC">
      <w:pPr>
        <w:spacing w:after="0"/>
        <w:jc w:val="both"/>
        <w:rPr>
          <w:rFonts w:cstheme="majorBidi"/>
          <w:noProof/>
          <w:lang w:val="en-GB"/>
        </w:rPr>
      </w:pPr>
    </w:p>
    <w:p w:rsidR="007D0CEE" w:rsidRPr="001529DA" w:rsidRDefault="006400F6" w:rsidP="00EA446E">
      <w:pPr>
        <w:pStyle w:val="Heading2"/>
        <w:rPr>
          <w:noProof/>
          <w:lang w:val="en-GB"/>
        </w:rPr>
      </w:pPr>
      <w:bookmarkStart w:id="22" w:name="_Toc47269623"/>
      <w:bookmarkStart w:id="23" w:name="_Toc47814292"/>
      <w:r>
        <w:rPr>
          <w:noProof/>
          <w:lang w:val="en-GB"/>
        </w:rPr>
        <w:t>2</w:t>
      </w:r>
      <w:r w:rsidR="001529DA">
        <w:rPr>
          <w:noProof/>
          <w:lang w:val="en-GB"/>
        </w:rPr>
        <w:t>.1.2</w:t>
      </w:r>
      <w:r w:rsidR="001529DA">
        <w:rPr>
          <w:noProof/>
          <w:lang w:val="en-GB"/>
        </w:rPr>
        <w:tab/>
      </w:r>
      <w:r w:rsidR="007D0CEE" w:rsidRPr="001529DA">
        <w:rPr>
          <w:noProof/>
          <w:lang w:val="en-GB"/>
        </w:rPr>
        <w:t>Why Speech-To-Text</w:t>
      </w:r>
      <w:bookmarkEnd w:id="22"/>
      <w:bookmarkEnd w:id="23"/>
    </w:p>
    <w:p w:rsidR="006400F6" w:rsidRDefault="007D0CEE" w:rsidP="006400F6">
      <w:pPr>
        <w:spacing w:after="0"/>
        <w:jc w:val="both"/>
        <w:rPr>
          <w:rFonts w:cstheme="majorBidi"/>
          <w:noProof/>
          <w:lang w:val="en-GB"/>
        </w:rPr>
      </w:pPr>
      <w:r w:rsidRPr="001529DA">
        <w:rPr>
          <w:rFonts w:cstheme="majorBidi"/>
          <w:noProof/>
          <w:lang w:val="en-GB"/>
        </w:rPr>
        <w:t>Before popularisation of voice commands there have been developments in inferring meanings from text through Natural Language Processing (NLP) and Natural Language Understanding (NLU) and those were primarily text based and to build upon these technologies, it only made sense to convert voice or speech to take it to its text representation and run the established algorithms to infer what a user wants to make a better service. There have been other methodologies that work on the Voice or the wavy nature of speech, if so to speak, but they haven't been as successful as a text -based methods so converting speech into text then processing the resulting text makes much more sense in this regard.</w:t>
      </w:r>
    </w:p>
    <w:p w:rsidR="005B2BD2" w:rsidRDefault="005B2BD2" w:rsidP="006400F6">
      <w:pPr>
        <w:spacing w:after="0"/>
        <w:jc w:val="both"/>
        <w:rPr>
          <w:rFonts w:cstheme="majorBidi"/>
          <w:noProof/>
          <w:lang w:val="en-GB"/>
        </w:rPr>
      </w:pPr>
    </w:p>
    <w:p w:rsidR="007D0CEE" w:rsidRPr="006400F6" w:rsidRDefault="006400F6" w:rsidP="006400F6">
      <w:pPr>
        <w:pStyle w:val="Heading2"/>
        <w:rPr>
          <w:noProof/>
          <w:lang w:val="en-GB"/>
        </w:rPr>
      </w:pPr>
      <w:bookmarkStart w:id="24" w:name="_Toc47269624"/>
      <w:bookmarkStart w:id="25" w:name="_Toc47814293"/>
      <w:r>
        <w:rPr>
          <w:noProof/>
          <w:lang w:val="en-GB"/>
        </w:rPr>
        <w:t>2</w:t>
      </w:r>
      <w:r w:rsidR="001529DA">
        <w:rPr>
          <w:noProof/>
          <w:lang w:val="en-GB"/>
        </w:rPr>
        <w:t>.1.3</w:t>
      </w:r>
      <w:r w:rsidR="001529DA">
        <w:rPr>
          <w:noProof/>
          <w:lang w:val="en-GB"/>
        </w:rPr>
        <w:tab/>
      </w:r>
      <w:r w:rsidR="007D0CEE" w:rsidRPr="001529DA">
        <w:rPr>
          <w:noProof/>
          <w:lang w:val="en-GB"/>
        </w:rPr>
        <w:t>History of Speech-To-Text</w:t>
      </w:r>
      <w:bookmarkEnd w:id="24"/>
      <w:bookmarkEnd w:id="25"/>
    </w:p>
    <w:p w:rsidR="007D0CEE" w:rsidRDefault="007D0CEE" w:rsidP="007936BC">
      <w:pPr>
        <w:spacing w:after="0"/>
        <w:jc w:val="both"/>
        <w:rPr>
          <w:rFonts w:cstheme="majorBidi"/>
          <w:noProof/>
          <w:lang w:val="en-GB"/>
        </w:rPr>
      </w:pPr>
      <w:r w:rsidRPr="001529DA">
        <w:rPr>
          <w:rFonts w:cstheme="majorBidi"/>
          <w:noProof/>
          <w:lang w:val="en-GB"/>
        </w:rPr>
        <w:t>With the ever-increasing power to perform computations, the advances in artificial intelligence, especially in the Machine Learning subfield, and the abundance of speech data, many of which accompanied with its text representation, there has been a huge boon to the capabilities of computers to recognise human speech, and recently they have become as efficient as humans in this regard.</w:t>
      </w:r>
    </w:p>
    <w:p w:rsidR="005B2BD2" w:rsidRDefault="005B2BD2" w:rsidP="005B2BD2">
      <w:pPr>
        <w:spacing w:after="0"/>
        <w:jc w:val="center"/>
        <w:rPr>
          <w:rFonts w:cstheme="majorBidi"/>
          <w:noProof/>
          <w:lang w:val="en-GB"/>
        </w:rPr>
      </w:pPr>
      <w:r w:rsidRPr="001529DA">
        <w:rPr>
          <w:rFonts w:cstheme="majorBidi"/>
          <w:noProof/>
        </w:rPr>
        <w:lastRenderedPageBreak/>
        <w:drawing>
          <wp:inline distT="0" distB="0" distL="0" distR="0" wp14:anchorId="6BDD8864" wp14:editId="2CC664D5">
            <wp:extent cx="5326196" cy="3086100"/>
            <wp:effectExtent l="0" t="0" r="8255" b="0"/>
            <wp:docPr id="2" name="Picture 2" descr="Mary Meeker's Internet Trends Report 2017 -- Sli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y Meeker's Internet Trends Report 2017 -- Slid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8033" cy="3092959"/>
                    </a:xfrm>
                    <a:prstGeom prst="rect">
                      <a:avLst/>
                    </a:prstGeom>
                    <a:noFill/>
                    <a:ln>
                      <a:noFill/>
                    </a:ln>
                  </pic:spPr>
                </pic:pic>
              </a:graphicData>
            </a:graphic>
          </wp:inline>
        </w:drawing>
      </w:r>
    </w:p>
    <w:p w:rsidR="005B2BD2" w:rsidRPr="005B2BD2" w:rsidRDefault="005B2BD2" w:rsidP="005B2BD2">
      <w:pPr>
        <w:pStyle w:val="Caption"/>
        <w:jc w:val="center"/>
        <w:rPr>
          <w:noProof/>
          <w:color w:val="auto"/>
          <w:sz w:val="24"/>
          <w:szCs w:val="24"/>
        </w:rPr>
      </w:pPr>
      <w:r w:rsidRPr="005B2BD2">
        <w:rPr>
          <w:b/>
          <w:bCs/>
          <w:color w:val="auto"/>
          <w:sz w:val="24"/>
          <w:szCs w:val="24"/>
        </w:rPr>
        <w:t>Figure 2.1</w:t>
      </w:r>
      <w:r w:rsidRPr="005B2BD2">
        <w:rPr>
          <w:color w:val="auto"/>
          <w:sz w:val="24"/>
          <w:szCs w:val="24"/>
        </w:rPr>
        <w:t xml:space="preserve"> Speech Accuracy </w:t>
      </w:r>
      <w:proofErr w:type="gramStart"/>
      <w:r w:rsidRPr="005B2BD2">
        <w:rPr>
          <w:color w:val="auto"/>
          <w:sz w:val="24"/>
          <w:szCs w:val="24"/>
        </w:rPr>
        <w:t>vs</w:t>
      </w:r>
      <w:proofErr w:type="gramEnd"/>
      <w:r w:rsidRPr="005B2BD2">
        <w:rPr>
          <w:color w:val="auto"/>
          <w:sz w:val="24"/>
          <w:szCs w:val="24"/>
        </w:rPr>
        <w:t xml:space="preserve"> Years</w:t>
      </w:r>
    </w:p>
    <w:p w:rsidR="005B2BD2" w:rsidRPr="005B2BD2" w:rsidRDefault="005B2BD2" w:rsidP="007936BC">
      <w:pPr>
        <w:spacing w:after="0"/>
        <w:jc w:val="both"/>
        <w:rPr>
          <w:rFonts w:cstheme="majorBidi"/>
          <w:noProof/>
        </w:rPr>
      </w:pPr>
    </w:p>
    <w:p w:rsidR="007D0CEE" w:rsidRPr="001529DA" w:rsidRDefault="007D0CEE" w:rsidP="00EA446E">
      <w:pPr>
        <w:pStyle w:val="Heading3"/>
        <w:spacing w:after="0" w:afterAutospacing="0"/>
        <w:rPr>
          <w:rFonts w:asciiTheme="majorBidi" w:hAnsiTheme="majorBidi" w:cstheme="majorBidi"/>
          <w:noProof/>
          <w:lang w:val="en-GB"/>
        </w:rPr>
      </w:pPr>
      <w:bookmarkStart w:id="26" w:name="_Toc47269625"/>
      <w:bookmarkStart w:id="27" w:name="_Toc47814294"/>
      <w:r w:rsidRPr="001529DA">
        <w:rPr>
          <w:rFonts w:asciiTheme="majorBidi" w:hAnsiTheme="majorBidi" w:cstheme="majorBidi"/>
          <w:noProof/>
        </w:rPr>
        <mc:AlternateContent>
          <mc:Choice Requires="wps">
            <w:drawing>
              <wp:anchor distT="0" distB="0" distL="114300" distR="114300" simplePos="0" relativeHeight="251661312" behindDoc="1" locked="0" layoutInCell="1" allowOverlap="1" wp14:anchorId="521706A3" wp14:editId="58666B16">
                <wp:simplePos x="0" y="0"/>
                <wp:positionH relativeFrom="column">
                  <wp:posOffset>0</wp:posOffset>
                </wp:positionH>
                <wp:positionV relativeFrom="paragraph">
                  <wp:posOffset>-5333365</wp:posOffset>
                </wp:positionV>
                <wp:extent cx="5029200" cy="266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029200" cy="266700"/>
                        </a:xfrm>
                        <a:prstGeom prst="rect">
                          <a:avLst/>
                        </a:prstGeom>
                        <a:solidFill>
                          <a:prstClr val="white"/>
                        </a:solidFill>
                        <a:ln>
                          <a:noFill/>
                        </a:ln>
                      </wps:spPr>
                      <wps:txbx>
                        <w:txbxContent>
                          <w:p w:rsidR="00A61216" w:rsidRPr="009C2F6F" w:rsidRDefault="00A61216" w:rsidP="007D0CEE">
                            <w:pPr>
                              <w:pStyle w:val="Caption"/>
                              <w:rPr>
                                <w:noProof/>
                              </w:rPr>
                            </w:pPr>
                            <w:bookmarkStart w:id="28" w:name="_Toc47825868"/>
                            <w:bookmarkStart w:id="29" w:name="_Toc47826696"/>
                            <w:r>
                              <w:t xml:space="preserve">Figure </w:t>
                            </w:r>
                            <w:r>
                              <w:fldChar w:fldCharType="begin"/>
                            </w:r>
                            <w:r>
                              <w:instrText xml:space="preserve"> SEQ Figure \* ARABIC </w:instrText>
                            </w:r>
                            <w:r>
                              <w:fldChar w:fldCharType="separate"/>
                            </w:r>
                            <w:r>
                              <w:rPr>
                                <w:noProof/>
                              </w:rPr>
                              <w:t>2</w:t>
                            </w:r>
                            <w:r>
                              <w:rPr>
                                <w:noProof/>
                              </w:rPr>
                              <w:fldChar w:fldCharType="end"/>
                            </w:r>
                            <w:r>
                              <w:t xml:space="preserve"> Recognition Accuracy vs Years</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1706A3" id="_x0000_t202" coordsize="21600,21600" o:spt="202" path="m,l,21600r21600,l21600,xe">
                <v:stroke joinstyle="miter"/>
                <v:path gradientshapeok="t" o:connecttype="rect"/>
              </v:shapetype>
              <v:shape id="Text Box 7" o:spid="_x0000_s1026" type="#_x0000_t202" style="position:absolute;margin-left:0;margin-top:-419.95pt;width:396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" stroked="f">
                <v:textbox style="mso-fit-shape-to-text:t" inset="0,0,0,0">
                  <w:txbxContent>
                    <w:p w:rsidR="00A61216" w:rsidRPr="009C2F6F" w:rsidRDefault="00A61216" w:rsidP="007D0CEE">
                      <w:pPr>
                        <w:pStyle w:val="Caption"/>
                        <w:rPr>
                          <w:noProof/>
                        </w:rPr>
                      </w:pPr>
                      <w:bookmarkStart w:id="30" w:name="_Toc47825868"/>
                      <w:bookmarkStart w:id="31" w:name="_Toc47826696"/>
                      <w:r>
                        <w:t xml:space="preserve">Figure </w:t>
                      </w:r>
                      <w:r>
                        <w:fldChar w:fldCharType="begin"/>
                      </w:r>
                      <w:r>
                        <w:instrText xml:space="preserve"> SEQ Figure \* ARABIC </w:instrText>
                      </w:r>
                      <w:r>
                        <w:fldChar w:fldCharType="separate"/>
                      </w:r>
                      <w:r>
                        <w:rPr>
                          <w:noProof/>
                        </w:rPr>
                        <w:t>2</w:t>
                      </w:r>
                      <w:r>
                        <w:rPr>
                          <w:noProof/>
                        </w:rPr>
                        <w:fldChar w:fldCharType="end"/>
                      </w:r>
                      <w:r>
                        <w:t xml:space="preserve"> Recognition Accuracy vs Years</w:t>
                      </w:r>
                      <w:bookmarkEnd w:id="30"/>
                      <w:bookmarkEnd w:id="31"/>
                    </w:p>
                  </w:txbxContent>
                </v:textbox>
              </v:shape>
            </w:pict>
          </mc:Fallback>
        </mc:AlternateContent>
      </w:r>
      <w:r w:rsidRPr="001529DA">
        <w:rPr>
          <w:rFonts w:asciiTheme="majorBidi" w:hAnsiTheme="majorBidi" w:cstheme="majorBidi"/>
          <w:noProof/>
          <w:lang w:val="en-GB"/>
        </w:rPr>
        <w:t>Milestones</w:t>
      </w:r>
      <w:bookmarkEnd w:id="26"/>
      <w:bookmarkEnd w:id="27"/>
    </w:p>
    <w:p w:rsidR="007D0CEE" w:rsidRPr="001529DA" w:rsidRDefault="007D0CEE" w:rsidP="00EA446E">
      <w:pPr>
        <w:pStyle w:val="Heading4"/>
        <w:rPr>
          <w:rFonts w:asciiTheme="majorBidi" w:hAnsiTheme="majorBidi"/>
          <w:noProof/>
          <w:color w:val="auto"/>
          <w:lang w:val="en-GB"/>
        </w:rPr>
      </w:pPr>
      <w:r w:rsidRPr="001529DA">
        <w:rPr>
          <w:rFonts w:asciiTheme="majorBidi" w:hAnsiTheme="majorBidi"/>
          <w:noProof/>
          <w:color w:val="auto"/>
          <w:lang w:val="en-GB"/>
        </w:rPr>
        <w:t>1950s to 1960s</w:t>
      </w:r>
    </w:p>
    <w:p w:rsidR="007D0CEE" w:rsidRPr="001529DA" w:rsidRDefault="007D0CEE" w:rsidP="007936BC">
      <w:pPr>
        <w:spacing w:after="0"/>
        <w:jc w:val="both"/>
        <w:rPr>
          <w:rFonts w:cstheme="majorBidi"/>
          <w:noProof/>
          <w:lang w:val="en-GB"/>
        </w:rPr>
      </w:pPr>
      <w:r w:rsidRPr="001529DA">
        <w:rPr>
          <w:rFonts w:cstheme="majorBidi"/>
          <w:noProof/>
          <w:lang w:val="en-GB"/>
        </w:rPr>
        <w:t>Bell labs first designed Audrey Systems: a speech recognition device focused on recognising numbers. Ten later, in 1960s, IBM came with the Shoebox system; it could understand and respond to 16 words in English.</w:t>
      </w:r>
    </w:p>
    <w:p w:rsidR="007D0CEE" w:rsidRPr="001529DA" w:rsidRDefault="007D0CEE" w:rsidP="007936BC">
      <w:pPr>
        <w:pStyle w:val="Heading4"/>
        <w:jc w:val="both"/>
        <w:rPr>
          <w:rFonts w:asciiTheme="majorBidi" w:hAnsiTheme="majorBidi"/>
          <w:noProof/>
          <w:color w:val="auto"/>
          <w:lang w:val="en-GB"/>
        </w:rPr>
      </w:pPr>
      <w:r w:rsidRPr="001529DA">
        <w:rPr>
          <w:rFonts w:asciiTheme="majorBidi" w:hAnsiTheme="majorBidi"/>
          <w:noProof/>
          <w:color w:val="auto"/>
          <w:lang w:val="en-GB"/>
        </w:rPr>
        <w:t>1970s</w:t>
      </w:r>
    </w:p>
    <w:p w:rsidR="007D0CEE" w:rsidRPr="001529DA" w:rsidRDefault="007D0CEE" w:rsidP="007936BC">
      <w:pPr>
        <w:spacing w:after="0"/>
        <w:jc w:val="both"/>
        <w:rPr>
          <w:rFonts w:cstheme="majorBidi"/>
          <w:noProof/>
          <w:lang w:val="en-GB"/>
        </w:rPr>
      </w:pPr>
      <w:r w:rsidRPr="001529DA">
        <w:rPr>
          <w:rFonts w:cstheme="majorBidi"/>
          <w:noProof/>
          <w:lang w:val="en-GB"/>
        </w:rPr>
        <w:t>Several advancements in this field were made in this decade courtesy of none other than US Department of Defence’s (DoD) DARPA, the original progenitors of Internet. They created a system called Speech Understanding Research (SUR); its child system called Harpy at Carnegie-Mellon University was able to understand 1,000 English words, the equivalent of a 3-year-old’s vocabulary.</w:t>
      </w:r>
    </w:p>
    <w:p w:rsidR="007D0CEE" w:rsidRPr="001529DA" w:rsidRDefault="007D0CEE" w:rsidP="007936BC">
      <w:pPr>
        <w:pStyle w:val="Heading4"/>
        <w:jc w:val="both"/>
        <w:rPr>
          <w:rFonts w:asciiTheme="majorBidi" w:hAnsiTheme="majorBidi"/>
          <w:noProof/>
          <w:color w:val="auto"/>
          <w:lang w:val="en-GB"/>
        </w:rPr>
      </w:pPr>
      <w:r w:rsidRPr="001529DA">
        <w:rPr>
          <w:rFonts w:asciiTheme="majorBidi" w:hAnsiTheme="majorBidi"/>
          <w:noProof/>
          <w:color w:val="auto"/>
          <w:lang w:val="en-GB"/>
        </w:rPr>
        <w:t>1980s</w:t>
      </w:r>
    </w:p>
    <w:p w:rsidR="007D0CEE" w:rsidRPr="001529DA" w:rsidRDefault="007D0CEE" w:rsidP="007936BC">
      <w:pPr>
        <w:spacing w:after="0"/>
        <w:jc w:val="both"/>
        <w:rPr>
          <w:rFonts w:cstheme="majorBidi"/>
          <w:noProof/>
          <w:lang w:val="en-GB"/>
        </w:rPr>
      </w:pPr>
      <w:r w:rsidRPr="001529DA">
        <w:rPr>
          <w:rFonts w:cstheme="majorBidi"/>
          <w:noProof/>
        </w:rPr>
        <mc:AlternateContent>
          <mc:Choice Requires="wps">
            <w:drawing>
              <wp:anchor distT="0" distB="0" distL="114300" distR="114300" simplePos="0" relativeHeight="251659264" behindDoc="1" locked="0" layoutInCell="1" allowOverlap="1" wp14:anchorId="6C271CF5" wp14:editId="338EC769">
                <wp:simplePos x="0" y="0"/>
                <wp:positionH relativeFrom="column">
                  <wp:posOffset>640080</wp:posOffset>
                </wp:positionH>
                <wp:positionV relativeFrom="paragraph">
                  <wp:posOffset>930910</wp:posOffset>
                </wp:positionV>
                <wp:extent cx="45720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A61216" w:rsidRPr="00F95EF1" w:rsidRDefault="00A61216" w:rsidP="007D0CE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71CF5" id="Text Box 1" o:spid="_x0000_s1027" type="#_x0000_t202" style="position:absolute;left:0;text-align:left;margin-left:50.4pt;margin-top:73.3pt;width:5in;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" stroked="f">
                <v:textbox style="mso-fit-shape-to-text:t" inset="0,0,0,0">
                  <w:txbxContent>
                    <w:p w:rsidR="00A61216" w:rsidRPr="00F95EF1" w:rsidRDefault="00A61216" w:rsidP="007D0CEE">
                      <w:pPr>
                        <w:pStyle w:val="Caption"/>
                        <w:rPr>
                          <w:noProof/>
                        </w:rPr>
                      </w:pPr>
                    </w:p>
                  </w:txbxContent>
                </v:textbox>
              </v:shape>
            </w:pict>
          </mc:Fallback>
        </mc:AlternateContent>
      </w:r>
      <w:r w:rsidRPr="001529DA">
        <w:rPr>
          <w:rFonts w:cstheme="majorBidi"/>
          <w:noProof/>
          <w:lang w:val="en-GB"/>
        </w:rPr>
        <w:t>A great growth in the vocabulary understood by recognition systems from thousands of words to tens of thousands of words. A breakthrough in statistical algorithms known as Hidden Markov Models were of tantamount importance towards the realisation of these advancements. HMMs work by estimating the probability of a sound utterance being a word instead of using fixed sound patterns to map to words directly in a deterministic way.</w:t>
      </w:r>
    </w:p>
    <w:p w:rsidR="007D0CEE" w:rsidRPr="001529DA" w:rsidRDefault="007D0CEE" w:rsidP="007936BC">
      <w:pPr>
        <w:pStyle w:val="Heading4"/>
        <w:jc w:val="both"/>
        <w:rPr>
          <w:rFonts w:asciiTheme="majorBidi" w:hAnsiTheme="majorBidi"/>
          <w:noProof/>
          <w:color w:val="auto"/>
          <w:lang w:val="en-GB"/>
        </w:rPr>
      </w:pPr>
      <w:r w:rsidRPr="001529DA">
        <w:rPr>
          <w:rFonts w:asciiTheme="majorBidi" w:hAnsiTheme="majorBidi"/>
          <w:noProof/>
          <w:color w:val="auto"/>
          <w:lang w:val="en-GB"/>
        </w:rPr>
        <w:t>1990s</w:t>
      </w:r>
    </w:p>
    <w:p w:rsidR="007D0CEE" w:rsidRPr="001529DA" w:rsidRDefault="007D0CEE" w:rsidP="007936BC">
      <w:pPr>
        <w:spacing w:after="0"/>
        <w:jc w:val="both"/>
        <w:rPr>
          <w:rFonts w:cstheme="majorBidi"/>
          <w:noProof/>
          <w:lang w:val="en-GB"/>
        </w:rPr>
      </w:pPr>
      <w:r w:rsidRPr="001529DA">
        <w:rPr>
          <w:rFonts w:cstheme="majorBidi"/>
          <w:noProof/>
          <w:lang w:val="en-GB"/>
        </w:rPr>
        <w:t>Speech Recognition became popular with the masses in the 90s because Personal Computers had faster processors capable of running recognition systems like Dragon Dictate which became widely used. Also, a accompany called BellSouth was pivotal in popularising such systems through the introduction of Voice Portal (VAL) which was a dial-in phone service based on Speech Recognition. This system gave to myriad of phone tree services currently in use today.</w:t>
      </w:r>
    </w:p>
    <w:p w:rsidR="007D0CEE" w:rsidRPr="001529DA" w:rsidRDefault="007D0CEE" w:rsidP="007936BC">
      <w:pPr>
        <w:pStyle w:val="Heading4"/>
        <w:jc w:val="both"/>
        <w:rPr>
          <w:rFonts w:asciiTheme="majorBidi" w:hAnsiTheme="majorBidi"/>
          <w:noProof/>
          <w:color w:val="auto"/>
          <w:lang w:val="en-GB"/>
        </w:rPr>
      </w:pPr>
      <w:r w:rsidRPr="001529DA">
        <w:rPr>
          <w:rFonts w:asciiTheme="majorBidi" w:hAnsiTheme="majorBidi"/>
          <w:noProof/>
          <w:color w:val="auto"/>
          <w:lang w:val="en-GB"/>
        </w:rPr>
        <w:lastRenderedPageBreak/>
        <w:t>2000s</w:t>
      </w:r>
    </w:p>
    <w:p w:rsidR="007D0CEE" w:rsidRPr="001529DA" w:rsidRDefault="007D0CEE" w:rsidP="007936BC">
      <w:pPr>
        <w:spacing w:after="0"/>
        <w:jc w:val="both"/>
        <w:rPr>
          <w:rFonts w:cstheme="majorBidi"/>
          <w:noProof/>
          <w:lang w:val="en-GB"/>
        </w:rPr>
      </w:pPr>
      <w:r w:rsidRPr="001529DA">
        <w:rPr>
          <w:rFonts w:cstheme="majorBidi"/>
          <w:noProof/>
          <w:lang w:val="en-GB"/>
        </w:rPr>
        <w:t>By the time it was 2001, Speech Recognition could attain around 80% in accuracy; however, there was not much development in the field till the arrival of Google Voice Search in the latter end of the decade. Due to the popularity of Google, this service was accessed by millions of people, which gave valuable datasets to be worked on and the needed processing power to serve the users’ requests were offloaded to its datacentres, therefore allowing a higher accuracy, thus quality, service.</w:t>
      </w:r>
    </w:p>
    <w:p w:rsidR="007D0CEE" w:rsidRPr="001529DA" w:rsidRDefault="007D0CEE" w:rsidP="007936BC">
      <w:pPr>
        <w:pStyle w:val="Heading4"/>
        <w:jc w:val="both"/>
        <w:rPr>
          <w:rFonts w:asciiTheme="majorBidi" w:hAnsiTheme="majorBidi"/>
          <w:noProof/>
          <w:color w:val="auto"/>
          <w:lang w:val="en-GB"/>
        </w:rPr>
      </w:pPr>
      <w:r w:rsidRPr="001529DA">
        <w:rPr>
          <w:rFonts w:asciiTheme="majorBidi" w:hAnsiTheme="majorBidi"/>
          <w:noProof/>
          <w:color w:val="auto"/>
          <w:lang w:val="en-GB"/>
        </w:rPr>
        <w:t>2010s</w:t>
      </w:r>
    </w:p>
    <w:p w:rsidR="007D0CEE" w:rsidRPr="001529DA" w:rsidRDefault="007D0CEE" w:rsidP="007936BC">
      <w:pPr>
        <w:spacing w:after="0"/>
        <w:jc w:val="both"/>
        <w:rPr>
          <w:rFonts w:cstheme="majorBidi"/>
          <w:noProof/>
          <w:lang w:val="en-GB"/>
        </w:rPr>
      </w:pPr>
      <w:r w:rsidRPr="001529DA">
        <w:rPr>
          <w:rFonts w:cstheme="majorBidi"/>
          <w:noProof/>
          <w:lang w:val="en-GB"/>
        </w:rPr>
        <w:t>In 2011 Apple launched its Siri App, much like Google Voice Search, now known as Google Assistant, it came like an App that is a point that helped in making both popular in the age of handheld devices. Then came Amazon’s Alexa, its competitor Google Home, and Microsoft’s Cortana. With the rise of Machine Learning techniques and ever-greater datasets, accuracy became higher and higher. In 2016 IBM achieved a word error rate of 6.9%; Microsoft beat it in 2017 and achieved an error rate of 5.9%; however, Google now reigns supreme with its error rate of just 5.5%, which is the rate of human error in recognising speech.</w:t>
      </w:r>
    </w:p>
    <w:p w:rsidR="007D0CEE" w:rsidRPr="001529DA" w:rsidRDefault="007D0CEE" w:rsidP="00EA446E">
      <w:pPr>
        <w:spacing w:after="0"/>
        <w:rPr>
          <w:rFonts w:cstheme="majorBidi"/>
          <w:noProof/>
          <w:lang w:val="en-GB"/>
        </w:rPr>
      </w:pPr>
    </w:p>
    <w:p w:rsidR="007D0CEE" w:rsidRPr="001529DA" w:rsidRDefault="007D0CEE" w:rsidP="00EA446E">
      <w:pPr>
        <w:spacing w:after="0"/>
        <w:rPr>
          <w:rFonts w:cstheme="majorBidi"/>
          <w:noProof/>
          <w:lang w:val="en-GB"/>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887"/>
        <w:gridCol w:w="1619"/>
        <w:gridCol w:w="6838"/>
      </w:tblGrid>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1952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A team at Bell Labs designs the Audrey, a machine capable of understanding spoken digits.</w:t>
            </w:r>
            <w:hyperlink r:id="rId18" w:anchor="cite_note-PCWorld-1" w:history="1">
              <w:r w:rsidRPr="001529DA">
                <w:rPr>
                  <w:rFonts w:eastAsia="Times New Roman"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1962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Demonstration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A61216" w:rsidP="00EA446E">
            <w:pPr>
              <w:spacing w:before="240" w:after="0"/>
              <w:rPr>
                <w:rFonts w:eastAsia="Times New Roman" w:cstheme="majorBidi"/>
                <w:noProof/>
                <w:lang w:val="en-GB"/>
              </w:rPr>
            </w:pPr>
            <w:hyperlink r:id="rId19" w:tooltip="IBM" w:history="1">
              <w:r w:rsidR="007D0CEE" w:rsidRPr="001529DA">
                <w:rPr>
                  <w:rFonts w:eastAsia="Times New Roman" w:cstheme="majorBidi"/>
                  <w:noProof/>
                  <w:lang w:val="en-GB"/>
                </w:rPr>
                <w:t>IBM</w:t>
              </w:r>
            </w:hyperlink>
            <w:r w:rsidR="007D0CEE" w:rsidRPr="001529DA">
              <w:rPr>
                <w:rFonts w:eastAsia="Times New Roman" w:cstheme="majorBidi"/>
                <w:noProof/>
                <w:lang w:val="en-GB"/>
              </w:rPr>
              <w:t> demonstrates </w:t>
            </w:r>
            <w:hyperlink r:id="rId20" w:tooltip="IBM Shoebox" w:history="1">
              <w:r w:rsidR="007D0CEE" w:rsidRPr="001529DA">
                <w:rPr>
                  <w:rFonts w:eastAsia="Times New Roman" w:cstheme="majorBidi"/>
                  <w:noProof/>
                  <w:lang w:val="en-GB"/>
                </w:rPr>
                <w:t>the Shoebox</w:t>
              </w:r>
            </w:hyperlink>
            <w:r w:rsidR="007D0CEE" w:rsidRPr="001529DA">
              <w:rPr>
                <w:rFonts w:eastAsia="Times New Roman" w:cstheme="majorBidi"/>
                <w:noProof/>
                <w:lang w:val="en-GB"/>
              </w:rPr>
              <w:t>, a machine that can understand up to 16 spoken words in English, at the </w:t>
            </w:r>
            <w:hyperlink r:id="rId21" w:tooltip="1962 Seattle World's Fair" w:history="1">
              <w:r w:rsidR="007D0CEE" w:rsidRPr="001529DA">
                <w:rPr>
                  <w:rFonts w:eastAsia="Times New Roman" w:cstheme="majorBidi"/>
                  <w:noProof/>
                  <w:lang w:val="en-GB"/>
                </w:rPr>
                <w:t>1962 Seattle World's Fair</w:t>
              </w:r>
            </w:hyperlink>
            <w:r w:rsidR="007D0CEE" w:rsidRPr="001529DA">
              <w:rPr>
                <w:rFonts w:eastAsia="Times New Roman" w:cstheme="majorBidi"/>
                <w:noProof/>
                <w:lang w:val="en-GB"/>
              </w:rPr>
              <w:t>.</w:t>
            </w:r>
            <w:hyperlink r:id="rId22" w:anchor="cite_note-4" w:history="1">
              <w:r w:rsidR="007D0CEE" w:rsidRPr="001529DA">
                <w:rPr>
                  <w:rFonts w:eastAsia="Times New Roman" w:cstheme="majorBidi"/>
                  <w:noProof/>
                  <w:vertAlign w:val="superscript"/>
                  <w:lang w:val="en-GB"/>
                </w:rPr>
                <w:t>[4]</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1971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IBM invents the Automatic Call Identification system, enabling engineers to talk to and receive spoken answers from a device.</w:t>
            </w:r>
            <w:hyperlink r:id="rId23" w:anchor="cite_note-Pioneering-5" w:history="1">
              <w:r w:rsidRPr="001529DA">
                <w:rPr>
                  <w:rFonts w:eastAsia="Times New Roman" w:cstheme="majorBidi"/>
                  <w:noProof/>
                  <w:vertAlign w:val="superscript"/>
                  <w:lang w:val="en-GB"/>
                </w:rPr>
                <w:t>[5]</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1971–1976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Program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A61216" w:rsidP="00EA446E">
            <w:pPr>
              <w:spacing w:before="240" w:after="0"/>
              <w:rPr>
                <w:rFonts w:eastAsia="Times New Roman" w:cstheme="majorBidi"/>
                <w:noProof/>
                <w:lang w:val="en-GB"/>
              </w:rPr>
            </w:pPr>
            <w:hyperlink r:id="rId24" w:tooltip="DARPA" w:history="1">
              <w:r w:rsidR="007D0CEE" w:rsidRPr="001529DA">
                <w:rPr>
                  <w:rFonts w:eastAsia="Times New Roman" w:cstheme="majorBidi"/>
                  <w:noProof/>
                  <w:lang w:val="en-GB"/>
                </w:rPr>
                <w:t>DARPA</w:t>
              </w:r>
            </w:hyperlink>
            <w:r w:rsidR="007D0CEE" w:rsidRPr="001529DA">
              <w:rPr>
                <w:rFonts w:eastAsia="Times New Roman" w:cstheme="majorBidi"/>
                <w:noProof/>
                <w:lang w:val="en-GB"/>
              </w:rPr>
              <w:t> funds five years of speech recognition research with the goal of ending up with a machine capable of understanding a minimum of 1,000 words. The program led to the creation of the </w:t>
            </w:r>
            <w:hyperlink r:id="rId25" w:tooltip="Harpy" w:history="1">
              <w:r w:rsidR="007D0CEE" w:rsidRPr="001529DA">
                <w:rPr>
                  <w:rFonts w:eastAsia="Times New Roman" w:cstheme="majorBidi"/>
                  <w:noProof/>
                  <w:lang w:val="en-GB"/>
                </w:rPr>
                <w:t>Harpy</w:t>
              </w:r>
            </w:hyperlink>
            <w:r w:rsidR="007D0CEE" w:rsidRPr="001529DA">
              <w:rPr>
                <w:rFonts w:eastAsia="Times New Roman" w:cstheme="majorBidi"/>
                <w:noProof/>
                <w:lang w:val="en-GB"/>
              </w:rPr>
              <w:t> by </w:t>
            </w:r>
            <w:hyperlink r:id="rId26" w:tooltip="Carnegie Mellon" w:history="1">
              <w:r w:rsidR="007D0CEE" w:rsidRPr="001529DA">
                <w:rPr>
                  <w:rFonts w:eastAsia="Times New Roman" w:cstheme="majorBidi"/>
                  <w:noProof/>
                  <w:lang w:val="en-GB"/>
                </w:rPr>
                <w:t>Carnegie Mellon</w:t>
              </w:r>
            </w:hyperlink>
            <w:r w:rsidR="007D0CEE" w:rsidRPr="001529DA">
              <w:rPr>
                <w:rFonts w:eastAsia="Times New Roman" w:cstheme="majorBidi"/>
                <w:noProof/>
                <w:lang w:val="en-GB"/>
              </w:rPr>
              <w:t>, a machine capable of understanding 1,011 words.</w:t>
            </w:r>
            <w:hyperlink r:id="rId27" w:anchor="cite_note-PCWorld-1" w:history="1">
              <w:r w:rsidR="007D0CEE" w:rsidRPr="001529DA">
                <w:rPr>
                  <w:rFonts w:eastAsia="Times New Roman"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Early 1980s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Technique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The </w:t>
            </w:r>
            <w:hyperlink r:id="rId28" w:tooltip="Hidden Markov model" w:history="1">
              <w:r w:rsidRPr="001529DA">
                <w:rPr>
                  <w:rFonts w:eastAsia="Times New Roman" w:cstheme="majorBidi"/>
                  <w:noProof/>
                  <w:lang w:val="en-GB"/>
                </w:rPr>
                <w:t>hidden Markov model</w:t>
              </w:r>
            </w:hyperlink>
            <w:r w:rsidRPr="001529DA">
              <w:rPr>
                <w:rFonts w:eastAsia="Times New Roman" w:cstheme="majorBidi"/>
                <w:noProof/>
                <w:lang w:val="en-GB"/>
              </w:rPr>
              <w:t> begins to be used in speech recognition systems, allowing machines to more accurately recognize speech by predicting the probability of unknown sounds being words.</w:t>
            </w:r>
            <w:hyperlink r:id="rId29" w:anchor="cite_note-PCWorld-1" w:history="1">
              <w:r w:rsidRPr="001529DA">
                <w:rPr>
                  <w:rFonts w:eastAsia="Times New Roman"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Mid 1980s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IBM begins work on the Tangora, a machine that would be able to recognize 20,000 spoken words by the mid 1980s.</w:t>
            </w:r>
            <w:hyperlink r:id="rId30" w:anchor="cite_note-Pioneering-5" w:history="1">
              <w:r w:rsidRPr="001529DA">
                <w:rPr>
                  <w:rFonts w:eastAsia="Times New Roman" w:cstheme="majorBidi"/>
                  <w:noProof/>
                  <w:vertAlign w:val="superscript"/>
                  <w:lang w:val="en-GB"/>
                </w:rPr>
                <w:t>[5]</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1987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The invention of the World of Wonder's Julie Doll, a toy children could train to respond to their voice, brings speech recognition technology to the home.</w:t>
            </w:r>
            <w:hyperlink r:id="rId31" w:anchor="cite_note-PCWorld-1" w:history="1">
              <w:r w:rsidRPr="001529DA">
                <w:rPr>
                  <w:rFonts w:eastAsia="Times New Roman"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lastRenderedPageBreak/>
              <w:t>1990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Dragon launches </w:t>
            </w:r>
            <w:hyperlink r:id="rId32" w:tooltip="Dragon Dictate" w:history="1">
              <w:r w:rsidRPr="001529DA">
                <w:rPr>
                  <w:rFonts w:eastAsia="Times New Roman" w:cstheme="majorBidi"/>
                  <w:noProof/>
                  <w:lang w:val="en-GB"/>
                </w:rPr>
                <w:t>Dragon Dictate</w:t>
              </w:r>
            </w:hyperlink>
            <w:r w:rsidRPr="001529DA">
              <w:rPr>
                <w:rFonts w:eastAsia="Times New Roman" w:cstheme="majorBidi"/>
                <w:noProof/>
                <w:lang w:val="en-GB"/>
              </w:rPr>
              <w:t>, the first speech recognition product for consumers.</w:t>
            </w:r>
            <w:hyperlink r:id="rId33" w:anchor="cite_note-PCWorld-1" w:history="1">
              <w:r w:rsidRPr="001529DA">
                <w:rPr>
                  <w:rFonts w:eastAsia="Times New Roman" w:cstheme="majorBidi"/>
                  <w:noProof/>
                  <w:vertAlign w:val="superscript"/>
                  <w:lang w:val="en-GB"/>
                </w:rPr>
                <w:t>[1]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1993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A61216" w:rsidP="00EA446E">
            <w:pPr>
              <w:spacing w:before="240" w:after="0"/>
              <w:rPr>
                <w:rFonts w:eastAsia="Times New Roman" w:cstheme="majorBidi"/>
                <w:noProof/>
                <w:lang w:val="en-GB"/>
              </w:rPr>
            </w:pPr>
            <w:hyperlink r:id="rId34" w:tooltip="Speakable items" w:history="1">
              <w:r w:rsidR="007D0CEE" w:rsidRPr="001529DA">
                <w:rPr>
                  <w:rFonts w:eastAsia="Times New Roman" w:cstheme="majorBidi"/>
                  <w:noProof/>
                  <w:lang w:val="en-GB"/>
                </w:rPr>
                <w:t>Speakable items</w:t>
              </w:r>
            </w:hyperlink>
            <w:r w:rsidR="007D0CEE" w:rsidRPr="001529DA">
              <w:rPr>
                <w:rFonts w:eastAsia="Times New Roman" w:cstheme="majorBidi"/>
                <w:noProof/>
                <w:lang w:val="en-GB"/>
              </w:rPr>
              <w:t>, the first built-in speech recognition and voice enabled control software for </w:t>
            </w:r>
            <w:hyperlink r:id="rId35" w:tooltip="Apple Inc." w:history="1">
              <w:r w:rsidR="007D0CEE" w:rsidRPr="001529DA">
                <w:rPr>
                  <w:rFonts w:eastAsia="Times New Roman" w:cstheme="majorBidi"/>
                  <w:noProof/>
                  <w:lang w:val="en-GB"/>
                </w:rPr>
                <w:t>Apple</w:t>
              </w:r>
            </w:hyperlink>
            <w:r w:rsidR="007D0CEE" w:rsidRPr="001529DA">
              <w:rPr>
                <w:rFonts w:eastAsia="Times New Roman" w:cstheme="majorBidi"/>
                <w:noProof/>
                <w:lang w:val="en-GB"/>
              </w:rPr>
              <w:t> computers.</w:t>
            </w:r>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1993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A61216" w:rsidP="00EA446E">
            <w:pPr>
              <w:spacing w:before="240" w:after="0"/>
              <w:rPr>
                <w:rFonts w:eastAsia="Times New Roman" w:cstheme="majorBidi"/>
                <w:noProof/>
                <w:lang w:val="en-GB"/>
              </w:rPr>
            </w:pPr>
            <w:hyperlink r:id="rId36" w:tooltip="CMU Sphinx" w:history="1">
              <w:r w:rsidR="007D0CEE" w:rsidRPr="001529DA">
                <w:rPr>
                  <w:rFonts w:eastAsia="Times New Roman" w:cstheme="majorBidi"/>
                  <w:noProof/>
                  <w:lang w:val="en-GB"/>
                </w:rPr>
                <w:t>Sphinx-II</w:t>
              </w:r>
            </w:hyperlink>
            <w:r w:rsidR="007D0CEE" w:rsidRPr="001529DA">
              <w:rPr>
                <w:rFonts w:eastAsia="Times New Roman" w:cstheme="majorBidi"/>
                <w:noProof/>
                <w:lang w:val="en-GB"/>
              </w:rPr>
              <w:t>, the first large-vocabulary continuous speech recognition system, is invented by </w:t>
            </w:r>
            <w:hyperlink r:id="rId37" w:tooltip="Xuedong Huang" w:history="1">
              <w:r w:rsidR="007D0CEE" w:rsidRPr="001529DA">
                <w:rPr>
                  <w:rFonts w:eastAsia="Times New Roman" w:cstheme="majorBidi"/>
                  <w:noProof/>
                  <w:lang w:val="en-GB"/>
                </w:rPr>
                <w:t>Xuedong Huang</w:t>
              </w:r>
            </w:hyperlink>
            <w:r w:rsidR="007D0CEE" w:rsidRPr="001529DA">
              <w:rPr>
                <w:rFonts w:eastAsia="Times New Roman" w:cstheme="majorBidi"/>
                <w:noProof/>
                <w:lang w:val="en-GB"/>
              </w:rPr>
              <w:t>.</w:t>
            </w:r>
            <w:hyperlink r:id="rId38" w:anchor="cite_note-6" w:history="1">
              <w:r w:rsidR="007D0CEE" w:rsidRPr="001529DA">
                <w:rPr>
                  <w:rFonts w:eastAsia="Times New Roman" w:cstheme="majorBidi"/>
                  <w:noProof/>
                  <w:vertAlign w:val="superscript"/>
                  <w:lang w:val="en-GB"/>
                </w:rPr>
                <w:t>[6]</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1996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IBM launches the MedSpeak, the first commercial product capable of recognizing continuous speech.</w:t>
            </w:r>
            <w:hyperlink r:id="rId39" w:anchor="cite_note-Pioneering-5" w:history="1">
              <w:r w:rsidRPr="001529DA">
                <w:rPr>
                  <w:rFonts w:eastAsia="Times New Roman" w:cstheme="majorBidi"/>
                  <w:noProof/>
                  <w:vertAlign w:val="superscript"/>
                  <w:lang w:val="en-GB"/>
                </w:rPr>
                <w:t>[5]</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A61216" w:rsidP="00EA446E">
            <w:pPr>
              <w:spacing w:before="240" w:after="0"/>
              <w:rPr>
                <w:rFonts w:eastAsia="Times New Roman" w:cstheme="majorBidi"/>
                <w:noProof/>
                <w:lang w:val="en-GB"/>
              </w:rPr>
            </w:pPr>
            <w:hyperlink r:id="rId40" w:tooltip="Microsoft" w:history="1">
              <w:r w:rsidR="007D0CEE" w:rsidRPr="001529DA">
                <w:rPr>
                  <w:rFonts w:eastAsia="Times New Roman" w:cstheme="majorBidi"/>
                  <w:noProof/>
                  <w:lang w:val="en-GB"/>
                </w:rPr>
                <w:t>Microsoft</w:t>
              </w:r>
            </w:hyperlink>
            <w:r w:rsidR="007D0CEE" w:rsidRPr="001529DA">
              <w:rPr>
                <w:rFonts w:eastAsia="Times New Roman" w:cstheme="majorBidi"/>
                <w:noProof/>
                <w:lang w:val="en-GB"/>
              </w:rPr>
              <w:t> integrates speech recognition into their Office products.</w:t>
            </w:r>
            <w:hyperlink r:id="rId41" w:anchor="cite_note-7" w:history="1">
              <w:r w:rsidR="007D0CEE" w:rsidRPr="001529DA">
                <w:rPr>
                  <w:rFonts w:eastAsia="Times New Roman" w:cstheme="majorBidi"/>
                  <w:noProof/>
                  <w:vertAlign w:val="superscript"/>
                  <w:lang w:val="en-GB"/>
                </w:rPr>
                <w:t>[7]</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The </w:t>
            </w:r>
            <w:hyperlink r:id="rId42" w:tooltip="National Security Agency" w:history="1">
              <w:r w:rsidRPr="001529DA">
                <w:rPr>
                  <w:rFonts w:eastAsia="Times New Roman" w:cstheme="majorBidi"/>
                  <w:noProof/>
                  <w:lang w:val="en-GB"/>
                </w:rPr>
                <w:t>National Security Agency</w:t>
              </w:r>
            </w:hyperlink>
            <w:r w:rsidRPr="001529DA">
              <w:rPr>
                <w:rFonts w:eastAsia="Times New Roman" w:cstheme="majorBidi"/>
                <w:noProof/>
                <w:lang w:val="en-GB"/>
              </w:rPr>
              <w:t> begins using speech recognition to isolate keywords when analyzing recorded conversations.</w:t>
            </w:r>
            <w:hyperlink r:id="rId43" w:anchor="cite_note-8" w:history="1">
              <w:r w:rsidRPr="001529DA">
                <w:rPr>
                  <w:rFonts w:eastAsia="Times New Roman" w:cstheme="majorBidi"/>
                  <w:noProof/>
                  <w:vertAlign w:val="superscript"/>
                  <w:lang w:val="en-GB"/>
                </w:rPr>
                <w:t>[8]</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2007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Microsoft releases Windows Vista, the first version of Windows to incorporate speech recognition.</w:t>
            </w:r>
            <w:hyperlink r:id="rId44" w:anchor="cite_note-9" w:history="1">
              <w:r w:rsidRPr="001529DA">
                <w:rPr>
                  <w:rFonts w:eastAsia="Times New Roman" w:cstheme="majorBidi"/>
                  <w:noProof/>
                  <w:vertAlign w:val="superscript"/>
                  <w:lang w:val="en-GB"/>
                </w:rPr>
                <w:t>[9]</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2007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A61216" w:rsidP="00EA446E">
            <w:pPr>
              <w:spacing w:before="240" w:after="0"/>
              <w:rPr>
                <w:rFonts w:eastAsia="Times New Roman" w:cstheme="majorBidi"/>
                <w:noProof/>
                <w:lang w:val="en-GB"/>
              </w:rPr>
            </w:pPr>
            <w:hyperlink r:id="rId45" w:tooltip="Google" w:history="1">
              <w:r w:rsidR="007D0CEE" w:rsidRPr="001529DA">
                <w:rPr>
                  <w:rFonts w:eastAsia="Times New Roman" w:cstheme="majorBidi"/>
                  <w:noProof/>
                  <w:lang w:val="en-GB"/>
                </w:rPr>
                <w:t>Google</w:t>
              </w:r>
            </w:hyperlink>
            <w:r w:rsidR="007D0CEE" w:rsidRPr="001529DA">
              <w:rPr>
                <w:rFonts w:eastAsia="Times New Roman" w:cstheme="majorBidi"/>
                <w:noProof/>
                <w:lang w:val="en-GB"/>
              </w:rPr>
              <w:t> introduces </w:t>
            </w:r>
            <w:hyperlink r:id="rId46" w:tooltip="GOOG-411" w:history="1">
              <w:r w:rsidR="007D0CEE" w:rsidRPr="001529DA">
                <w:rPr>
                  <w:rFonts w:eastAsia="Times New Roman" w:cstheme="majorBidi"/>
                  <w:noProof/>
                  <w:lang w:val="en-GB"/>
                </w:rPr>
                <w:t>GOOG-411</w:t>
              </w:r>
            </w:hyperlink>
            <w:r w:rsidR="007D0CEE" w:rsidRPr="001529DA">
              <w:rPr>
                <w:rFonts w:eastAsia="Times New Roman" w:cstheme="majorBidi"/>
                <w:noProof/>
                <w:lang w:val="en-GB"/>
              </w:rPr>
              <w:t>, a telephone-based directory service. This will serve as a foundation for the company's future Voice Search product.</w:t>
            </w:r>
            <w:hyperlink r:id="rId47" w:anchor="cite_note-10" w:history="1">
              <w:r w:rsidR="007D0CEE" w:rsidRPr="001529DA">
                <w:rPr>
                  <w:rFonts w:eastAsia="Times New Roman" w:cstheme="majorBidi"/>
                  <w:noProof/>
                  <w:vertAlign w:val="superscript"/>
                  <w:lang w:val="en-GB"/>
                </w:rPr>
                <w:t>[10]</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2008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Google launches the Voice Search app for the </w:t>
            </w:r>
            <w:hyperlink r:id="rId48" w:tooltip="IPhone" w:history="1">
              <w:r w:rsidRPr="001529DA">
                <w:rPr>
                  <w:rFonts w:eastAsia="Times New Roman" w:cstheme="majorBidi"/>
                  <w:noProof/>
                  <w:lang w:val="en-GB"/>
                </w:rPr>
                <w:t>iPhone</w:t>
              </w:r>
            </w:hyperlink>
            <w:r w:rsidRPr="001529DA">
              <w:rPr>
                <w:rFonts w:eastAsia="Times New Roman" w:cstheme="majorBidi"/>
                <w:noProof/>
                <w:lang w:val="en-GB"/>
              </w:rPr>
              <w:t>, bringing speech recognition technology to mobile devices.</w:t>
            </w:r>
            <w:hyperlink r:id="rId49" w:anchor="cite_note-11" w:history="1">
              <w:r w:rsidRPr="001529DA">
                <w:rPr>
                  <w:rFonts w:eastAsia="Times New Roman" w:cstheme="majorBidi"/>
                  <w:noProof/>
                  <w:vertAlign w:val="superscript"/>
                  <w:lang w:val="en-GB"/>
                </w:rPr>
                <w:t>[11]</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2011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Apple announces </w:t>
            </w:r>
            <w:hyperlink r:id="rId50" w:tooltip="Siri" w:history="1">
              <w:r w:rsidRPr="001529DA">
                <w:rPr>
                  <w:rFonts w:eastAsia="Times New Roman" w:cstheme="majorBidi"/>
                  <w:noProof/>
                  <w:lang w:val="en-GB"/>
                </w:rPr>
                <w:t>Siri</w:t>
              </w:r>
            </w:hyperlink>
            <w:r w:rsidRPr="001529DA">
              <w:rPr>
                <w:rFonts w:eastAsia="Times New Roman" w:cstheme="majorBidi"/>
                <w:noProof/>
                <w:lang w:val="en-GB"/>
              </w:rPr>
              <w:t>, a digital personal assistant. In addition to being able to recognize speech, Siri is able to understand the meaning of what it is told and take appropriate action.</w:t>
            </w:r>
            <w:hyperlink r:id="rId51" w:anchor="cite_note-12" w:history="1">
              <w:r w:rsidRPr="001529DA">
                <w:rPr>
                  <w:rFonts w:eastAsia="Times New Roman" w:cstheme="majorBidi"/>
                  <w:noProof/>
                  <w:vertAlign w:val="superscript"/>
                  <w:lang w:val="en-GB"/>
                </w:rPr>
                <w:t>[12]</w:t>
              </w:r>
            </w:hyperlink>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2014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Application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 xml:space="preserve">Microsoft announces Cortana, a digital personal assistant similar to Siri. </w:t>
            </w:r>
          </w:p>
        </w:tc>
      </w:tr>
      <w:tr w:rsidR="001529DA" w:rsidRPr="001529DA" w:rsidTr="001C3EA6">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2014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7D0CEE" w:rsidP="00EA446E">
            <w:pPr>
              <w:spacing w:before="240" w:after="0"/>
              <w:rPr>
                <w:rFonts w:eastAsia="Times New Roman" w:cstheme="majorBidi"/>
                <w:noProof/>
                <w:lang w:val="en-GB"/>
              </w:rPr>
            </w:pPr>
            <w:r w:rsidRPr="001529DA">
              <w:rPr>
                <w:rFonts w:eastAsia="Times New Roman" w:cstheme="majorBidi"/>
                <w:noProof/>
                <w:lang w:val="en-GB"/>
              </w:rPr>
              <w:t>Invention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7D0CEE" w:rsidRPr="001529DA" w:rsidRDefault="00A61216" w:rsidP="00EA446E">
            <w:pPr>
              <w:keepNext/>
              <w:spacing w:before="240" w:after="0"/>
              <w:rPr>
                <w:rFonts w:eastAsia="Times New Roman" w:cstheme="majorBidi"/>
                <w:noProof/>
                <w:lang w:val="en-GB"/>
              </w:rPr>
            </w:pPr>
            <w:hyperlink r:id="rId52" w:tooltip="Amazon.com" w:history="1">
              <w:r w:rsidR="007D0CEE" w:rsidRPr="001529DA">
                <w:rPr>
                  <w:rFonts w:eastAsia="Times New Roman" w:cstheme="majorBidi"/>
                  <w:noProof/>
                  <w:lang w:val="en-GB"/>
                </w:rPr>
                <w:t>Amazon</w:t>
              </w:r>
            </w:hyperlink>
            <w:r w:rsidR="007D0CEE" w:rsidRPr="001529DA">
              <w:rPr>
                <w:rFonts w:eastAsia="Times New Roman" w:cstheme="majorBidi"/>
                <w:noProof/>
                <w:lang w:val="en-GB"/>
              </w:rPr>
              <w:t xml:space="preserve"> announces the Echo, a voice-controlled speaker. The Echo is powered by Alexa, a digital personal assistant similar to Siri and Cortana. While Siri and Cortana are not the most important features of the devices on which they run, the Echo is dedicated to Alexa. </w:t>
            </w:r>
          </w:p>
        </w:tc>
      </w:tr>
    </w:tbl>
    <w:p w:rsidR="007D0CEE" w:rsidRPr="009878E6" w:rsidRDefault="007D0CEE" w:rsidP="009878E6">
      <w:pPr>
        <w:pStyle w:val="Caption"/>
        <w:spacing w:after="0"/>
        <w:jc w:val="center"/>
        <w:rPr>
          <w:rFonts w:cstheme="majorBidi"/>
          <w:noProof/>
          <w:color w:val="auto"/>
          <w:sz w:val="24"/>
          <w:szCs w:val="24"/>
          <w:lang w:val="en-GB"/>
        </w:rPr>
      </w:pPr>
      <w:bookmarkStart w:id="32" w:name="_Toc47826785"/>
      <w:r w:rsidRPr="00A21633">
        <w:rPr>
          <w:rFonts w:cstheme="majorBidi"/>
          <w:b/>
          <w:bCs/>
          <w:noProof/>
          <w:color w:val="auto"/>
          <w:sz w:val="24"/>
          <w:szCs w:val="24"/>
          <w:lang w:val="en-GB"/>
        </w:rPr>
        <w:t xml:space="preserve">Table </w:t>
      </w:r>
      <w:r w:rsidR="005B2BD2" w:rsidRPr="00A21633">
        <w:rPr>
          <w:rFonts w:cstheme="majorBidi"/>
          <w:b/>
          <w:bCs/>
          <w:noProof/>
          <w:color w:val="auto"/>
          <w:sz w:val="24"/>
          <w:szCs w:val="24"/>
          <w:lang w:val="en-GB"/>
        </w:rPr>
        <w:t>2.</w:t>
      </w:r>
      <w:r w:rsidRPr="00A21633">
        <w:rPr>
          <w:rFonts w:cstheme="majorBidi"/>
          <w:b/>
          <w:bCs/>
          <w:noProof/>
          <w:color w:val="auto"/>
          <w:sz w:val="24"/>
          <w:szCs w:val="24"/>
          <w:lang w:val="en-GB"/>
        </w:rPr>
        <w:fldChar w:fldCharType="begin"/>
      </w:r>
      <w:r w:rsidRPr="00A21633">
        <w:rPr>
          <w:rFonts w:cstheme="majorBidi"/>
          <w:b/>
          <w:bCs/>
          <w:noProof/>
          <w:color w:val="auto"/>
          <w:sz w:val="24"/>
          <w:szCs w:val="24"/>
          <w:lang w:val="en-GB"/>
        </w:rPr>
        <w:instrText xml:space="preserve"> SEQ Table \* ARABIC </w:instrText>
      </w:r>
      <w:r w:rsidRPr="00A21633">
        <w:rPr>
          <w:rFonts w:cstheme="majorBidi"/>
          <w:b/>
          <w:bCs/>
          <w:noProof/>
          <w:color w:val="auto"/>
          <w:sz w:val="24"/>
          <w:szCs w:val="24"/>
          <w:lang w:val="en-GB"/>
        </w:rPr>
        <w:fldChar w:fldCharType="separate"/>
      </w:r>
      <w:r w:rsidR="006B7AE2" w:rsidRPr="00A21633">
        <w:rPr>
          <w:rFonts w:cstheme="majorBidi"/>
          <w:b/>
          <w:bCs/>
          <w:noProof/>
          <w:color w:val="auto"/>
          <w:sz w:val="24"/>
          <w:szCs w:val="24"/>
          <w:lang w:val="en-GB"/>
        </w:rPr>
        <w:t>1</w:t>
      </w:r>
      <w:r w:rsidRPr="00A21633">
        <w:rPr>
          <w:rFonts w:cstheme="majorBidi"/>
          <w:b/>
          <w:bCs/>
          <w:noProof/>
          <w:color w:val="auto"/>
          <w:sz w:val="24"/>
          <w:szCs w:val="24"/>
          <w:lang w:val="en-GB"/>
        </w:rPr>
        <w:fldChar w:fldCharType="end"/>
      </w:r>
      <w:r w:rsidRPr="005B2BD2">
        <w:rPr>
          <w:rFonts w:cstheme="majorBidi"/>
          <w:noProof/>
          <w:color w:val="auto"/>
          <w:sz w:val="24"/>
          <w:szCs w:val="24"/>
          <w:lang w:val="en-GB"/>
        </w:rPr>
        <w:t xml:space="preserve"> Showing The timeline of advancements in Speech Recognition Systems</w:t>
      </w:r>
      <w:bookmarkEnd w:id="32"/>
    </w:p>
    <w:p w:rsidR="007D0CEE" w:rsidRPr="001529DA" w:rsidRDefault="005B2BD2" w:rsidP="00EA446E">
      <w:pPr>
        <w:pStyle w:val="Heading1"/>
        <w:rPr>
          <w:noProof/>
          <w:lang w:val="en-GB"/>
        </w:rPr>
      </w:pPr>
      <w:bookmarkStart w:id="33" w:name="_Toc47269626"/>
      <w:bookmarkStart w:id="34" w:name="_Toc47814295"/>
      <w:r>
        <w:rPr>
          <w:noProof/>
          <w:lang w:val="en-GB"/>
        </w:rPr>
        <w:lastRenderedPageBreak/>
        <w:t>2</w:t>
      </w:r>
      <w:r w:rsidR="001529DA">
        <w:rPr>
          <w:noProof/>
          <w:lang w:val="en-GB"/>
        </w:rPr>
        <w:t>.2</w:t>
      </w:r>
      <w:r w:rsidR="001529DA">
        <w:rPr>
          <w:noProof/>
          <w:lang w:val="en-GB"/>
        </w:rPr>
        <w:tab/>
      </w:r>
      <w:r w:rsidR="007D0CEE" w:rsidRPr="001529DA">
        <w:rPr>
          <w:noProof/>
          <w:lang w:val="en-GB"/>
        </w:rPr>
        <w:t>How Speech Recognition Systems Work</w:t>
      </w:r>
      <w:bookmarkEnd w:id="33"/>
      <w:bookmarkEnd w:id="34"/>
    </w:p>
    <w:p w:rsidR="007D0CEE" w:rsidRPr="001529DA" w:rsidRDefault="007D0CEE" w:rsidP="007936BC">
      <w:pPr>
        <w:spacing w:after="0"/>
        <w:jc w:val="both"/>
        <w:rPr>
          <w:rFonts w:cstheme="majorBidi"/>
          <w:noProof/>
          <w:lang w:val="en-GB"/>
        </w:rPr>
      </w:pPr>
      <w:r w:rsidRPr="001529DA">
        <w:rPr>
          <w:rFonts w:cstheme="majorBidi"/>
          <w:noProof/>
          <w:lang w:val="en-GB"/>
        </w:rPr>
        <w:t>The first step in designing any algorithm or processing pipeline, whether it was deterministic or statistical, is the choice of the input features. In the field of Recognition two systems are mainly used Linear Prediction Cepstral Coefficients (LPCC) and Mel Frequency Cepstral Coefficients (MFCC). The other important aspect is the choice of the algorithm itself that will process the input, and we have plenty of choices in this regard: the aforementioned HMMs, Artificial Neural Networks (ANNs) and LSTM Networks. In practice a combination of HMMs and ANNs works well and achieves high accuracy.</w:t>
      </w:r>
    </w:p>
    <w:p w:rsidR="007D0CEE" w:rsidRPr="001529DA" w:rsidRDefault="005B2BD2" w:rsidP="00EA446E">
      <w:pPr>
        <w:pStyle w:val="Heading2"/>
        <w:rPr>
          <w:noProof/>
          <w:lang w:val="en-GB"/>
        </w:rPr>
      </w:pPr>
      <w:bookmarkStart w:id="35" w:name="_Toc47269627"/>
      <w:bookmarkStart w:id="36" w:name="_Toc47814296"/>
      <w:r>
        <w:rPr>
          <w:noProof/>
          <w:lang w:val="en-GB"/>
        </w:rPr>
        <w:t>2</w:t>
      </w:r>
      <w:r w:rsidR="001529DA">
        <w:rPr>
          <w:noProof/>
          <w:lang w:val="en-GB"/>
        </w:rPr>
        <w:t>.2.1</w:t>
      </w:r>
      <w:r w:rsidR="001529DA">
        <w:rPr>
          <w:noProof/>
          <w:lang w:val="en-GB"/>
        </w:rPr>
        <w:tab/>
      </w:r>
      <w:r w:rsidR="007D0CEE" w:rsidRPr="001529DA">
        <w:rPr>
          <w:noProof/>
          <w:lang w:val="en-GB"/>
        </w:rPr>
        <w:t>MFCC</w:t>
      </w:r>
      <w:bookmarkEnd w:id="35"/>
      <w:bookmarkEnd w:id="36"/>
    </w:p>
    <w:p w:rsidR="007D0CEE" w:rsidRPr="001529DA" w:rsidRDefault="007D0CEE" w:rsidP="007936BC">
      <w:pPr>
        <w:spacing w:after="0"/>
        <w:jc w:val="both"/>
        <w:rPr>
          <w:rFonts w:cstheme="majorBidi"/>
          <w:noProof/>
          <w:lang w:val="en-GB"/>
        </w:rPr>
      </w:pPr>
      <w:r w:rsidRPr="001529DA">
        <w:rPr>
          <w:rFonts w:cstheme="majorBidi"/>
          <w:noProof/>
          <w:lang w:val="en-GB"/>
        </w:rPr>
        <w:t>When a human speaks, the sounds he makes are filtered through the shape of his larynx, teeth and tongue. This leads two iPhone M being represented is a short time scales by a set of Cesptra, a changing in the frequency representation of the voice, Answer isn't much difference between How the human brain perceives neighboring frequencies as the pitch of the sound increases. These features are replicated by MFCC to get the phoneme In a four form suitable for a computer algorithm this exploits the fact that a word just string of phonemes and by getting those we infer a word to a high degree of confidence. MFCC was developed in a set of experiments to understand how humans speak and understand speech.</w:t>
      </w:r>
    </w:p>
    <w:p w:rsidR="007D0CEE" w:rsidRPr="001529DA" w:rsidRDefault="007D0CEE" w:rsidP="007936BC">
      <w:pPr>
        <w:spacing w:after="0"/>
        <w:jc w:val="both"/>
        <w:rPr>
          <w:rFonts w:cstheme="majorBidi"/>
          <w:noProof/>
          <w:lang w:val="en-GB"/>
        </w:rPr>
      </w:pPr>
      <w:r w:rsidRPr="001529DA">
        <w:rPr>
          <w:rFonts w:cstheme="majorBidi"/>
          <w:noProof/>
          <w:lang w:val="en-GB"/>
        </w:rPr>
        <w:t>Steps to Compute MFCC:</w:t>
      </w:r>
    </w:p>
    <w:p w:rsidR="007D0CEE" w:rsidRPr="001529DA" w:rsidRDefault="007D0CEE" w:rsidP="007936BC">
      <w:pPr>
        <w:pStyle w:val="ListParagraph"/>
        <w:numPr>
          <w:ilvl w:val="0"/>
          <w:numId w:val="9"/>
        </w:numPr>
        <w:spacing w:after="0"/>
        <w:jc w:val="both"/>
        <w:rPr>
          <w:rFonts w:cstheme="majorBidi"/>
          <w:noProof/>
          <w:lang w:val="en-GB"/>
        </w:rPr>
      </w:pPr>
      <w:r w:rsidRPr="001529DA">
        <w:rPr>
          <w:rFonts w:cstheme="majorBidi"/>
          <w:noProof/>
          <w:lang w:val="en-GB"/>
        </w:rPr>
        <w:t>Cut the sound into tiny frames each typically is 20ms to 40ms.</w:t>
      </w:r>
    </w:p>
    <w:p w:rsidR="007D0CEE" w:rsidRPr="001529DA" w:rsidRDefault="007D0CEE" w:rsidP="007936BC">
      <w:pPr>
        <w:pStyle w:val="ListParagraph"/>
        <w:numPr>
          <w:ilvl w:val="0"/>
          <w:numId w:val="9"/>
        </w:numPr>
        <w:spacing w:after="0"/>
        <w:jc w:val="both"/>
        <w:rPr>
          <w:rFonts w:cstheme="majorBidi"/>
          <w:noProof/>
          <w:lang w:val="en-GB"/>
        </w:rPr>
      </w:pPr>
      <w:r w:rsidRPr="001529DA">
        <w:rPr>
          <w:rFonts w:cstheme="majorBidi"/>
          <w:noProof/>
          <w:lang w:val="en-GB"/>
        </w:rPr>
        <w:t>Compute the Fourier or rather the Short Time Fourier Transform.</w:t>
      </w:r>
    </w:p>
    <w:p w:rsidR="007D0CEE" w:rsidRPr="001529DA" w:rsidRDefault="007D0CEE" w:rsidP="007936BC">
      <w:pPr>
        <w:pStyle w:val="ListParagraph"/>
        <w:numPr>
          <w:ilvl w:val="0"/>
          <w:numId w:val="9"/>
        </w:numPr>
        <w:spacing w:after="0"/>
        <w:jc w:val="both"/>
        <w:rPr>
          <w:rFonts w:cstheme="majorBidi"/>
          <w:noProof/>
          <w:lang w:val="en-GB"/>
        </w:rPr>
      </w:pPr>
      <w:r w:rsidRPr="001529DA">
        <w:rPr>
          <w:rFonts w:cstheme="majorBidi"/>
          <w:noProof/>
          <w:lang w:val="en-GB"/>
        </w:rPr>
        <w:t xml:space="preserve">Transform the Spectrum to the Mel-Scale. </w:t>
      </w:r>
      <m:oMath>
        <m:r>
          <w:rPr>
            <w:rFonts w:ascii="Cambria Math" w:hAnsi="Cambria Math" w:cstheme="majorBidi"/>
            <w:noProof/>
            <w:lang w:val="en-GB"/>
          </w:rPr>
          <m:t>Mel</m:t>
        </m:r>
        <m:d>
          <m:dPr>
            <m:ctrlPr>
              <w:rPr>
                <w:rFonts w:ascii="Cambria Math" w:hAnsi="Cambria Math" w:cstheme="majorBidi"/>
                <w:i/>
                <w:noProof/>
                <w:lang w:val="en-GB"/>
              </w:rPr>
            </m:ctrlPr>
          </m:dPr>
          <m:e>
            <m:r>
              <w:rPr>
                <w:rFonts w:ascii="Cambria Math" w:hAnsi="Cambria Math" w:cstheme="majorBidi"/>
                <w:noProof/>
                <w:lang w:val="en-GB"/>
              </w:rPr>
              <m:t>f</m:t>
            </m:r>
          </m:e>
        </m:d>
        <m:r>
          <w:rPr>
            <w:rFonts w:ascii="Cambria Math" w:hAnsi="Cambria Math" w:cstheme="majorBidi"/>
            <w:noProof/>
            <w:lang w:val="en-GB"/>
          </w:rPr>
          <m:t>=2595</m:t>
        </m:r>
        <m:func>
          <m:funcPr>
            <m:ctrlPr>
              <w:rPr>
                <w:rFonts w:ascii="Cambria Math" w:hAnsi="Cambria Math" w:cstheme="majorBidi"/>
                <w:i/>
                <w:noProof/>
                <w:lang w:val="en-GB"/>
              </w:rPr>
            </m:ctrlPr>
          </m:funcPr>
          <m:fName>
            <m:r>
              <m:rPr>
                <m:sty m:val="p"/>
              </m:rPr>
              <w:rPr>
                <w:rFonts w:ascii="Cambria Math" w:hAnsi="Cambria Math" w:cstheme="majorBidi"/>
                <w:noProof/>
                <w:lang w:val="en-GB"/>
              </w:rPr>
              <m:t>log</m:t>
            </m:r>
          </m:fName>
          <m:e>
            <m:d>
              <m:dPr>
                <m:ctrlPr>
                  <w:rPr>
                    <w:rFonts w:ascii="Cambria Math" w:hAnsi="Cambria Math" w:cstheme="majorBidi"/>
                    <w:i/>
                    <w:noProof/>
                    <w:lang w:val="en-GB"/>
                  </w:rPr>
                </m:ctrlPr>
              </m:dPr>
              <m:e>
                <m:r>
                  <w:rPr>
                    <w:rFonts w:ascii="Cambria Math" w:hAnsi="Cambria Math" w:cstheme="majorBidi"/>
                    <w:noProof/>
                    <w:lang w:val="en-GB"/>
                  </w:rPr>
                  <m:t xml:space="preserve">1+ </m:t>
                </m:r>
                <m:f>
                  <m:fPr>
                    <m:ctrlPr>
                      <w:rPr>
                        <w:rFonts w:ascii="Cambria Math" w:hAnsi="Cambria Math" w:cstheme="majorBidi"/>
                        <w:i/>
                        <w:noProof/>
                        <w:lang w:val="en-GB"/>
                      </w:rPr>
                    </m:ctrlPr>
                  </m:fPr>
                  <m:num>
                    <m:r>
                      <w:rPr>
                        <w:rFonts w:ascii="Cambria Math" w:hAnsi="Cambria Math" w:cstheme="majorBidi"/>
                        <w:noProof/>
                        <w:lang w:val="en-GB"/>
                      </w:rPr>
                      <m:t>f</m:t>
                    </m:r>
                  </m:num>
                  <m:den>
                    <m:r>
                      <w:rPr>
                        <w:rFonts w:ascii="Cambria Math" w:hAnsi="Cambria Math" w:cstheme="majorBidi"/>
                        <w:noProof/>
                        <w:lang w:val="en-GB"/>
                      </w:rPr>
                      <m:t>700</m:t>
                    </m:r>
                  </m:den>
                </m:f>
              </m:e>
            </m:d>
          </m:e>
        </m:func>
      </m:oMath>
    </w:p>
    <w:p w:rsidR="007D0CEE" w:rsidRPr="001529DA" w:rsidRDefault="007D0CEE" w:rsidP="007936BC">
      <w:pPr>
        <w:pStyle w:val="ListParagraph"/>
        <w:numPr>
          <w:ilvl w:val="0"/>
          <w:numId w:val="9"/>
        </w:numPr>
        <w:spacing w:after="0"/>
        <w:jc w:val="both"/>
        <w:rPr>
          <w:rFonts w:cstheme="majorBidi"/>
          <w:noProof/>
          <w:lang w:val="en-GB"/>
        </w:rPr>
      </w:pPr>
      <w:r w:rsidRPr="001529DA">
        <w:rPr>
          <w:rFonts w:cstheme="majorBidi"/>
          <w:noProof/>
          <w:lang w:val="en-GB"/>
        </w:rPr>
        <w:t>Calculate the Log of the result</w:t>
      </w:r>
    </w:p>
    <w:p w:rsidR="007D0CEE" w:rsidRPr="001529DA" w:rsidRDefault="007D0CEE" w:rsidP="007936BC">
      <w:pPr>
        <w:pStyle w:val="ListParagraph"/>
        <w:numPr>
          <w:ilvl w:val="0"/>
          <w:numId w:val="9"/>
        </w:numPr>
        <w:spacing w:after="0"/>
        <w:jc w:val="both"/>
        <w:rPr>
          <w:rFonts w:cstheme="majorBidi"/>
          <w:noProof/>
          <w:lang w:val="en-GB"/>
        </w:rPr>
      </w:pPr>
      <w:r w:rsidRPr="001529DA">
        <w:rPr>
          <w:rFonts w:cstheme="majorBidi"/>
          <w:noProof/>
          <w:lang w:val="en-GB"/>
        </w:rPr>
        <w:t>Do another Fourier Transform or a Discrete Cosine Transform.</w:t>
      </w:r>
    </w:p>
    <w:p w:rsidR="00F974FE" w:rsidRPr="00714A03" w:rsidRDefault="00714A03" w:rsidP="005B2BD2">
      <w:pPr>
        <w:spacing w:after="0"/>
        <w:jc w:val="center"/>
        <w:rPr>
          <w:rFonts w:cstheme="majorBidi"/>
          <w:noProof/>
        </w:rPr>
      </w:pPr>
      <w:r w:rsidRPr="001529DA">
        <w:rPr>
          <w:rFonts w:cstheme="majorBidi"/>
          <w:noProof/>
        </w:rPr>
        <w:drawing>
          <wp:inline distT="0" distB="0" distL="0" distR="0" wp14:anchorId="0784C9E9" wp14:editId="0C429D0E">
            <wp:extent cx="5943600" cy="2308860"/>
            <wp:effectExtent l="0" t="0" r="0" b="0"/>
            <wp:docPr id="10" name="Picture 1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inline>
        </w:drawing>
      </w:r>
    </w:p>
    <w:p w:rsidR="00A21633" w:rsidRPr="005B2BD2" w:rsidRDefault="00A21633" w:rsidP="00A21633">
      <w:pPr>
        <w:pStyle w:val="Caption"/>
        <w:jc w:val="center"/>
        <w:rPr>
          <w:noProof/>
          <w:color w:val="auto"/>
          <w:sz w:val="24"/>
          <w:szCs w:val="24"/>
          <w:lang w:val="en-GB"/>
        </w:rPr>
      </w:pPr>
      <w:bookmarkStart w:id="37" w:name="_Toc47269628"/>
      <w:r w:rsidRPr="005B2BD2">
        <w:rPr>
          <w:b/>
          <w:bCs/>
          <w:color w:val="auto"/>
          <w:sz w:val="24"/>
          <w:szCs w:val="24"/>
          <w:lang w:val="en-GB"/>
        </w:rPr>
        <w:t>Figure 2.2</w:t>
      </w:r>
      <w:r w:rsidRPr="005B2BD2">
        <w:rPr>
          <w:color w:val="auto"/>
          <w:sz w:val="24"/>
          <w:szCs w:val="24"/>
          <w:lang w:val="en-GB"/>
        </w:rPr>
        <w:t xml:space="preserve"> A block diagram for an algorithm to compute MFCC</w:t>
      </w:r>
    </w:p>
    <w:p w:rsidR="005B2BD2" w:rsidRDefault="005B2BD2" w:rsidP="005B2BD2">
      <w:pPr>
        <w:rPr>
          <w:rFonts w:eastAsiaTheme="majorEastAsia" w:cstheme="majorBidi"/>
          <w:b/>
          <w:noProof/>
          <w:sz w:val="30"/>
          <w:szCs w:val="26"/>
          <w:lang w:val="en-GB"/>
        </w:rPr>
      </w:pPr>
    </w:p>
    <w:p w:rsidR="005B2BD2" w:rsidRDefault="005B2BD2" w:rsidP="005B2BD2">
      <w:pPr>
        <w:rPr>
          <w:lang w:val="en-GB"/>
        </w:rPr>
      </w:pPr>
    </w:p>
    <w:p w:rsidR="00A21633" w:rsidRPr="005B2BD2" w:rsidRDefault="00A21633" w:rsidP="005B2BD2">
      <w:pPr>
        <w:rPr>
          <w:lang w:val="en-GB"/>
        </w:rPr>
      </w:pPr>
    </w:p>
    <w:p w:rsidR="007D0CEE" w:rsidRPr="001529DA" w:rsidRDefault="005B2BD2" w:rsidP="00EA446E">
      <w:pPr>
        <w:pStyle w:val="Heading2"/>
        <w:rPr>
          <w:noProof/>
          <w:lang w:val="en-GB"/>
        </w:rPr>
      </w:pPr>
      <w:bookmarkStart w:id="38" w:name="_Toc47814297"/>
      <w:r>
        <w:rPr>
          <w:noProof/>
          <w:lang w:val="en-GB"/>
        </w:rPr>
        <w:lastRenderedPageBreak/>
        <w:t>2</w:t>
      </w:r>
      <w:r w:rsidR="001529DA">
        <w:rPr>
          <w:noProof/>
          <w:lang w:val="en-GB"/>
        </w:rPr>
        <w:t>.2.2</w:t>
      </w:r>
      <w:r w:rsidR="001529DA">
        <w:rPr>
          <w:noProof/>
          <w:lang w:val="en-GB"/>
        </w:rPr>
        <w:tab/>
      </w:r>
      <w:r w:rsidR="007D0CEE" w:rsidRPr="001529DA">
        <w:rPr>
          <w:noProof/>
          <w:lang w:val="en-GB"/>
        </w:rPr>
        <w:t>Hidden Markov Models (HMMs)</w:t>
      </w:r>
      <w:bookmarkEnd w:id="37"/>
      <w:bookmarkEnd w:id="38"/>
    </w:p>
    <w:p w:rsidR="007D0CEE" w:rsidRPr="001529DA" w:rsidRDefault="007D0CEE" w:rsidP="00EA446E">
      <w:pPr>
        <w:pStyle w:val="Heading3"/>
        <w:spacing w:after="0" w:afterAutospacing="0"/>
        <w:rPr>
          <w:rFonts w:asciiTheme="majorBidi" w:hAnsiTheme="majorBidi" w:cstheme="majorBidi"/>
          <w:noProof/>
          <w:lang w:val="en-GB"/>
        </w:rPr>
      </w:pPr>
      <w:bookmarkStart w:id="39" w:name="_Toc47269629"/>
      <w:bookmarkStart w:id="40" w:name="_Toc47814298"/>
      <w:r w:rsidRPr="001529DA">
        <w:rPr>
          <w:rFonts w:asciiTheme="majorBidi" w:hAnsiTheme="majorBidi" w:cstheme="majorBidi"/>
          <w:noProof/>
          <w:lang w:val="en-GB"/>
        </w:rPr>
        <w:t>Markov Chains</w:t>
      </w:r>
      <w:bookmarkEnd w:id="39"/>
      <w:bookmarkEnd w:id="40"/>
    </w:p>
    <w:p w:rsidR="007D0CEE" w:rsidRPr="001529DA" w:rsidRDefault="007D0CEE" w:rsidP="007936BC">
      <w:pPr>
        <w:spacing w:after="0"/>
        <w:jc w:val="both"/>
        <w:rPr>
          <w:rFonts w:cstheme="majorBidi"/>
          <w:noProof/>
          <w:lang w:val="en-GB"/>
        </w:rPr>
      </w:pPr>
      <w:r w:rsidRPr="001529DA">
        <w:rPr>
          <w:rFonts w:cstheme="majorBidi"/>
          <w:noProof/>
          <w:lang w:val="en-GB"/>
        </w:rPr>
        <w:t xml:space="preserve">Let us begin with first identifying what is a Markov State and a Markov Chain. In a random process in which the random variable exists in a certain value or a </w:t>
      </w:r>
      <w:r w:rsidRPr="001529DA">
        <w:rPr>
          <w:rFonts w:cstheme="majorBidi"/>
          <w:i/>
          <w:iCs/>
          <w:noProof/>
          <w:lang w:val="en-GB"/>
        </w:rPr>
        <w:t xml:space="preserve">state </w:t>
      </w:r>
      <w:r w:rsidRPr="001529DA">
        <w:rPr>
          <w:rFonts w:cstheme="majorBidi"/>
          <w:noProof/>
          <w:lang w:val="en-GB"/>
        </w:rPr>
        <w:t xml:space="preserve">if it changes states and the probability  it settles in a certain state is only given by the previous state </w:t>
      </w:r>
      <w:r w:rsidRPr="001529DA">
        <w:rPr>
          <w:rFonts w:cstheme="majorBidi"/>
          <w:i/>
          <w:iCs/>
          <w:noProof/>
          <w:lang w:val="en-GB"/>
        </w:rPr>
        <w:t xml:space="preserve">irrespective of its history or how it ended up there </w:t>
      </w:r>
      <w:r w:rsidRPr="001529DA">
        <w:rPr>
          <w:rFonts w:cstheme="majorBidi"/>
          <w:noProof/>
          <w:lang w:val="en-GB"/>
        </w:rPr>
        <w:t>is called a Markov State. A Markov Chain is just a series of successive states</w:t>
      </w:r>
    </w:p>
    <w:p w:rsidR="007D0CEE" w:rsidRPr="001529DA" w:rsidRDefault="005B2BD2" w:rsidP="005B2BD2">
      <w:pPr>
        <w:spacing w:after="0"/>
        <w:jc w:val="center"/>
        <w:rPr>
          <w:rFonts w:cstheme="majorBidi"/>
          <w:noProof/>
          <w:lang w:val="en-GB"/>
        </w:rPr>
      </w:pPr>
      <w:r w:rsidRPr="001529DA">
        <w:rPr>
          <w:rFonts w:cstheme="majorBidi"/>
          <w:noProof/>
        </w:rPr>
        <w:drawing>
          <wp:inline distT="0" distB="0" distL="0" distR="0" wp14:anchorId="728FD868" wp14:editId="136E0213">
            <wp:extent cx="5554980" cy="342900"/>
            <wp:effectExtent l="0" t="0" r="7620" b="0"/>
            <wp:docPr id="12" name="Picture 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po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4980" cy="342900"/>
                    </a:xfrm>
                    <a:prstGeom prst="rect">
                      <a:avLst/>
                    </a:prstGeom>
                    <a:noFill/>
                    <a:ln>
                      <a:noFill/>
                    </a:ln>
                  </pic:spPr>
                </pic:pic>
              </a:graphicData>
            </a:graphic>
          </wp:inline>
        </w:drawing>
      </w:r>
      <w:r w:rsidR="007D0CEE" w:rsidRPr="001529DA">
        <w:rPr>
          <w:rFonts w:cstheme="majorBidi"/>
          <w:noProof/>
        </w:rPr>
        <w:drawing>
          <wp:inline distT="0" distB="0" distL="0" distR="0" wp14:anchorId="7E5242C7" wp14:editId="34D8CF1E">
            <wp:extent cx="3462655" cy="2171700"/>
            <wp:effectExtent l="0" t="0" r="4445" b="0"/>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for pos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2655" cy="2171700"/>
                    </a:xfrm>
                    <a:prstGeom prst="rect">
                      <a:avLst/>
                    </a:prstGeom>
                    <a:noFill/>
                    <a:ln>
                      <a:noFill/>
                    </a:ln>
                  </pic:spPr>
                </pic:pic>
              </a:graphicData>
            </a:graphic>
          </wp:inline>
        </w:drawing>
      </w:r>
    </w:p>
    <w:p w:rsidR="007D0CEE" w:rsidRPr="005B2BD2" w:rsidRDefault="007D0CEE" w:rsidP="005B2BD2">
      <w:pPr>
        <w:pStyle w:val="Caption"/>
        <w:spacing w:after="0"/>
        <w:jc w:val="center"/>
        <w:rPr>
          <w:rFonts w:cstheme="majorBidi"/>
          <w:noProof/>
          <w:color w:val="auto"/>
          <w:sz w:val="24"/>
          <w:szCs w:val="24"/>
          <w:lang w:val="en-GB"/>
        </w:rPr>
      </w:pPr>
      <w:bookmarkStart w:id="41" w:name="_Toc47826697"/>
      <w:r w:rsidRPr="005B2BD2">
        <w:rPr>
          <w:rFonts w:cstheme="majorBidi"/>
          <w:b/>
          <w:bCs/>
          <w:noProof/>
          <w:color w:val="auto"/>
          <w:sz w:val="24"/>
          <w:szCs w:val="24"/>
          <w:lang w:val="en-GB"/>
        </w:rPr>
        <w:t xml:space="preserve">Figure </w:t>
      </w:r>
      <w:r w:rsidR="005B2BD2" w:rsidRPr="005B2BD2">
        <w:rPr>
          <w:rFonts w:cstheme="majorBidi"/>
          <w:b/>
          <w:bCs/>
          <w:noProof/>
          <w:color w:val="auto"/>
          <w:sz w:val="24"/>
          <w:szCs w:val="24"/>
          <w:lang w:val="en-GB"/>
        </w:rPr>
        <w:t>2.</w:t>
      </w:r>
      <w:r w:rsidRPr="005B2BD2">
        <w:rPr>
          <w:rFonts w:cstheme="majorBidi"/>
          <w:b/>
          <w:bCs/>
          <w:noProof/>
          <w:color w:val="auto"/>
          <w:sz w:val="24"/>
          <w:szCs w:val="24"/>
          <w:lang w:val="en-GB"/>
        </w:rPr>
        <w:fldChar w:fldCharType="begin"/>
      </w:r>
      <w:r w:rsidRPr="005B2BD2">
        <w:rPr>
          <w:rFonts w:cstheme="majorBidi"/>
          <w:b/>
          <w:bCs/>
          <w:noProof/>
          <w:color w:val="auto"/>
          <w:sz w:val="24"/>
          <w:szCs w:val="24"/>
          <w:lang w:val="en-GB"/>
        </w:rPr>
        <w:instrText xml:space="preserve"> SEQ Figure \* ARABIC </w:instrText>
      </w:r>
      <w:r w:rsidRPr="005B2BD2">
        <w:rPr>
          <w:rFonts w:cstheme="majorBidi"/>
          <w:b/>
          <w:bCs/>
          <w:noProof/>
          <w:color w:val="auto"/>
          <w:sz w:val="24"/>
          <w:szCs w:val="24"/>
          <w:lang w:val="en-GB"/>
        </w:rPr>
        <w:fldChar w:fldCharType="separate"/>
      </w:r>
      <w:r w:rsidR="006B7AE2" w:rsidRPr="005B2BD2">
        <w:rPr>
          <w:rFonts w:cstheme="majorBidi"/>
          <w:b/>
          <w:bCs/>
          <w:noProof/>
          <w:color w:val="auto"/>
          <w:sz w:val="24"/>
          <w:szCs w:val="24"/>
          <w:lang w:val="en-GB"/>
        </w:rPr>
        <w:t>3</w:t>
      </w:r>
      <w:r w:rsidRPr="005B2BD2">
        <w:rPr>
          <w:rFonts w:cstheme="majorBidi"/>
          <w:b/>
          <w:bCs/>
          <w:noProof/>
          <w:color w:val="auto"/>
          <w:sz w:val="24"/>
          <w:szCs w:val="24"/>
          <w:lang w:val="en-GB"/>
        </w:rPr>
        <w:fldChar w:fldCharType="end"/>
      </w:r>
      <w:r w:rsidRPr="005B2BD2">
        <w:rPr>
          <w:rFonts w:cstheme="majorBidi"/>
          <w:noProof/>
          <w:color w:val="auto"/>
          <w:sz w:val="24"/>
          <w:szCs w:val="24"/>
          <w:lang w:val="en-GB"/>
        </w:rPr>
        <w:t xml:space="preserve"> Markov Chain example</w:t>
      </w:r>
      <w:bookmarkEnd w:id="41"/>
    </w:p>
    <w:p w:rsidR="007D0CEE" w:rsidRPr="001529DA" w:rsidRDefault="007D0CEE" w:rsidP="00EA446E">
      <w:pPr>
        <w:pStyle w:val="Heading3"/>
        <w:spacing w:after="0" w:afterAutospacing="0"/>
        <w:rPr>
          <w:rFonts w:asciiTheme="majorBidi" w:hAnsiTheme="majorBidi" w:cstheme="majorBidi"/>
          <w:noProof/>
          <w:lang w:val="en-GB"/>
        </w:rPr>
      </w:pPr>
      <w:bookmarkStart w:id="42" w:name="_Toc47269630"/>
      <w:bookmarkStart w:id="43" w:name="_Toc47814299"/>
      <w:r w:rsidRPr="001529DA">
        <w:rPr>
          <w:rFonts w:asciiTheme="majorBidi" w:hAnsiTheme="majorBidi" w:cstheme="majorBidi"/>
          <w:noProof/>
          <w:lang w:val="en-GB"/>
        </w:rPr>
        <w:t>Hidden Markov Models</w:t>
      </w:r>
      <w:bookmarkEnd w:id="42"/>
      <w:bookmarkEnd w:id="43"/>
    </w:p>
    <w:p w:rsidR="007D0CEE" w:rsidRPr="001529DA" w:rsidRDefault="007D0CEE" w:rsidP="007936BC">
      <w:pPr>
        <w:spacing w:after="0"/>
        <w:jc w:val="both"/>
        <w:rPr>
          <w:rFonts w:cstheme="majorBidi"/>
          <w:noProof/>
          <w:lang w:val="en-GB"/>
        </w:rPr>
      </w:pPr>
      <w:r w:rsidRPr="001529DA">
        <w:rPr>
          <w:rFonts w:cstheme="majorBidi"/>
          <w:noProof/>
          <w:lang w:val="en-GB"/>
        </w:rPr>
        <w:t xml:space="preserve">Hidden Markov Models are just random or probabilistic processes which its underlaying Markov Chain is </w:t>
      </w:r>
      <w:r w:rsidRPr="001529DA">
        <w:rPr>
          <w:rFonts w:cstheme="majorBidi"/>
          <w:i/>
          <w:iCs/>
          <w:noProof/>
          <w:lang w:val="en-GB"/>
        </w:rPr>
        <w:t>hidden</w:t>
      </w:r>
      <w:r w:rsidRPr="001529DA">
        <w:rPr>
          <w:rFonts w:cstheme="majorBidi"/>
          <w:noProof/>
          <w:lang w:val="en-GB"/>
        </w:rPr>
        <w:t xml:space="preserve"> from us and we must come up with a way to reconstruct them from the observations we make. There exist many algorithms to reconstruct them one of note is </w:t>
      </w:r>
      <w:r w:rsidRPr="001529DA">
        <w:rPr>
          <w:rFonts w:cstheme="majorBidi"/>
          <w:b/>
          <w:bCs/>
          <w:noProof/>
          <w:lang w:val="en-GB"/>
        </w:rPr>
        <w:t>Viterbi algorithm</w:t>
      </w:r>
      <w:r w:rsidRPr="001529DA">
        <w:rPr>
          <w:rFonts w:cstheme="majorBidi"/>
          <w:noProof/>
          <w:lang w:val="en-GB"/>
        </w:rPr>
        <w:t>.</w:t>
      </w:r>
    </w:p>
    <w:p w:rsidR="007D0CEE" w:rsidRPr="001529DA" w:rsidRDefault="007D0CEE" w:rsidP="007936BC">
      <w:pPr>
        <w:pStyle w:val="Heading4"/>
        <w:jc w:val="both"/>
        <w:rPr>
          <w:rFonts w:asciiTheme="majorBidi" w:hAnsiTheme="majorBidi"/>
          <w:noProof/>
          <w:color w:val="auto"/>
          <w:lang w:val="en-GB"/>
        </w:rPr>
      </w:pPr>
      <w:r w:rsidRPr="001529DA">
        <w:rPr>
          <w:rFonts w:asciiTheme="majorBidi" w:hAnsiTheme="majorBidi"/>
          <w:noProof/>
          <w:color w:val="auto"/>
        </w:rPr>
        <w:drawing>
          <wp:anchor distT="0" distB="0" distL="114300" distR="114300" simplePos="0" relativeHeight="251666432" behindDoc="0" locked="0" layoutInCell="1" allowOverlap="1" wp14:anchorId="7C8E916E" wp14:editId="046E1982">
            <wp:simplePos x="0" y="0"/>
            <wp:positionH relativeFrom="margin">
              <wp:posOffset>4396740</wp:posOffset>
            </wp:positionH>
            <wp:positionV relativeFrom="paragraph">
              <wp:posOffset>167005</wp:posOffset>
            </wp:positionV>
            <wp:extent cx="1478280" cy="280670"/>
            <wp:effectExtent l="0" t="0" r="762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478280" cy="280670"/>
                    </a:xfrm>
                    <a:prstGeom prst="rect">
                      <a:avLst/>
                    </a:prstGeom>
                  </pic:spPr>
                </pic:pic>
              </a:graphicData>
            </a:graphic>
          </wp:anchor>
        </w:drawing>
      </w:r>
      <w:r w:rsidRPr="001529DA">
        <w:rPr>
          <w:rFonts w:asciiTheme="majorBidi" w:hAnsiTheme="majorBidi"/>
          <w:noProof/>
          <w:color w:val="auto"/>
          <w:lang w:val="en-GB"/>
        </w:rPr>
        <w:t>HMMs for the Task of Speech Recognition</w:t>
      </w:r>
    </w:p>
    <w:p w:rsidR="007D0CEE" w:rsidRPr="001529DA" w:rsidRDefault="007D0CEE" w:rsidP="007936BC">
      <w:pPr>
        <w:spacing w:after="0"/>
        <w:jc w:val="both"/>
        <w:rPr>
          <w:rFonts w:cstheme="majorBidi"/>
          <w:b/>
          <w:bCs/>
          <w:noProof/>
          <w:lang w:val="en-GB"/>
        </w:rPr>
      </w:pPr>
      <w:r w:rsidRPr="001529DA">
        <w:rPr>
          <w:rFonts w:cstheme="majorBidi"/>
          <w:noProof/>
          <w:lang w:val="en-GB"/>
        </w:rPr>
        <w:t xml:space="preserve">In Speech Recognition we want to estimate the word </w:t>
      </w:r>
      <w:r w:rsidRPr="001529DA">
        <w:rPr>
          <w:rFonts w:cstheme="majorBidi"/>
          <w:b/>
          <w:bCs/>
          <w:noProof/>
          <w:lang w:val="en-GB"/>
        </w:rPr>
        <w:t>W</w:t>
      </w:r>
      <w:r w:rsidRPr="001529DA">
        <w:rPr>
          <w:rFonts w:cstheme="majorBidi"/>
          <w:noProof/>
          <w:lang w:val="en-GB"/>
        </w:rPr>
        <w:t xml:space="preserve"> given utterances </w:t>
      </w:r>
      <w:r w:rsidRPr="001529DA">
        <w:rPr>
          <w:rFonts w:cstheme="majorBidi"/>
          <w:b/>
          <w:bCs/>
          <w:noProof/>
          <w:lang w:val="en-GB"/>
        </w:rPr>
        <w:t xml:space="preserve">O </w:t>
      </w:r>
    </w:p>
    <w:p w:rsidR="007D0CEE" w:rsidRPr="001529DA" w:rsidRDefault="007D0CEE" w:rsidP="007936BC">
      <w:pPr>
        <w:spacing w:after="0"/>
        <w:jc w:val="both"/>
        <w:rPr>
          <w:rFonts w:cstheme="majorBidi"/>
          <w:noProof/>
          <w:lang w:val="en-GB"/>
        </w:rPr>
      </w:pPr>
      <w:r w:rsidRPr="001529DA">
        <w:rPr>
          <w:rFonts w:cstheme="majorBidi"/>
          <w:noProof/>
        </w:rPr>
        <w:drawing>
          <wp:anchor distT="0" distB="0" distL="114300" distR="114300" simplePos="0" relativeHeight="251667456" behindDoc="0" locked="0" layoutInCell="1" allowOverlap="1" wp14:anchorId="0ED53D1D" wp14:editId="25962D72">
            <wp:simplePos x="0" y="0"/>
            <wp:positionH relativeFrom="margin">
              <wp:posOffset>3413125</wp:posOffset>
            </wp:positionH>
            <wp:positionV relativeFrom="paragraph">
              <wp:posOffset>9525</wp:posOffset>
            </wp:positionV>
            <wp:extent cx="3340735" cy="2743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0735" cy="274320"/>
                    </a:xfrm>
                    <a:prstGeom prst="rect">
                      <a:avLst/>
                    </a:prstGeom>
                  </pic:spPr>
                </pic:pic>
              </a:graphicData>
            </a:graphic>
            <wp14:sizeRelH relativeFrom="margin">
              <wp14:pctWidth>0</wp14:pctWidth>
            </wp14:sizeRelH>
            <wp14:sizeRelV relativeFrom="margin">
              <wp14:pctHeight>0</wp14:pctHeight>
            </wp14:sizeRelV>
          </wp:anchor>
        </w:drawing>
      </w:r>
      <w:r w:rsidRPr="001529DA">
        <w:rPr>
          <w:rFonts w:cstheme="majorBidi"/>
          <w:noProof/>
          <w:lang w:val="en-GB"/>
        </w:rPr>
        <w:t>Using Bayes Theorem, we can reformulate the problem as</w:t>
      </w:r>
    </w:p>
    <w:p w:rsidR="007D0CEE" w:rsidRPr="001529DA" w:rsidRDefault="007D0CEE" w:rsidP="007936BC">
      <w:pPr>
        <w:spacing w:after="0"/>
        <w:jc w:val="both"/>
        <w:rPr>
          <w:rFonts w:cstheme="majorBidi"/>
          <w:noProof/>
          <w:lang w:val="en-GB"/>
        </w:rPr>
      </w:pPr>
      <w:r w:rsidRPr="001529DA">
        <w:rPr>
          <w:rFonts w:cstheme="majorBidi"/>
          <w:noProof/>
          <w:lang w:val="en-GB"/>
        </w:rPr>
        <w:t xml:space="preserve">This splits the task into two components </w:t>
      </w:r>
      <w:r w:rsidRPr="001529DA">
        <w:rPr>
          <w:rFonts w:cstheme="majorBidi"/>
          <w:b/>
          <w:bCs/>
          <w:noProof/>
          <w:lang w:val="en-GB"/>
        </w:rPr>
        <w:t>P(O|W)</w:t>
      </w:r>
      <w:r w:rsidRPr="001529DA">
        <w:rPr>
          <w:rFonts w:cstheme="majorBidi"/>
          <w:noProof/>
          <w:lang w:val="en-GB"/>
        </w:rPr>
        <w:t xml:space="preserve">, which is called the acoustic model i.e. how likely an utterance given a word as an input, and </w:t>
      </w:r>
      <w:r w:rsidRPr="001529DA">
        <w:rPr>
          <w:rFonts w:cstheme="majorBidi"/>
          <w:b/>
          <w:bCs/>
          <w:noProof/>
          <w:lang w:val="en-GB"/>
        </w:rPr>
        <w:t>P(W)</w:t>
      </w:r>
      <w:r w:rsidRPr="001529DA">
        <w:rPr>
          <w:rFonts w:cstheme="majorBidi"/>
          <w:noProof/>
          <w:lang w:val="en-GB"/>
        </w:rPr>
        <w:t>, which is called the language model, how likely a word to occur in a text of the language overall. In most speech recognition systems, the acoustic model is represented by Hidden Markov Models (HMMs), which are a generative model of a linguistic unit of speech (phone, word). Each HMM is a finite state machine with n states whereby each state, besides the first and last, has specific output probabilities and each state transition between states is associated with a transition probability. Each state represents an utterance and the end of a chain represents a word.</w:t>
      </w:r>
    </w:p>
    <w:p w:rsidR="007D0CEE" w:rsidRPr="001529DA" w:rsidRDefault="007D0CEE" w:rsidP="00EA446E">
      <w:pPr>
        <w:keepNext/>
        <w:spacing w:after="0"/>
        <w:rPr>
          <w:rFonts w:cstheme="majorBidi"/>
          <w:noProof/>
          <w:lang w:val="en-GB"/>
        </w:rPr>
      </w:pPr>
      <w:r w:rsidRPr="001529DA">
        <w:rPr>
          <w:rFonts w:cstheme="majorBidi"/>
          <w:noProof/>
          <w:lang w:val="en-GB"/>
        </w:rPr>
        <w:lastRenderedPageBreak/>
        <w:t xml:space="preserve"> </w:t>
      </w:r>
      <w:r w:rsidRPr="001529DA">
        <w:rPr>
          <w:rFonts w:cstheme="majorBidi"/>
          <w:noProof/>
        </w:rPr>
        <w:drawing>
          <wp:inline distT="0" distB="0" distL="0" distR="0" wp14:anchorId="0D5A32D4" wp14:editId="585C9C45">
            <wp:extent cx="5943600" cy="2994660"/>
            <wp:effectExtent l="0" t="0" r="0" b="0"/>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snip.png"/>
                    <pic:cNvPicPr/>
                  </pic:nvPicPr>
                  <pic:blipFill rotWithShape="1">
                    <a:blip r:embed="rId58">
                      <a:extLst>
                        <a:ext uri="{28A0092B-C50C-407E-A947-70E740481C1C}">
                          <a14:useLocalDpi xmlns:a14="http://schemas.microsoft.com/office/drawing/2010/main" val="0"/>
                        </a:ext>
                      </a:extLst>
                    </a:blip>
                    <a:srcRect b="4496"/>
                    <a:stretch/>
                  </pic:blipFill>
                  <pic:spPr bwMode="auto">
                    <a:xfrm>
                      <a:off x="0" y="0"/>
                      <a:ext cx="5943600" cy="2994660"/>
                    </a:xfrm>
                    <a:prstGeom prst="rect">
                      <a:avLst/>
                    </a:prstGeom>
                    <a:ln>
                      <a:noFill/>
                    </a:ln>
                    <a:extLst>
                      <a:ext uri="{53640926-AAD7-44D8-BBD7-CCE9431645EC}">
                        <a14:shadowObscured xmlns:a14="http://schemas.microsoft.com/office/drawing/2010/main"/>
                      </a:ext>
                    </a:extLst>
                  </pic:spPr>
                </pic:pic>
              </a:graphicData>
            </a:graphic>
          </wp:inline>
        </w:drawing>
      </w:r>
    </w:p>
    <w:p w:rsidR="007D0CEE" w:rsidRPr="005B2BD2" w:rsidRDefault="007D0CEE" w:rsidP="00992D17">
      <w:pPr>
        <w:pStyle w:val="Caption"/>
        <w:spacing w:after="0"/>
        <w:jc w:val="center"/>
        <w:rPr>
          <w:rFonts w:cstheme="majorBidi"/>
          <w:noProof/>
          <w:color w:val="auto"/>
          <w:sz w:val="24"/>
          <w:szCs w:val="24"/>
          <w:lang w:val="en-GB"/>
        </w:rPr>
      </w:pPr>
      <w:bookmarkStart w:id="44" w:name="_Toc47826698"/>
      <w:r w:rsidRPr="005B2BD2">
        <w:rPr>
          <w:rFonts w:cstheme="majorBidi"/>
          <w:b/>
          <w:bCs/>
          <w:noProof/>
          <w:color w:val="auto"/>
          <w:sz w:val="24"/>
          <w:szCs w:val="24"/>
          <w:lang w:val="en-GB"/>
        </w:rPr>
        <w:t xml:space="preserve">Figure </w:t>
      </w:r>
      <w:r w:rsidR="005B2BD2" w:rsidRPr="005B2BD2">
        <w:rPr>
          <w:rFonts w:cstheme="majorBidi"/>
          <w:b/>
          <w:bCs/>
          <w:noProof/>
          <w:color w:val="auto"/>
          <w:sz w:val="24"/>
          <w:szCs w:val="24"/>
          <w:lang w:val="en-GB"/>
        </w:rPr>
        <w:t>2.</w:t>
      </w:r>
      <w:r w:rsidRPr="005B2BD2">
        <w:rPr>
          <w:rFonts w:cstheme="majorBidi"/>
          <w:b/>
          <w:bCs/>
          <w:noProof/>
          <w:color w:val="auto"/>
          <w:sz w:val="24"/>
          <w:szCs w:val="24"/>
          <w:lang w:val="en-GB"/>
        </w:rPr>
        <w:fldChar w:fldCharType="begin"/>
      </w:r>
      <w:r w:rsidRPr="005B2BD2">
        <w:rPr>
          <w:rFonts w:cstheme="majorBidi"/>
          <w:b/>
          <w:bCs/>
          <w:noProof/>
          <w:color w:val="auto"/>
          <w:sz w:val="24"/>
          <w:szCs w:val="24"/>
          <w:lang w:val="en-GB"/>
        </w:rPr>
        <w:instrText xml:space="preserve"> SEQ Figure \* ARABIC </w:instrText>
      </w:r>
      <w:r w:rsidRPr="005B2BD2">
        <w:rPr>
          <w:rFonts w:cstheme="majorBidi"/>
          <w:b/>
          <w:bCs/>
          <w:noProof/>
          <w:color w:val="auto"/>
          <w:sz w:val="24"/>
          <w:szCs w:val="24"/>
          <w:lang w:val="en-GB"/>
        </w:rPr>
        <w:fldChar w:fldCharType="separate"/>
      </w:r>
      <w:r w:rsidR="006B7AE2" w:rsidRPr="005B2BD2">
        <w:rPr>
          <w:rFonts w:cstheme="majorBidi"/>
          <w:b/>
          <w:bCs/>
          <w:noProof/>
          <w:color w:val="auto"/>
          <w:sz w:val="24"/>
          <w:szCs w:val="24"/>
          <w:lang w:val="en-GB"/>
        </w:rPr>
        <w:t>4</w:t>
      </w:r>
      <w:r w:rsidRPr="005B2BD2">
        <w:rPr>
          <w:rFonts w:cstheme="majorBidi"/>
          <w:b/>
          <w:bCs/>
          <w:noProof/>
          <w:color w:val="auto"/>
          <w:sz w:val="24"/>
          <w:szCs w:val="24"/>
          <w:lang w:val="en-GB"/>
        </w:rPr>
        <w:fldChar w:fldCharType="end"/>
      </w:r>
      <w:r w:rsidRPr="005B2BD2">
        <w:rPr>
          <w:rFonts w:cstheme="majorBidi"/>
          <w:noProof/>
          <w:color w:val="auto"/>
          <w:sz w:val="24"/>
          <w:szCs w:val="24"/>
          <w:lang w:val="en-GB"/>
        </w:rPr>
        <w:t xml:space="preserve"> A Markov Model for Speech Recognition</w:t>
      </w:r>
      <w:bookmarkEnd w:id="44"/>
    </w:p>
    <w:p w:rsidR="005B2BD2" w:rsidRPr="005B2BD2" w:rsidRDefault="005B2BD2" w:rsidP="005B2BD2">
      <w:pPr>
        <w:rPr>
          <w:lang w:val="en-GB"/>
        </w:rPr>
      </w:pPr>
    </w:p>
    <w:p w:rsidR="007D0CEE" w:rsidRPr="001529DA" w:rsidRDefault="005B2BD2" w:rsidP="00EA446E">
      <w:pPr>
        <w:pStyle w:val="Heading2"/>
        <w:rPr>
          <w:noProof/>
          <w:lang w:val="en-GB"/>
        </w:rPr>
      </w:pPr>
      <w:bookmarkStart w:id="45" w:name="_Toc47269631"/>
      <w:bookmarkStart w:id="46" w:name="_Toc47814300"/>
      <w:r>
        <w:rPr>
          <w:noProof/>
          <w:lang w:val="en-GB"/>
        </w:rPr>
        <w:t>2</w:t>
      </w:r>
      <w:r w:rsidR="001529DA">
        <w:rPr>
          <w:noProof/>
          <w:lang w:val="en-GB"/>
        </w:rPr>
        <w:t>.2.3</w:t>
      </w:r>
      <w:r w:rsidR="001529DA">
        <w:rPr>
          <w:noProof/>
          <w:lang w:val="en-GB"/>
        </w:rPr>
        <w:tab/>
      </w:r>
      <w:r w:rsidR="007D0CEE" w:rsidRPr="001529DA">
        <w:rPr>
          <w:noProof/>
          <w:lang w:val="en-GB"/>
        </w:rPr>
        <w:t>Artificial Neural Networks</w:t>
      </w:r>
      <w:bookmarkEnd w:id="45"/>
      <w:bookmarkEnd w:id="46"/>
    </w:p>
    <w:p w:rsidR="004B672E" w:rsidRDefault="007D0CEE" w:rsidP="005B2BD2">
      <w:pPr>
        <w:spacing w:after="0"/>
        <w:jc w:val="both"/>
        <w:rPr>
          <w:rFonts w:cstheme="majorBidi"/>
          <w:noProof/>
          <w:lang w:val="en-GB"/>
        </w:rPr>
      </w:pPr>
      <w:r w:rsidRPr="001529DA">
        <w:rPr>
          <w:rFonts w:cstheme="majorBidi"/>
          <w:noProof/>
          <w:lang w:val="en-GB"/>
        </w:rPr>
        <w:t>It is a class of Machine Learning algorithms in which the biological neural pathways in the brain a mimcked through computational graphs. Each node in the graph is analogues to a neuron, and the connections between the graphs are analogues to synapses in which their thickness is represented by a weight on the connection which gets multiplied by the input. Each node produces a non-linear output</w:t>
      </w:r>
      <w:r w:rsidRPr="001529DA">
        <w:rPr>
          <w:rFonts w:cstheme="majorBidi"/>
          <w:noProof/>
          <w:rtl/>
          <w:lang w:val="en-GB" w:bidi="ar-EG"/>
        </w:rPr>
        <w:t xml:space="preserve">  </w:t>
      </w:r>
      <w:r w:rsidRPr="001529DA">
        <w:rPr>
          <w:rFonts w:cstheme="majorBidi"/>
          <w:noProof/>
          <w:lang w:bidi="ar-EG"/>
        </w:rPr>
        <w:t xml:space="preserve">from a linear combination of the inputs. </w:t>
      </w:r>
      <m:oMath>
        <m:r>
          <m:rPr>
            <m:sty m:val="bi"/>
          </m:rPr>
          <w:rPr>
            <w:rFonts w:ascii="Cambria Math" w:hAnsi="Cambria Math" w:cstheme="majorBidi"/>
            <w:noProof/>
            <w:lang w:bidi="ar-EG"/>
          </w:rPr>
          <m:t>y</m:t>
        </m:r>
        <m:r>
          <w:rPr>
            <w:rFonts w:ascii="Cambria Math" w:hAnsi="Cambria Math" w:cstheme="majorBidi"/>
            <w:noProof/>
            <w:lang w:bidi="ar-EG"/>
          </w:rPr>
          <m:t>=f(</m:t>
        </m:r>
        <m:r>
          <m:rPr>
            <m:sty m:val="bi"/>
          </m:rPr>
          <w:rPr>
            <w:rFonts w:ascii="Cambria Math" w:hAnsi="Cambria Math" w:cstheme="majorBidi"/>
            <w:noProof/>
            <w:lang w:bidi="ar-EG"/>
          </w:rPr>
          <m:t>wx</m:t>
        </m:r>
        <m:r>
          <w:rPr>
            <w:rFonts w:ascii="Cambria Math" w:hAnsi="Cambria Math" w:cstheme="majorBidi"/>
            <w:noProof/>
            <w:lang w:bidi="ar-EG"/>
          </w:rPr>
          <m:t>+</m:t>
        </m:r>
        <m:r>
          <m:rPr>
            <m:sty m:val="bi"/>
          </m:rPr>
          <w:rPr>
            <w:rFonts w:ascii="Cambria Math" w:hAnsi="Cambria Math" w:cstheme="majorBidi"/>
            <w:noProof/>
            <w:lang w:bidi="ar-EG"/>
          </w:rPr>
          <m:t>b</m:t>
        </m:r>
        <m:r>
          <w:rPr>
            <w:rFonts w:ascii="Cambria Math" w:hAnsi="Cambria Math" w:cstheme="majorBidi"/>
            <w:noProof/>
            <w:lang w:bidi="ar-EG"/>
          </w:rPr>
          <m:t>)</m:t>
        </m:r>
      </m:oMath>
      <w:r w:rsidRPr="001529DA">
        <w:rPr>
          <w:rFonts w:cstheme="majorBidi"/>
          <w:noProof/>
          <w:lang w:val="en-GB"/>
        </w:rPr>
        <w:t xml:space="preserve"> where y is the output vector, </w:t>
      </w:r>
      <w:r w:rsidRPr="001529DA">
        <w:rPr>
          <w:rFonts w:cstheme="majorBidi"/>
          <w:b/>
          <w:bCs/>
          <w:i/>
          <w:iCs/>
          <w:noProof/>
          <w:lang w:val="en-GB"/>
        </w:rPr>
        <w:t>w</w:t>
      </w:r>
      <w:r w:rsidRPr="001529DA">
        <w:rPr>
          <w:rFonts w:cstheme="majorBidi"/>
          <w:noProof/>
          <w:lang w:val="en-GB"/>
        </w:rPr>
        <w:t xml:space="preserve"> is the weight vector, </w:t>
      </w:r>
      <w:r w:rsidRPr="001529DA">
        <w:rPr>
          <w:rFonts w:cstheme="majorBidi"/>
          <w:b/>
          <w:bCs/>
          <w:i/>
          <w:iCs/>
          <w:noProof/>
          <w:lang w:val="en-GB"/>
        </w:rPr>
        <w:t>x</w:t>
      </w:r>
      <w:r w:rsidRPr="001529DA">
        <w:rPr>
          <w:rFonts w:cstheme="majorBidi"/>
          <w:noProof/>
          <w:lang w:val="en-GB"/>
        </w:rPr>
        <w:t xml:space="preserve"> is the input vector and </w:t>
      </w:r>
      <w:r w:rsidRPr="001529DA">
        <w:rPr>
          <w:rFonts w:cstheme="majorBidi"/>
          <w:b/>
          <w:bCs/>
          <w:i/>
          <w:iCs/>
          <w:noProof/>
          <w:lang w:val="en-GB"/>
        </w:rPr>
        <w:t>b</w:t>
      </w:r>
      <w:r w:rsidRPr="001529DA">
        <w:rPr>
          <w:rFonts w:cstheme="majorBidi"/>
          <w:noProof/>
          <w:lang w:val="en-GB"/>
        </w:rPr>
        <w:t xml:space="preserve"> a bias coeffecient; </w:t>
      </w:r>
      <w:r w:rsidRPr="001529DA">
        <w:rPr>
          <w:rFonts w:cstheme="majorBidi"/>
          <w:i/>
          <w:iCs/>
          <w:noProof/>
          <w:lang w:val="en-GB"/>
        </w:rPr>
        <w:t>f</w:t>
      </w:r>
      <w:r w:rsidRPr="001529DA">
        <w:rPr>
          <w:rFonts w:cstheme="majorBidi"/>
          <w:noProof/>
          <w:lang w:val="en-GB"/>
        </w:rPr>
        <w:t xml:space="preserve"> is the non-linear activation function. This non-linearity in the output of nodes allows the neural networks to produce highly complex functions that estimates or approximates the outputs to a high degree of accuracy.</w:t>
      </w:r>
    </w:p>
    <w:p w:rsidR="004B672E" w:rsidRDefault="004B672E" w:rsidP="005B2BD2">
      <w:pPr>
        <w:spacing w:after="0"/>
        <w:jc w:val="both"/>
        <w:rPr>
          <w:rFonts w:cstheme="majorBidi"/>
          <w:noProof/>
          <w:lang w:val="en-GB"/>
        </w:rPr>
      </w:pPr>
    </w:p>
    <w:p w:rsidR="004B672E" w:rsidRDefault="005B2BD2" w:rsidP="004B672E">
      <w:pPr>
        <w:spacing w:after="0"/>
        <w:jc w:val="center"/>
        <w:rPr>
          <w:rFonts w:cstheme="majorBidi"/>
          <w:noProof/>
          <w:lang w:val="en-GB" w:bidi="ar-EG"/>
        </w:rPr>
      </w:pPr>
      <w:r w:rsidRPr="001529DA">
        <w:rPr>
          <w:rFonts w:cstheme="majorBidi"/>
          <w:noProof/>
        </w:rPr>
        <w:drawing>
          <wp:inline distT="0" distB="0" distL="0" distR="0" wp14:anchorId="73E3F82D" wp14:editId="0BB4D2E2">
            <wp:extent cx="4145280" cy="2427835"/>
            <wp:effectExtent l="0" t="0" r="7620" b="0"/>
            <wp:docPr id="17" name="Picture 17" descr="Artificial neural network architecture (ANN i-h 1-h 2-h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tificial neural network architecture (ANN i-h 1-h 2-h n-o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5380" cy="2451321"/>
                    </a:xfrm>
                    <a:prstGeom prst="rect">
                      <a:avLst/>
                    </a:prstGeom>
                    <a:noFill/>
                    <a:ln>
                      <a:noFill/>
                    </a:ln>
                  </pic:spPr>
                </pic:pic>
              </a:graphicData>
            </a:graphic>
          </wp:inline>
        </w:drawing>
      </w:r>
    </w:p>
    <w:p w:rsidR="004B672E" w:rsidRPr="004B672E" w:rsidRDefault="004B672E" w:rsidP="004B672E">
      <w:pPr>
        <w:pStyle w:val="Caption"/>
        <w:jc w:val="center"/>
        <w:rPr>
          <w:noProof/>
          <w:color w:val="auto"/>
          <w:sz w:val="24"/>
          <w:szCs w:val="24"/>
        </w:rPr>
      </w:pPr>
      <w:r w:rsidRPr="004B672E">
        <w:rPr>
          <w:b/>
          <w:bCs/>
          <w:color w:val="auto"/>
          <w:sz w:val="24"/>
          <w:szCs w:val="24"/>
        </w:rPr>
        <w:t>Figure 2.5</w:t>
      </w:r>
      <w:r w:rsidRPr="004B672E">
        <w:rPr>
          <w:color w:val="auto"/>
          <w:sz w:val="24"/>
          <w:szCs w:val="24"/>
        </w:rPr>
        <w:t xml:space="preserve"> A graphical representation of an Artificial Neural Network</w:t>
      </w:r>
    </w:p>
    <w:p w:rsidR="004B672E" w:rsidRPr="004B672E" w:rsidRDefault="004B672E" w:rsidP="004B672E">
      <w:pPr>
        <w:spacing w:after="0"/>
        <w:jc w:val="center"/>
        <w:rPr>
          <w:rFonts w:cstheme="majorBidi"/>
          <w:b/>
          <w:bCs/>
          <w:noProof/>
          <w:lang w:bidi="ar-EG"/>
        </w:rPr>
      </w:pPr>
    </w:p>
    <w:p w:rsidR="004B672E" w:rsidRPr="004B672E" w:rsidRDefault="004B672E" w:rsidP="005B2BD2">
      <w:pPr>
        <w:spacing w:after="0"/>
        <w:jc w:val="both"/>
        <w:rPr>
          <w:rFonts w:cstheme="majorBidi"/>
          <w:b/>
          <w:bCs/>
          <w:noProof/>
          <w:lang w:bidi="ar-EG"/>
        </w:rPr>
      </w:pPr>
    </w:p>
    <w:p w:rsidR="005B2BD2" w:rsidRDefault="007D0CEE" w:rsidP="005B2BD2">
      <w:pPr>
        <w:spacing w:after="0"/>
        <w:jc w:val="both"/>
        <w:rPr>
          <w:rFonts w:cstheme="majorBidi"/>
          <w:noProof/>
          <w:lang w:val="en-GB"/>
        </w:rPr>
      </w:pPr>
      <w:r w:rsidRPr="001529DA">
        <w:rPr>
          <w:rFonts w:cstheme="majorBidi"/>
          <w:noProof/>
          <w:lang w:val="en-GB"/>
        </w:rPr>
        <w:t xml:space="preserve">The problem with neural networks that prevented itswidespread adoption before recent is that it requires huge resources to train, by training it is meant that a suitable set of weight vectors is calculated for the approximating function, using the most known common algorthms such as Gradient Descent, RMSprob, AdaGrad and Adam. This is done with aid of a </w:t>
      </w:r>
      <w:r w:rsidRPr="001529DA">
        <w:rPr>
          <w:rFonts w:cstheme="majorBidi"/>
          <w:i/>
          <w:iCs/>
          <w:noProof/>
          <w:lang w:val="en-GB"/>
        </w:rPr>
        <w:t xml:space="preserve">Loss function </w:t>
      </w:r>
      <w:r w:rsidRPr="001529DA">
        <w:rPr>
          <w:rFonts w:cstheme="majorBidi"/>
          <w:b/>
          <w:bCs/>
          <w:i/>
          <w:iCs/>
          <w:noProof/>
          <w:lang w:val="en-GB"/>
        </w:rPr>
        <w:t>L</w:t>
      </w:r>
      <w:r w:rsidRPr="001529DA">
        <w:rPr>
          <w:rFonts w:cstheme="majorBidi"/>
          <w:i/>
          <w:iCs/>
          <w:noProof/>
          <w:lang w:val="en-GB"/>
        </w:rPr>
        <w:t xml:space="preserve">, </w:t>
      </w:r>
      <w:r w:rsidRPr="001529DA">
        <w:rPr>
          <w:rFonts w:cstheme="majorBidi"/>
          <w:noProof/>
          <w:lang w:val="en-GB"/>
        </w:rPr>
        <w:t xml:space="preserve">a function that determines how much is the actual output far away from the desired output. The minmisation of this function is the objective of the aforementioned algorithms by tuning weights </w:t>
      </w:r>
      <w:r w:rsidRPr="001529DA">
        <w:rPr>
          <w:rFonts w:cstheme="majorBidi"/>
          <w:b/>
          <w:bCs/>
          <w:i/>
          <w:iCs/>
          <w:noProof/>
          <w:lang w:val="en-GB"/>
        </w:rPr>
        <w:t>w</w:t>
      </w:r>
      <w:r w:rsidRPr="001529DA">
        <w:rPr>
          <w:rFonts w:cstheme="majorBidi"/>
          <w:noProof/>
          <w:lang w:val="en-GB"/>
        </w:rPr>
        <w:t xml:space="preserve"> and biases </w:t>
      </w:r>
      <w:r w:rsidRPr="001529DA">
        <w:rPr>
          <w:rFonts w:cstheme="majorBidi"/>
          <w:b/>
          <w:bCs/>
          <w:i/>
          <w:iCs/>
          <w:noProof/>
          <w:lang w:val="en-GB"/>
        </w:rPr>
        <w:t>b</w:t>
      </w:r>
      <w:r w:rsidRPr="001529DA">
        <w:rPr>
          <w:rFonts w:cstheme="majorBidi"/>
          <w:noProof/>
          <w:lang w:val="en-GB"/>
        </w:rPr>
        <w:t xml:space="preserve">. All make use of the derivative of the loss function with the respective weight </w:t>
      </w:r>
      <m:oMath>
        <m:f>
          <m:fPr>
            <m:ctrlPr>
              <w:rPr>
                <w:rFonts w:ascii="Cambria Math" w:hAnsi="Cambria Math" w:cstheme="majorBidi"/>
                <w:i/>
                <w:noProof/>
                <w:lang w:val="en-GB"/>
              </w:rPr>
            </m:ctrlPr>
          </m:fPr>
          <m:num>
            <m:r>
              <w:rPr>
                <w:rFonts w:ascii="Cambria Math" w:hAnsi="Cambria Math" w:cstheme="majorBidi"/>
                <w:noProof/>
                <w:lang w:val="en-GB"/>
              </w:rPr>
              <m:t>∂L</m:t>
            </m:r>
          </m:num>
          <m:den>
            <m:r>
              <w:rPr>
                <w:rFonts w:ascii="Cambria Math" w:hAnsi="Cambria Math" w:cstheme="majorBidi"/>
                <w:noProof/>
                <w:lang w:val="en-GB"/>
              </w:rPr>
              <m:t>∂w</m:t>
            </m:r>
          </m:den>
        </m:f>
      </m:oMath>
      <w:r w:rsidRPr="001529DA">
        <w:rPr>
          <w:rFonts w:cstheme="majorBidi"/>
          <w:noProof/>
          <w:lang w:val="en-GB"/>
        </w:rPr>
        <w:t>.</w:t>
      </w:r>
    </w:p>
    <w:p w:rsidR="004B672E" w:rsidRPr="004B672E" w:rsidRDefault="005B2BD2" w:rsidP="004B672E">
      <w:pPr>
        <w:pStyle w:val="Caption"/>
        <w:jc w:val="center"/>
        <w:rPr>
          <w:noProof/>
          <w:color w:val="auto"/>
          <w:sz w:val="24"/>
          <w:szCs w:val="24"/>
          <w:lang w:val="en-GB"/>
        </w:rPr>
      </w:pPr>
      <w:r w:rsidRPr="001529DA">
        <w:rPr>
          <w:rFonts w:cstheme="majorBidi"/>
          <w:noProof/>
        </w:rPr>
        <w:drawing>
          <wp:inline distT="0" distB="0" distL="0" distR="0" wp14:anchorId="330AD762" wp14:editId="41F595AE">
            <wp:extent cx="5943600" cy="3282315"/>
            <wp:effectExtent l="0" t="0" r="0" b="0"/>
            <wp:docPr id="20" name="Picture 20" descr="How does Gradient Descent and Backpropagation work toge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does Gradient Descent and Backpropagation work together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inline>
        </w:drawing>
      </w:r>
      <w:r w:rsidR="004B672E" w:rsidRPr="004B672E">
        <w:rPr>
          <w:color w:val="auto"/>
          <w:sz w:val="22"/>
          <w:szCs w:val="22"/>
          <w:lang w:val="en-GB"/>
        </w:rPr>
        <w:t xml:space="preserve"> </w:t>
      </w:r>
      <w:r w:rsidR="004B672E">
        <w:rPr>
          <w:b/>
          <w:bCs/>
          <w:color w:val="auto"/>
          <w:sz w:val="24"/>
          <w:szCs w:val="24"/>
          <w:lang w:val="en-GB"/>
        </w:rPr>
        <w:t>Figure 2.6</w:t>
      </w:r>
      <w:r w:rsidR="004B672E" w:rsidRPr="004B672E">
        <w:rPr>
          <w:color w:val="auto"/>
          <w:sz w:val="24"/>
          <w:szCs w:val="24"/>
          <w:lang w:val="en-GB"/>
        </w:rPr>
        <w:t xml:space="preserve"> A graph showing the process of Backpropagation</w:t>
      </w:r>
    </w:p>
    <w:p w:rsidR="00A21633" w:rsidRDefault="004B672E" w:rsidP="00A21633">
      <w:pPr>
        <w:pStyle w:val="Caption"/>
        <w:jc w:val="center"/>
      </w:pPr>
      <w:r w:rsidRPr="001529DA">
        <w:rPr>
          <w:noProof/>
        </w:rPr>
        <w:drawing>
          <wp:inline distT="0" distB="0" distL="0" distR="0" wp14:anchorId="057C0E34" wp14:editId="03399A24">
            <wp:extent cx="4732020" cy="2627900"/>
            <wp:effectExtent l="0" t="0" r="0" b="1270"/>
            <wp:docPr id="23" name="Picture 23" descr="003B Gradient Descent | Maste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03B Gradient Descent | Master Data Sci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2076" cy="2633485"/>
                    </a:xfrm>
                    <a:prstGeom prst="rect">
                      <a:avLst/>
                    </a:prstGeom>
                    <a:noFill/>
                    <a:ln>
                      <a:noFill/>
                    </a:ln>
                  </pic:spPr>
                </pic:pic>
              </a:graphicData>
            </a:graphic>
          </wp:inline>
        </w:drawing>
      </w:r>
    </w:p>
    <w:p w:rsidR="007D0CEE" w:rsidRPr="00A21633" w:rsidRDefault="004B672E" w:rsidP="00A21633">
      <w:pPr>
        <w:pStyle w:val="Caption"/>
        <w:jc w:val="center"/>
        <w:rPr>
          <w:noProof/>
          <w:color w:val="auto"/>
          <w:sz w:val="24"/>
          <w:szCs w:val="24"/>
        </w:rPr>
      </w:pPr>
      <w:r w:rsidRPr="00A21633">
        <w:rPr>
          <w:b/>
          <w:bCs/>
          <w:color w:val="auto"/>
          <w:sz w:val="24"/>
          <w:szCs w:val="24"/>
        </w:rPr>
        <w:t xml:space="preserve">Figure </w:t>
      </w:r>
      <w:r w:rsidR="00A21633" w:rsidRPr="00A21633">
        <w:rPr>
          <w:b/>
          <w:bCs/>
          <w:color w:val="auto"/>
          <w:sz w:val="24"/>
          <w:szCs w:val="24"/>
        </w:rPr>
        <w:t>2.7</w:t>
      </w:r>
      <w:r w:rsidRPr="00A21633">
        <w:rPr>
          <w:color w:val="auto"/>
          <w:sz w:val="24"/>
          <w:szCs w:val="24"/>
        </w:rPr>
        <w:t xml:space="preserve"> Gradient descent, the father of most of the mentioned algorithms</w:t>
      </w:r>
      <w:r w:rsidR="005B2BD2">
        <w:rPr>
          <w:noProof/>
          <w:lang w:val="en-GB"/>
        </w:rPr>
        <w:br w:type="page"/>
      </w:r>
    </w:p>
    <w:p w:rsidR="007D0CEE" w:rsidRPr="001529DA" w:rsidRDefault="00A21633" w:rsidP="00EA446E">
      <w:pPr>
        <w:pStyle w:val="Heading2"/>
        <w:rPr>
          <w:lang w:val="en-GB"/>
        </w:rPr>
      </w:pPr>
      <w:bookmarkStart w:id="47" w:name="_Toc47269632"/>
      <w:bookmarkStart w:id="48" w:name="_Toc47814301"/>
      <w:r>
        <w:rPr>
          <w:lang w:val="en-GB"/>
        </w:rPr>
        <w:lastRenderedPageBreak/>
        <w:t>2</w:t>
      </w:r>
      <w:r w:rsidR="001529DA">
        <w:rPr>
          <w:lang w:val="en-GB"/>
        </w:rPr>
        <w:t>.2.4</w:t>
      </w:r>
      <w:r w:rsidR="001529DA">
        <w:rPr>
          <w:lang w:val="en-GB"/>
        </w:rPr>
        <w:tab/>
      </w:r>
      <w:r w:rsidR="007D0CEE" w:rsidRPr="001529DA">
        <w:rPr>
          <w:lang w:val="en-GB"/>
        </w:rPr>
        <w:t>The Google Speech-To-Text API</w:t>
      </w:r>
      <w:bookmarkEnd w:id="47"/>
      <w:bookmarkEnd w:id="48"/>
    </w:p>
    <w:p w:rsidR="007D0CEE" w:rsidRPr="001529DA" w:rsidRDefault="007D0CEE" w:rsidP="007936BC">
      <w:pPr>
        <w:spacing w:after="0"/>
        <w:jc w:val="both"/>
        <w:rPr>
          <w:rFonts w:cstheme="majorBidi"/>
          <w:lang w:val="en-GB"/>
        </w:rPr>
      </w:pPr>
      <w:r w:rsidRPr="001529DA">
        <w:rPr>
          <w:rFonts w:cstheme="majorBidi"/>
          <w:lang w:val="en-GB"/>
        </w:rPr>
        <w:t xml:space="preserve">Google Speech-To-Text API was used because it offers many of features that will be ease the development of the project. For starters it offers state-of-the-art accuracy as mentioned before and it has very low latency due to the distribution of Google’s datacentres worldwide. Most importantly it is an easy-to-use API that integrates well with platforms worked on Unity using C# and python. </w:t>
      </w:r>
    </w:p>
    <w:p w:rsidR="007D0CEE" w:rsidRPr="001529DA" w:rsidRDefault="007D0CEE" w:rsidP="007936BC">
      <w:pPr>
        <w:spacing w:after="0"/>
        <w:jc w:val="both"/>
        <w:rPr>
          <w:rFonts w:cstheme="majorBidi"/>
          <w:lang w:val="en-GB"/>
        </w:rPr>
      </w:pPr>
      <w:r w:rsidRPr="001529DA">
        <w:rPr>
          <w:rFonts w:cstheme="majorBidi"/>
          <w:lang w:val="en-GB"/>
        </w:rPr>
        <w:t>Key features</w:t>
      </w:r>
    </w:p>
    <w:p w:rsidR="007D0CEE" w:rsidRPr="001529DA" w:rsidRDefault="007D0CEE" w:rsidP="007936BC">
      <w:pPr>
        <w:pStyle w:val="ListParagraph"/>
        <w:numPr>
          <w:ilvl w:val="0"/>
          <w:numId w:val="10"/>
        </w:numPr>
        <w:spacing w:after="0"/>
        <w:jc w:val="both"/>
        <w:rPr>
          <w:rFonts w:cstheme="majorBidi"/>
          <w:lang w:val="en-GB"/>
        </w:rPr>
      </w:pPr>
      <w:r w:rsidRPr="001529DA">
        <w:rPr>
          <w:rFonts w:cstheme="majorBidi"/>
          <w:lang w:val="en-GB"/>
        </w:rPr>
        <w:t>Speech adaptation</w:t>
      </w:r>
    </w:p>
    <w:p w:rsidR="007D0CEE" w:rsidRPr="001529DA" w:rsidRDefault="007D0CEE" w:rsidP="007936BC">
      <w:pPr>
        <w:pStyle w:val="ListParagraph"/>
        <w:numPr>
          <w:ilvl w:val="1"/>
          <w:numId w:val="10"/>
        </w:numPr>
        <w:spacing w:after="0"/>
        <w:jc w:val="both"/>
        <w:rPr>
          <w:rFonts w:cstheme="majorBidi"/>
          <w:lang w:val="en-GB"/>
        </w:rPr>
      </w:pPr>
      <w:r w:rsidRPr="001529DA">
        <w:rPr>
          <w:rFonts w:cstheme="majorBidi"/>
          <w:lang w:val="en-GB"/>
        </w:rPr>
        <w:t>It can use domain-specific languages and convert spoken numbers into currencies, dates and addresses using classes.</w:t>
      </w:r>
    </w:p>
    <w:p w:rsidR="007D0CEE" w:rsidRPr="001529DA" w:rsidRDefault="007D0CEE" w:rsidP="007936BC">
      <w:pPr>
        <w:pStyle w:val="ListParagraph"/>
        <w:numPr>
          <w:ilvl w:val="0"/>
          <w:numId w:val="10"/>
        </w:numPr>
        <w:spacing w:after="0"/>
        <w:jc w:val="both"/>
        <w:rPr>
          <w:rFonts w:cstheme="majorBidi"/>
          <w:lang w:val="en-GB"/>
        </w:rPr>
      </w:pPr>
      <w:r w:rsidRPr="001529DA">
        <w:rPr>
          <w:rFonts w:cstheme="majorBidi"/>
          <w:lang w:val="en-GB"/>
        </w:rPr>
        <w:t>Streaming speech recognition</w:t>
      </w:r>
    </w:p>
    <w:p w:rsidR="007D0CEE" w:rsidRPr="001529DA" w:rsidRDefault="007D0CEE" w:rsidP="007936BC">
      <w:pPr>
        <w:pStyle w:val="ListParagraph"/>
        <w:numPr>
          <w:ilvl w:val="1"/>
          <w:numId w:val="10"/>
        </w:numPr>
        <w:spacing w:after="0"/>
        <w:jc w:val="both"/>
        <w:rPr>
          <w:rFonts w:cstheme="majorBidi"/>
          <w:lang w:val="en-GB"/>
        </w:rPr>
      </w:pPr>
      <w:r w:rsidRPr="001529DA">
        <w:rPr>
          <w:rFonts w:cstheme="majorBidi"/>
          <w:lang w:val="en-GB"/>
        </w:rPr>
        <w:t>It offered streaming the voice from the VR set to its servers to do real-time speech recognition.</w:t>
      </w:r>
    </w:p>
    <w:p w:rsidR="007D0CEE" w:rsidRPr="001529DA" w:rsidRDefault="007D0CEE" w:rsidP="007936BC">
      <w:pPr>
        <w:pStyle w:val="ListParagraph"/>
        <w:numPr>
          <w:ilvl w:val="0"/>
          <w:numId w:val="10"/>
        </w:numPr>
        <w:spacing w:after="0"/>
        <w:jc w:val="both"/>
        <w:rPr>
          <w:rFonts w:cstheme="majorBidi"/>
          <w:lang w:val="en-GB"/>
        </w:rPr>
      </w:pPr>
      <w:r w:rsidRPr="001529DA">
        <w:rPr>
          <w:rFonts w:cstheme="majorBidi"/>
          <w:lang w:val="en-GB"/>
        </w:rPr>
        <w:t>Noise robustness</w:t>
      </w:r>
    </w:p>
    <w:p w:rsidR="007D0CEE" w:rsidRPr="001529DA" w:rsidRDefault="007D0CEE" w:rsidP="007936BC">
      <w:pPr>
        <w:pStyle w:val="ListParagraph"/>
        <w:numPr>
          <w:ilvl w:val="0"/>
          <w:numId w:val="10"/>
        </w:numPr>
        <w:spacing w:after="0"/>
        <w:jc w:val="both"/>
        <w:rPr>
          <w:rFonts w:cstheme="majorBidi"/>
          <w:lang w:val="en-GB"/>
        </w:rPr>
      </w:pPr>
      <w:r w:rsidRPr="001529DA">
        <w:rPr>
          <w:rFonts w:cstheme="majorBidi"/>
          <w:lang w:val="en-GB"/>
        </w:rPr>
        <w:t>Content filtering</w:t>
      </w:r>
    </w:p>
    <w:p w:rsidR="007D0CEE" w:rsidRPr="001529DA" w:rsidRDefault="007D0CEE" w:rsidP="007936BC">
      <w:pPr>
        <w:pStyle w:val="ListParagraph"/>
        <w:numPr>
          <w:ilvl w:val="1"/>
          <w:numId w:val="10"/>
        </w:numPr>
        <w:spacing w:after="0"/>
        <w:jc w:val="both"/>
        <w:rPr>
          <w:rFonts w:cstheme="majorBidi"/>
          <w:lang w:val="en-GB"/>
        </w:rPr>
      </w:pPr>
      <w:r w:rsidRPr="001529DA">
        <w:rPr>
          <w:rFonts w:cstheme="majorBidi"/>
          <w:lang w:val="en-GB"/>
        </w:rPr>
        <w:t>It can filter profanity if the situation arises.</w:t>
      </w:r>
    </w:p>
    <w:p w:rsidR="007D0CEE" w:rsidRPr="001529DA" w:rsidRDefault="007D0CEE" w:rsidP="007936BC">
      <w:pPr>
        <w:pStyle w:val="ListParagraph"/>
        <w:numPr>
          <w:ilvl w:val="0"/>
          <w:numId w:val="10"/>
        </w:numPr>
        <w:spacing w:after="0"/>
        <w:jc w:val="both"/>
        <w:rPr>
          <w:rFonts w:cstheme="majorBidi"/>
          <w:lang w:val="en-GB"/>
        </w:rPr>
      </w:pPr>
      <w:r w:rsidRPr="001529DA">
        <w:rPr>
          <w:rFonts w:cstheme="majorBidi"/>
          <w:lang w:val="en-GB"/>
        </w:rPr>
        <w:t>It is very affordable for our use</w:t>
      </w:r>
    </w:p>
    <w:p w:rsidR="00DA6E30" w:rsidRDefault="007D0CEE" w:rsidP="00DA6E30">
      <w:pPr>
        <w:pStyle w:val="ListParagraph"/>
        <w:numPr>
          <w:ilvl w:val="0"/>
          <w:numId w:val="10"/>
        </w:numPr>
        <w:spacing w:after="0"/>
        <w:jc w:val="both"/>
        <w:rPr>
          <w:rFonts w:cstheme="majorBidi"/>
          <w:lang w:val="en-GB"/>
        </w:rPr>
      </w:pPr>
      <w:r w:rsidRPr="001529DA">
        <w:rPr>
          <w:rFonts w:cstheme="majorBidi"/>
          <w:lang w:val="en-GB"/>
        </w:rPr>
        <w:t>Well-documented</w:t>
      </w:r>
    </w:p>
    <w:p w:rsidR="00DA6E30" w:rsidRPr="00DA6E30" w:rsidRDefault="00DA6E30" w:rsidP="00DA6E30">
      <w:pPr>
        <w:spacing w:after="0"/>
        <w:jc w:val="both"/>
        <w:rPr>
          <w:rFonts w:cstheme="majorBidi"/>
          <w:lang w:val="en-GB"/>
        </w:rPr>
      </w:pPr>
    </w:p>
    <w:p w:rsidR="00DA6E30" w:rsidRDefault="009878E6" w:rsidP="00DA6E30">
      <w:pPr>
        <w:pStyle w:val="Heading2"/>
        <w:rPr>
          <w:lang w:val="en-GB"/>
        </w:rPr>
      </w:pPr>
      <w:r>
        <w:rPr>
          <w:lang w:val="en-GB"/>
        </w:rPr>
        <w:t>2</w:t>
      </w:r>
      <w:r w:rsidR="00DA6E30">
        <w:rPr>
          <w:lang w:val="en-GB"/>
        </w:rPr>
        <w:t>.2.5</w:t>
      </w:r>
      <w:r w:rsidR="00DA6E30">
        <w:rPr>
          <w:lang w:val="en-GB"/>
        </w:rPr>
        <w:tab/>
        <w:t>How to use Google speech to text API</w:t>
      </w:r>
    </w:p>
    <w:p w:rsidR="00DA6E30" w:rsidRPr="00A51F58" w:rsidRDefault="00DA6E30" w:rsidP="00DA6E30">
      <w:pPr>
        <w:spacing w:after="0"/>
        <w:jc w:val="both"/>
        <w:rPr>
          <w:rFonts w:cstheme="majorBidi"/>
        </w:rPr>
      </w:pPr>
      <w:r w:rsidRPr="00A51F58">
        <w:rPr>
          <w:rFonts w:cstheme="majorBidi"/>
        </w:rPr>
        <w:t xml:space="preserve">This </w:t>
      </w:r>
      <w:proofErr w:type="spellStart"/>
      <w:r w:rsidRPr="00A51F58">
        <w:rPr>
          <w:rFonts w:cstheme="majorBidi"/>
        </w:rPr>
        <w:t>quickstart</w:t>
      </w:r>
      <w:proofErr w:type="spellEnd"/>
      <w:r w:rsidRPr="00A51F58">
        <w:rPr>
          <w:rFonts w:cstheme="majorBidi"/>
        </w:rPr>
        <w:t xml:space="preserve"> introduces you to speech to text. In this </w:t>
      </w:r>
      <w:proofErr w:type="spellStart"/>
      <w:r w:rsidRPr="00A51F58">
        <w:rPr>
          <w:rFonts w:cstheme="majorBidi"/>
        </w:rPr>
        <w:t>quickstart</w:t>
      </w:r>
      <w:proofErr w:type="spellEnd"/>
      <w:r w:rsidRPr="00A51F58">
        <w:rPr>
          <w:rFonts w:cstheme="majorBidi"/>
        </w:rPr>
        <w:t xml:space="preserve">, you set up your Google Cloud Platform project and authorization and then make a request for Speech to text to create </w:t>
      </w:r>
      <w:r>
        <w:rPr>
          <w:rFonts w:cstheme="majorBidi"/>
        </w:rPr>
        <w:t>text</w:t>
      </w:r>
      <w:r w:rsidRPr="00A51F58">
        <w:rPr>
          <w:rFonts w:cstheme="majorBidi"/>
        </w:rPr>
        <w:t xml:space="preserve"> from </w:t>
      </w:r>
      <w:r>
        <w:rPr>
          <w:rFonts w:cstheme="majorBidi"/>
        </w:rPr>
        <w:t>audio</w:t>
      </w:r>
      <w:r w:rsidRPr="00A51F58">
        <w:rPr>
          <w:rFonts w:cstheme="majorBidi"/>
        </w:rPr>
        <w:t>.</w:t>
      </w:r>
    </w:p>
    <w:p w:rsidR="00DA6E30" w:rsidRPr="00A51F58" w:rsidRDefault="00DA6E30" w:rsidP="00DA6E30">
      <w:pPr>
        <w:pStyle w:val="ListParagraph"/>
        <w:numPr>
          <w:ilvl w:val="0"/>
          <w:numId w:val="8"/>
        </w:numPr>
        <w:spacing w:after="0"/>
        <w:jc w:val="both"/>
        <w:rPr>
          <w:rFonts w:cstheme="majorBidi"/>
        </w:rPr>
      </w:pPr>
      <w:r w:rsidRPr="00A51F58">
        <w:rPr>
          <w:rFonts w:cstheme="majorBidi"/>
          <w:color w:val="202124"/>
          <w:shd w:val="clear" w:color="auto" w:fill="FFFFFF"/>
        </w:rPr>
        <w:t>Set up a Cloud Console project</w:t>
      </w:r>
    </w:p>
    <w:p w:rsidR="00DA6E30" w:rsidRPr="00A51F58" w:rsidRDefault="00DA6E30" w:rsidP="00DA6E30">
      <w:pPr>
        <w:pStyle w:val="ListParagraph"/>
        <w:numPr>
          <w:ilvl w:val="0"/>
          <w:numId w:val="8"/>
        </w:numPr>
        <w:spacing w:after="0"/>
        <w:jc w:val="both"/>
        <w:rPr>
          <w:rFonts w:cstheme="majorBidi"/>
        </w:rPr>
      </w:pPr>
      <w:r w:rsidRPr="00A51F58">
        <w:rPr>
          <w:rFonts w:cstheme="majorBidi"/>
          <w:color w:val="202124"/>
          <w:shd w:val="clear" w:color="auto" w:fill="FFFFFF"/>
        </w:rPr>
        <w:t>Create or select a project</w:t>
      </w:r>
    </w:p>
    <w:p w:rsidR="00DA6E30" w:rsidRPr="00A51F58" w:rsidRDefault="00DA6E30" w:rsidP="00DA6E30">
      <w:pPr>
        <w:pStyle w:val="ListParagraph"/>
        <w:numPr>
          <w:ilvl w:val="0"/>
          <w:numId w:val="8"/>
        </w:numPr>
        <w:spacing w:after="0"/>
        <w:jc w:val="both"/>
        <w:rPr>
          <w:rFonts w:cstheme="majorBidi"/>
        </w:rPr>
      </w:pPr>
      <w:r w:rsidRPr="00A51F58">
        <w:rPr>
          <w:rFonts w:cstheme="majorBidi"/>
          <w:color w:val="202124"/>
          <w:shd w:val="clear" w:color="auto" w:fill="FFFFFF"/>
        </w:rPr>
        <w:t>Enable the Cloud Speech-to-Text API for that project</w:t>
      </w:r>
    </w:p>
    <w:p w:rsidR="00DA6E30" w:rsidRPr="00A51F58" w:rsidRDefault="00DA6E30" w:rsidP="00DA6E30">
      <w:pPr>
        <w:pStyle w:val="ListParagraph"/>
        <w:numPr>
          <w:ilvl w:val="0"/>
          <w:numId w:val="8"/>
        </w:numPr>
        <w:spacing w:after="0"/>
        <w:jc w:val="both"/>
        <w:rPr>
          <w:rFonts w:cstheme="majorBidi"/>
        </w:rPr>
      </w:pPr>
      <w:r w:rsidRPr="00A51F58">
        <w:rPr>
          <w:rFonts w:cstheme="majorBidi"/>
          <w:color w:val="202124"/>
          <w:shd w:val="clear" w:color="auto" w:fill="FFFFFF"/>
        </w:rPr>
        <w:t>Create a service account.</w:t>
      </w:r>
    </w:p>
    <w:p w:rsidR="00DA6E30" w:rsidRPr="00A51F58" w:rsidRDefault="00DA6E30" w:rsidP="00DA6E30">
      <w:pPr>
        <w:pStyle w:val="ListParagraph"/>
        <w:numPr>
          <w:ilvl w:val="0"/>
          <w:numId w:val="8"/>
        </w:numPr>
        <w:spacing w:after="0"/>
        <w:jc w:val="both"/>
        <w:rPr>
          <w:rFonts w:cstheme="majorBidi"/>
        </w:rPr>
      </w:pPr>
      <w:r w:rsidRPr="00A51F58">
        <w:rPr>
          <w:rFonts w:cstheme="majorBidi"/>
          <w:color w:val="202124"/>
          <w:shd w:val="clear" w:color="auto" w:fill="FFFFFF"/>
        </w:rPr>
        <w:t>Download a private key as JSON.</w:t>
      </w:r>
    </w:p>
    <w:p w:rsidR="00DA6E30" w:rsidRDefault="00DA6E30" w:rsidP="00DA6E30">
      <w:pPr>
        <w:pStyle w:val="ListParagraph"/>
        <w:numPr>
          <w:ilvl w:val="0"/>
          <w:numId w:val="8"/>
        </w:numPr>
        <w:spacing w:after="0"/>
        <w:jc w:val="both"/>
        <w:rPr>
          <w:rFonts w:cstheme="majorBidi"/>
        </w:rPr>
      </w:pPr>
      <w:r w:rsidRPr="00AC34A7">
        <w:rPr>
          <w:rFonts w:cstheme="majorBidi"/>
        </w:rPr>
        <w:t>Set the environment variable GOOGLE_APPLICATION_CREDENTIALS to the path of the JSON file that contains your service account key. This variable only applies to your current shell session, so if you open a new session, set the variable again</w:t>
      </w:r>
      <w:r>
        <w:rPr>
          <w:rFonts w:cstheme="majorBidi"/>
        </w:rPr>
        <w:t>.</w:t>
      </w:r>
    </w:p>
    <w:p w:rsidR="00DA6E30" w:rsidRDefault="00DA6E30" w:rsidP="00DA6E30">
      <w:pPr>
        <w:pStyle w:val="ListParagraph"/>
        <w:numPr>
          <w:ilvl w:val="0"/>
          <w:numId w:val="8"/>
        </w:numPr>
        <w:spacing w:after="0"/>
        <w:jc w:val="both"/>
        <w:rPr>
          <w:rFonts w:cstheme="majorBidi"/>
        </w:rPr>
      </w:pPr>
      <w:r w:rsidRPr="00AC34A7">
        <w:rPr>
          <w:rFonts w:cstheme="majorBidi"/>
        </w:rPr>
        <w:t xml:space="preserve">Open your visual studio project and open tools menu then choose </w:t>
      </w:r>
      <w:proofErr w:type="spellStart"/>
      <w:r w:rsidRPr="00603155">
        <w:rPr>
          <w:rFonts w:cstheme="majorBidi"/>
          <w:i/>
          <w:iCs/>
        </w:rPr>
        <w:t>NuGet</w:t>
      </w:r>
      <w:proofErr w:type="spellEnd"/>
      <w:r w:rsidRPr="00603155">
        <w:rPr>
          <w:rFonts w:cstheme="majorBidi"/>
          <w:i/>
          <w:iCs/>
        </w:rPr>
        <w:t xml:space="preserve"> Package Manager</w:t>
      </w:r>
      <w:r>
        <w:rPr>
          <w:rFonts w:cstheme="majorBidi"/>
        </w:rPr>
        <w:t>, Then</w:t>
      </w:r>
      <w:r>
        <w:rPr>
          <w:rFonts w:cstheme="majorBidi" w:hint="cs"/>
          <w:rtl/>
        </w:rPr>
        <w:t xml:space="preserve"> </w:t>
      </w:r>
      <w:r w:rsidRPr="00AC34A7">
        <w:rPr>
          <w:rFonts w:cstheme="majorBidi"/>
        </w:rPr>
        <w:t>Man</w:t>
      </w:r>
      <w:r>
        <w:rPr>
          <w:rFonts w:cstheme="majorBidi"/>
        </w:rPr>
        <w:t xml:space="preserve">age </w:t>
      </w:r>
      <w:proofErr w:type="spellStart"/>
      <w:r>
        <w:rPr>
          <w:rFonts w:cstheme="majorBidi"/>
        </w:rPr>
        <w:t>NuGet</w:t>
      </w:r>
      <w:proofErr w:type="spellEnd"/>
      <w:r>
        <w:rPr>
          <w:rFonts w:cstheme="majorBidi"/>
        </w:rPr>
        <w:t xml:space="preserve"> Packages for solution.</w:t>
      </w:r>
    </w:p>
    <w:p w:rsidR="00DA6E30" w:rsidRPr="00AC34A7" w:rsidRDefault="00DA6E30" w:rsidP="00DA6E30">
      <w:pPr>
        <w:pStyle w:val="ListParagraph"/>
        <w:numPr>
          <w:ilvl w:val="0"/>
          <w:numId w:val="8"/>
        </w:numPr>
        <w:spacing w:after="0"/>
        <w:jc w:val="both"/>
        <w:rPr>
          <w:rFonts w:cstheme="majorBidi"/>
        </w:rPr>
      </w:pPr>
      <w:r>
        <w:rPr>
          <w:rFonts w:cstheme="majorBidi"/>
        </w:rPr>
        <w:t>S</w:t>
      </w:r>
      <w:r w:rsidRPr="00AC34A7">
        <w:rPr>
          <w:rFonts w:cstheme="majorBidi"/>
        </w:rPr>
        <w:t xml:space="preserve">earch </w:t>
      </w:r>
      <w:r>
        <w:rPr>
          <w:rFonts w:cstheme="majorBidi"/>
        </w:rPr>
        <w:t>for</w:t>
      </w:r>
      <w:r w:rsidRPr="00AC34A7">
        <w:rPr>
          <w:rFonts w:cstheme="majorBidi"/>
        </w:rPr>
        <w:t xml:space="preserve"> </w:t>
      </w:r>
      <w:proofErr w:type="gramStart"/>
      <w:r w:rsidRPr="00603155">
        <w:rPr>
          <w:rFonts w:cstheme="majorBidi"/>
          <w:i/>
          <w:iCs/>
        </w:rPr>
        <w:t>Google.Cloud.</w:t>
      </w:r>
      <w:r>
        <w:rPr>
          <w:rFonts w:cstheme="majorBidi"/>
          <w:i/>
          <w:iCs/>
        </w:rPr>
        <w:t>Speech.v</w:t>
      </w:r>
      <w:proofErr w:type="gramEnd"/>
      <w:r>
        <w:rPr>
          <w:rFonts w:cstheme="majorBidi"/>
          <w:i/>
          <w:iCs/>
        </w:rPr>
        <w:t>1</w:t>
      </w:r>
      <w:r w:rsidRPr="00AC34A7">
        <w:rPr>
          <w:rFonts w:cstheme="majorBidi"/>
        </w:rPr>
        <w:t xml:space="preserve"> and choose </w:t>
      </w:r>
      <w:r w:rsidRPr="00AC34A7">
        <w:rPr>
          <w:rFonts w:cstheme="majorBidi"/>
          <w:b/>
          <w:bCs/>
        </w:rPr>
        <w:t>version 1.</w:t>
      </w:r>
      <w:r>
        <w:rPr>
          <w:rFonts w:cstheme="majorBidi"/>
          <w:b/>
          <w:bCs/>
        </w:rPr>
        <w:t>3</w:t>
      </w:r>
      <w:r w:rsidRPr="00AC34A7">
        <w:rPr>
          <w:rFonts w:cstheme="majorBidi"/>
          <w:b/>
          <w:bCs/>
        </w:rPr>
        <w:t>.</w:t>
      </w:r>
      <w:r>
        <w:rPr>
          <w:rFonts w:cstheme="majorBidi"/>
          <w:b/>
          <w:bCs/>
        </w:rPr>
        <w:t>1</w:t>
      </w:r>
      <w:r w:rsidRPr="00AC34A7">
        <w:rPr>
          <w:rFonts w:cstheme="majorBidi"/>
        </w:rPr>
        <w:t>.</w:t>
      </w:r>
    </w:p>
    <w:p w:rsidR="00DA6E30" w:rsidRDefault="00DA6E30" w:rsidP="00DA6E30">
      <w:pPr>
        <w:pStyle w:val="ListParagraph"/>
        <w:numPr>
          <w:ilvl w:val="0"/>
          <w:numId w:val="8"/>
        </w:numPr>
        <w:spacing w:after="0"/>
        <w:jc w:val="both"/>
        <w:rPr>
          <w:rFonts w:cstheme="majorBidi"/>
        </w:rPr>
      </w:pPr>
      <w:r w:rsidRPr="00AC34A7">
        <w:rPr>
          <w:rFonts w:cstheme="majorBidi"/>
        </w:rPr>
        <w:t xml:space="preserve">Make sure </w:t>
      </w:r>
      <w:r>
        <w:rPr>
          <w:rFonts w:cstheme="majorBidi"/>
        </w:rPr>
        <w:t xml:space="preserve">of version number because </w:t>
      </w:r>
      <w:r w:rsidRPr="00AC34A7">
        <w:rPr>
          <w:rFonts w:cstheme="majorBidi"/>
        </w:rPr>
        <w:t>other versions conflict</w:t>
      </w:r>
      <w:r>
        <w:rPr>
          <w:rFonts w:cstheme="majorBidi"/>
        </w:rPr>
        <w:t xml:space="preserve"> with Speech to T</w:t>
      </w:r>
      <w:r w:rsidRPr="00AC34A7">
        <w:rPr>
          <w:rFonts w:cstheme="majorBidi"/>
        </w:rPr>
        <w:t xml:space="preserve">ext </w:t>
      </w:r>
      <w:r>
        <w:rPr>
          <w:rFonts w:cstheme="majorBidi"/>
        </w:rPr>
        <w:t>previously installed</w:t>
      </w:r>
      <w:r w:rsidRPr="00AC34A7">
        <w:rPr>
          <w:rFonts w:cstheme="majorBidi"/>
        </w:rPr>
        <w:t>.</w:t>
      </w:r>
    </w:p>
    <w:p w:rsidR="00DA6E30" w:rsidRDefault="00DA6E30" w:rsidP="00DA6E30">
      <w:pPr>
        <w:pStyle w:val="ListParagraph"/>
        <w:numPr>
          <w:ilvl w:val="0"/>
          <w:numId w:val="8"/>
        </w:numPr>
        <w:spacing w:after="0"/>
        <w:jc w:val="both"/>
        <w:rPr>
          <w:rFonts w:cstheme="majorBidi"/>
        </w:rPr>
      </w:pPr>
      <w:r w:rsidRPr="00AC34A7">
        <w:rPr>
          <w:rFonts w:cstheme="majorBidi"/>
        </w:rPr>
        <w:t>After installation is done you will find a folder named “pa</w:t>
      </w:r>
      <w:r>
        <w:rPr>
          <w:rFonts w:cstheme="majorBidi"/>
        </w:rPr>
        <w:t>ckages” beside the Asset folder</w:t>
      </w:r>
      <w:r w:rsidRPr="00AC34A7">
        <w:rPr>
          <w:rFonts w:cstheme="majorBidi"/>
        </w:rPr>
        <w:t>. open this folder and sel</w:t>
      </w:r>
      <w:r>
        <w:rPr>
          <w:rFonts w:cstheme="majorBidi"/>
        </w:rPr>
        <w:t xml:space="preserve">ect all </w:t>
      </w:r>
      <w:r w:rsidRPr="00603155">
        <w:rPr>
          <w:rFonts w:cstheme="majorBidi"/>
          <w:i/>
          <w:iCs/>
        </w:rPr>
        <w:t>.</w:t>
      </w:r>
      <w:proofErr w:type="spellStart"/>
      <w:r w:rsidRPr="00603155">
        <w:rPr>
          <w:rFonts w:cstheme="majorBidi"/>
          <w:i/>
          <w:iCs/>
        </w:rPr>
        <w:t>dll</w:t>
      </w:r>
      <w:proofErr w:type="spellEnd"/>
      <w:r>
        <w:rPr>
          <w:rFonts w:cstheme="majorBidi"/>
        </w:rPr>
        <w:t xml:space="preserve"> files and copy it.</w:t>
      </w:r>
    </w:p>
    <w:p w:rsidR="00DA6E30" w:rsidRDefault="00DA6E30" w:rsidP="00DA6E30">
      <w:pPr>
        <w:pStyle w:val="ListParagraph"/>
        <w:numPr>
          <w:ilvl w:val="0"/>
          <w:numId w:val="8"/>
        </w:numPr>
        <w:spacing w:after="0"/>
        <w:jc w:val="both"/>
        <w:rPr>
          <w:rFonts w:cstheme="majorBidi"/>
        </w:rPr>
      </w:pPr>
      <w:r>
        <w:rPr>
          <w:rFonts w:cstheme="majorBidi"/>
        </w:rPr>
        <w:t>Create</w:t>
      </w:r>
      <w:r w:rsidRPr="00AC34A7">
        <w:rPr>
          <w:rFonts w:cstheme="majorBidi"/>
        </w:rPr>
        <w:t xml:space="preserve"> a new folder in the Assets folder and name it “Packages”</w:t>
      </w:r>
      <w:r>
        <w:rPr>
          <w:rFonts w:cstheme="majorBidi"/>
        </w:rPr>
        <w:t xml:space="preserve"> and paste the </w:t>
      </w:r>
      <w:r w:rsidRPr="00603155">
        <w:rPr>
          <w:rFonts w:cstheme="majorBidi"/>
          <w:i/>
          <w:iCs/>
        </w:rPr>
        <w:t>.</w:t>
      </w:r>
      <w:proofErr w:type="spellStart"/>
      <w:r w:rsidRPr="00603155">
        <w:rPr>
          <w:rFonts w:cstheme="majorBidi"/>
          <w:i/>
          <w:iCs/>
        </w:rPr>
        <w:t>dll</w:t>
      </w:r>
      <w:proofErr w:type="spellEnd"/>
      <w:r>
        <w:rPr>
          <w:rFonts w:cstheme="majorBidi"/>
        </w:rPr>
        <w:t xml:space="preserve"> files in it</w:t>
      </w:r>
      <w:r w:rsidRPr="00AC34A7">
        <w:rPr>
          <w:rFonts w:cstheme="majorBidi"/>
        </w:rPr>
        <w:t>.</w:t>
      </w:r>
    </w:p>
    <w:p w:rsidR="00DA6E30" w:rsidRDefault="00DA6E30" w:rsidP="00DA6E30">
      <w:pPr>
        <w:pStyle w:val="ListParagraph"/>
        <w:numPr>
          <w:ilvl w:val="0"/>
          <w:numId w:val="8"/>
        </w:numPr>
        <w:spacing w:after="0"/>
        <w:jc w:val="both"/>
        <w:rPr>
          <w:rFonts w:cstheme="majorBidi"/>
        </w:rPr>
      </w:pPr>
      <w:r w:rsidRPr="00AC34A7">
        <w:rPr>
          <w:rFonts w:cstheme="majorBidi"/>
        </w:rPr>
        <w:t xml:space="preserve">If you found an error that the </w:t>
      </w:r>
      <w:r w:rsidRPr="00603155">
        <w:rPr>
          <w:rFonts w:ascii="Courier New" w:hAnsi="Courier New" w:cs="Courier New"/>
          <w:i/>
          <w:iCs/>
        </w:rPr>
        <w:t>grpc_csharp_ext.dll not found</w:t>
      </w:r>
      <w:r>
        <w:rPr>
          <w:rFonts w:cstheme="majorBidi"/>
        </w:rPr>
        <w:t>,</w:t>
      </w:r>
      <w:r w:rsidRPr="00AC34A7">
        <w:rPr>
          <w:rFonts w:cstheme="majorBidi"/>
        </w:rPr>
        <w:t xml:space="preserve"> go to packages folder in the Asset and rename the file </w:t>
      </w:r>
      <w:r w:rsidRPr="00625769">
        <w:rPr>
          <w:rFonts w:cstheme="majorBidi"/>
          <w:i/>
          <w:iCs/>
        </w:rPr>
        <w:t>grpc_csharp_extx64.dll</w:t>
      </w:r>
      <w:r w:rsidRPr="00AC34A7">
        <w:rPr>
          <w:rFonts w:cstheme="majorBidi"/>
        </w:rPr>
        <w:t xml:space="preserve"> to </w:t>
      </w:r>
      <w:r w:rsidRPr="00625769">
        <w:rPr>
          <w:rFonts w:cstheme="majorBidi"/>
          <w:i/>
          <w:iCs/>
        </w:rPr>
        <w:t>grpc_csharp_ext.dll</w:t>
      </w:r>
      <w:r w:rsidRPr="00AC34A7">
        <w:rPr>
          <w:rFonts w:cstheme="majorBidi"/>
        </w:rPr>
        <w:t>.</w:t>
      </w:r>
    </w:p>
    <w:p w:rsidR="00DA6E30" w:rsidRDefault="00DA6E30" w:rsidP="00DA6E30">
      <w:pPr>
        <w:pStyle w:val="ListParagraph"/>
        <w:numPr>
          <w:ilvl w:val="0"/>
          <w:numId w:val="8"/>
        </w:numPr>
        <w:spacing w:after="0"/>
        <w:jc w:val="both"/>
        <w:rPr>
          <w:rFonts w:cstheme="majorBidi"/>
        </w:rPr>
      </w:pPr>
      <w:r w:rsidRPr="00603155">
        <w:rPr>
          <w:rFonts w:cstheme="majorBidi"/>
        </w:rPr>
        <w:t xml:space="preserve">when you try to run </w:t>
      </w:r>
      <w:r>
        <w:rPr>
          <w:rFonts w:cstheme="majorBidi"/>
        </w:rPr>
        <w:t>Speech to text</w:t>
      </w:r>
      <w:r w:rsidRPr="00603155">
        <w:rPr>
          <w:rFonts w:cstheme="majorBidi"/>
        </w:rPr>
        <w:t xml:space="preserve"> service on android platf</w:t>
      </w:r>
      <w:r>
        <w:rPr>
          <w:rFonts w:cstheme="majorBidi"/>
        </w:rPr>
        <w:t>orm</w:t>
      </w:r>
      <w:r w:rsidRPr="00603155">
        <w:rPr>
          <w:rFonts w:cstheme="majorBidi"/>
        </w:rPr>
        <w:t>,</w:t>
      </w:r>
      <w:r>
        <w:rPr>
          <w:rFonts w:cstheme="majorBidi"/>
        </w:rPr>
        <w:t xml:space="preserve"> </w:t>
      </w:r>
      <w:r w:rsidRPr="00603155">
        <w:rPr>
          <w:rFonts w:cstheme="majorBidi"/>
        </w:rPr>
        <w:t>error in the GRPC</w:t>
      </w:r>
      <w:r>
        <w:rPr>
          <w:rFonts w:cstheme="majorBidi"/>
        </w:rPr>
        <w:t xml:space="preserve"> files appears and should do this:</w:t>
      </w:r>
    </w:p>
    <w:p w:rsidR="00DA6E30" w:rsidRDefault="00DA6E30" w:rsidP="00DA6E30">
      <w:pPr>
        <w:pStyle w:val="ListParagraph"/>
        <w:numPr>
          <w:ilvl w:val="1"/>
          <w:numId w:val="8"/>
        </w:numPr>
        <w:spacing w:after="0"/>
        <w:jc w:val="both"/>
        <w:rPr>
          <w:rFonts w:cstheme="majorBidi"/>
        </w:rPr>
      </w:pPr>
      <w:r w:rsidRPr="00603155">
        <w:rPr>
          <w:rFonts w:cstheme="majorBidi"/>
        </w:rPr>
        <w:t xml:space="preserve">Go to </w:t>
      </w:r>
      <w:r w:rsidRPr="00625769">
        <w:rPr>
          <w:rFonts w:cstheme="majorBidi"/>
          <w:i/>
          <w:iCs/>
        </w:rPr>
        <w:t xml:space="preserve">project_name\Packages\Grpc.Core.1.22.1\native\android\armeabi-v7a </w:t>
      </w:r>
    </w:p>
    <w:p w:rsidR="00DA6E30" w:rsidRDefault="00DA6E30" w:rsidP="00DA6E30">
      <w:pPr>
        <w:pStyle w:val="ListParagraph"/>
        <w:numPr>
          <w:ilvl w:val="1"/>
          <w:numId w:val="8"/>
        </w:numPr>
        <w:spacing w:after="0"/>
        <w:jc w:val="both"/>
        <w:rPr>
          <w:rFonts w:cstheme="majorBidi"/>
        </w:rPr>
      </w:pPr>
      <w:r>
        <w:rPr>
          <w:rFonts w:cstheme="majorBidi"/>
        </w:rPr>
        <w:t>C</w:t>
      </w:r>
      <w:r w:rsidRPr="00603155">
        <w:rPr>
          <w:rFonts w:cstheme="majorBidi"/>
        </w:rPr>
        <w:t xml:space="preserve">opy the file named </w:t>
      </w:r>
      <w:r w:rsidRPr="00625769">
        <w:rPr>
          <w:rFonts w:cstheme="majorBidi"/>
          <w:i/>
          <w:iCs/>
        </w:rPr>
        <w:t>libgrpc_csharp_ext.so</w:t>
      </w:r>
      <w:r w:rsidRPr="00603155">
        <w:rPr>
          <w:rFonts w:cstheme="majorBidi"/>
        </w:rPr>
        <w:t>.</w:t>
      </w:r>
    </w:p>
    <w:p w:rsidR="00DA6E30" w:rsidRDefault="00DA6E30" w:rsidP="00DA6E30">
      <w:pPr>
        <w:pStyle w:val="ListParagraph"/>
        <w:numPr>
          <w:ilvl w:val="1"/>
          <w:numId w:val="8"/>
        </w:numPr>
        <w:spacing w:after="0"/>
        <w:jc w:val="both"/>
        <w:rPr>
          <w:rFonts w:cstheme="majorBidi"/>
        </w:rPr>
      </w:pPr>
      <w:r>
        <w:rPr>
          <w:rFonts w:cstheme="majorBidi"/>
        </w:rPr>
        <w:lastRenderedPageBreak/>
        <w:t xml:space="preserve">Create the following </w:t>
      </w:r>
      <w:r w:rsidRPr="00603155">
        <w:rPr>
          <w:rFonts w:cstheme="majorBidi"/>
        </w:rPr>
        <w:t>path</w:t>
      </w:r>
      <w:r>
        <w:rPr>
          <w:rFonts w:cstheme="majorBidi"/>
        </w:rPr>
        <w:t>:</w:t>
      </w:r>
      <w:r w:rsidRPr="00603155">
        <w:rPr>
          <w:rFonts w:cstheme="majorBidi"/>
        </w:rPr>
        <w:t xml:space="preserve"> </w:t>
      </w:r>
      <w:proofErr w:type="spellStart"/>
      <w:r w:rsidRPr="00625769">
        <w:rPr>
          <w:rFonts w:cstheme="majorBidi"/>
          <w:i/>
          <w:iCs/>
        </w:rPr>
        <w:t>project_name</w:t>
      </w:r>
      <w:proofErr w:type="spellEnd"/>
      <w:r w:rsidRPr="00625769">
        <w:rPr>
          <w:rFonts w:cstheme="majorBidi"/>
          <w:i/>
          <w:iCs/>
        </w:rPr>
        <w:t xml:space="preserve"> \Assets\Plugins\Android\libs\armeabi-v7a</w:t>
      </w:r>
    </w:p>
    <w:p w:rsidR="00DA6E30" w:rsidRPr="00625769" w:rsidRDefault="00DA6E30" w:rsidP="00DA6E30">
      <w:pPr>
        <w:pStyle w:val="ListParagraph"/>
        <w:numPr>
          <w:ilvl w:val="1"/>
          <w:numId w:val="8"/>
        </w:numPr>
        <w:spacing w:after="0"/>
        <w:jc w:val="both"/>
        <w:rPr>
          <w:rFonts w:cstheme="majorBidi"/>
        </w:rPr>
      </w:pPr>
      <w:r>
        <w:rPr>
          <w:rFonts w:cstheme="majorBidi"/>
        </w:rPr>
        <w:t>P</w:t>
      </w:r>
      <w:r w:rsidRPr="00603155">
        <w:rPr>
          <w:rFonts w:cstheme="majorBidi"/>
        </w:rPr>
        <w:t>aste the file in this path.</w:t>
      </w:r>
    </w:p>
    <w:p w:rsidR="00DA6E30" w:rsidRPr="00B55184" w:rsidRDefault="00DA6E30" w:rsidP="00DA6E30">
      <w:pPr>
        <w:spacing w:after="0"/>
        <w:jc w:val="both"/>
        <w:rPr>
          <w:rFonts w:cstheme="majorBidi"/>
        </w:rPr>
      </w:pPr>
      <w:r>
        <w:rPr>
          <w:rFonts w:cstheme="majorBidi"/>
          <w:b/>
          <w:bCs/>
        </w:rPr>
        <w:t>F</w:t>
      </w:r>
      <w:r w:rsidRPr="00B55184">
        <w:rPr>
          <w:rFonts w:cstheme="majorBidi"/>
          <w:b/>
          <w:bCs/>
        </w:rPr>
        <w:t>ifth step</w:t>
      </w:r>
      <w:r>
        <w:rPr>
          <w:rFonts w:cstheme="majorBidi"/>
        </w:rPr>
        <w:t xml:space="preserve"> is</w:t>
      </w:r>
      <w:r w:rsidRPr="00B55184">
        <w:rPr>
          <w:rFonts w:cstheme="majorBidi"/>
        </w:rPr>
        <w:t xml:space="preserve"> suitable when you need</w:t>
      </w:r>
      <w:r>
        <w:rPr>
          <w:rFonts w:cstheme="majorBidi"/>
        </w:rPr>
        <w:t xml:space="preserve"> to run the application on a PC</w:t>
      </w:r>
      <w:r w:rsidRPr="00B55184">
        <w:rPr>
          <w:rFonts w:cstheme="majorBidi"/>
        </w:rPr>
        <w:t>,</w:t>
      </w:r>
      <w:r>
        <w:rPr>
          <w:rFonts w:cstheme="majorBidi"/>
        </w:rPr>
        <w:t xml:space="preserve"> but w</w:t>
      </w:r>
      <w:r w:rsidRPr="00B55184">
        <w:rPr>
          <w:rFonts w:cstheme="majorBidi"/>
        </w:rPr>
        <w:t>e need to run the application on mobile platform not PC and this require</w:t>
      </w:r>
      <w:r>
        <w:rPr>
          <w:rFonts w:cstheme="majorBidi"/>
        </w:rPr>
        <w:t>s</w:t>
      </w:r>
      <w:r w:rsidRPr="00B55184">
        <w:rPr>
          <w:rFonts w:cstheme="majorBidi"/>
        </w:rPr>
        <w:t xml:space="preserve"> another m</w:t>
      </w:r>
      <w:r>
        <w:rPr>
          <w:rFonts w:cstheme="majorBidi"/>
        </w:rPr>
        <w:t>ethod to setup the credentials</w:t>
      </w:r>
      <w:r w:rsidRPr="00B55184">
        <w:rPr>
          <w:rFonts w:cstheme="majorBidi"/>
        </w:rPr>
        <w:t>:</w:t>
      </w:r>
    </w:p>
    <w:p w:rsidR="00DA6E30" w:rsidRDefault="00DA6E30" w:rsidP="00DA6E30">
      <w:pPr>
        <w:spacing w:after="0"/>
        <w:jc w:val="both"/>
        <w:rPr>
          <w:rFonts w:cstheme="majorBidi"/>
        </w:rPr>
      </w:pPr>
      <w:r w:rsidRPr="00B55184">
        <w:rPr>
          <w:rFonts w:cstheme="majorBidi"/>
        </w:rPr>
        <w:t>We need to make the credential setup embedded with the code to make</w:t>
      </w:r>
      <w:r>
        <w:rPr>
          <w:rFonts w:cstheme="majorBidi"/>
        </w:rPr>
        <w:t xml:space="preserve"> it available on all platforms, </w:t>
      </w:r>
      <w:r w:rsidRPr="00B55184">
        <w:rPr>
          <w:rFonts w:cstheme="majorBidi"/>
        </w:rPr>
        <w:t>so we chang</w:t>
      </w:r>
      <w:r>
        <w:rPr>
          <w:rFonts w:cstheme="majorBidi"/>
        </w:rPr>
        <w:t>e the fifth step with this step</w:t>
      </w:r>
      <w:r w:rsidRPr="00B55184">
        <w:rPr>
          <w:rFonts w:cstheme="majorBidi"/>
        </w:rPr>
        <w:t>:</w:t>
      </w:r>
    </w:p>
    <w:p w:rsidR="00DA6E30" w:rsidRDefault="00DA6E30" w:rsidP="00DA6E30">
      <w:pPr>
        <w:spacing w:after="0"/>
        <w:jc w:val="both"/>
        <w:rPr>
          <w:rFonts w:cstheme="majorBidi"/>
        </w:rPr>
      </w:pPr>
      <w:r w:rsidRPr="00B55184">
        <w:rPr>
          <w:rFonts w:cstheme="majorBidi"/>
        </w:rPr>
        <w:t xml:space="preserve">This is a C# code to </w:t>
      </w:r>
      <w:r>
        <w:rPr>
          <w:rFonts w:cstheme="majorBidi"/>
        </w:rPr>
        <w:t xml:space="preserve">be </w:t>
      </w:r>
      <w:r w:rsidRPr="00B55184">
        <w:rPr>
          <w:rFonts w:cstheme="majorBidi"/>
        </w:rPr>
        <w:t>use</w:t>
      </w:r>
      <w:r>
        <w:rPr>
          <w:rFonts w:cstheme="majorBidi"/>
        </w:rPr>
        <w:t xml:space="preserve">d with unity </w:t>
      </w:r>
      <w:r w:rsidRPr="00B55184">
        <w:rPr>
          <w:rFonts w:cstheme="majorBidi"/>
        </w:rPr>
        <w:t xml:space="preserve">(our graphics interface) </w:t>
      </w:r>
    </w:p>
    <w:p w:rsidR="00DA6E30" w:rsidRDefault="00DA6E30" w:rsidP="00DA6E30">
      <w:pPr>
        <w:spacing w:after="0"/>
        <w:jc w:val="both"/>
        <w:rPr>
          <w:rFonts w:cstheme="majorBidi"/>
        </w:rPr>
      </w:pPr>
    </w:p>
    <w:p w:rsidR="00DA6E30" w:rsidRDefault="00DA6E30" w:rsidP="00DA6E30">
      <w:pPr>
        <w:spacing w:after="0"/>
        <w:jc w:val="both"/>
        <w:rPr>
          <w:rFonts w:cstheme="majorBidi"/>
        </w:rPr>
      </w:pPr>
      <w:r w:rsidRPr="00B55184">
        <w:rPr>
          <w:rFonts w:cstheme="majorBidi"/>
        </w:rPr>
        <w:t xml:space="preserve">Use a variable to contain the credentials and pass it to a GRPC channel </w:t>
      </w:r>
    </w:p>
    <w:p w:rsidR="00DA6E30" w:rsidRDefault="00DA6E30" w:rsidP="00DA6E30">
      <w:pPr>
        <w:spacing w:after="0"/>
        <w:jc w:val="center"/>
        <w:rPr>
          <w:rFonts w:cstheme="majorBidi"/>
        </w:rPr>
      </w:pPr>
    </w:p>
    <w:p w:rsidR="00DA6E30" w:rsidRDefault="00DA6E30" w:rsidP="00DA6E30">
      <w:pPr>
        <w:spacing w:after="0"/>
        <w:jc w:val="center"/>
        <w:rPr>
          <w:rFonts w:cstheme="majorBidi"/>
        </w:rPr>
      </w:pPr>
      <w:r>
        <w:rPr>
          <w:noProof/>
        </w:rPr>
        <w:drawing>
          <wp:inline distT="0" distB="0" distL="0" distR="0" wp14:anchorId="731FF4CB" wp14:editId="2BFEF20E">
            <wp:extent cx="6507480" cy="829945"/>
            <wp:effectExtent l="0" t="0" r="762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08188" cy="830035"/>
                    </a:xfrm>
                    <a:prstGeom prst="rect">
                      <a:avLst/>
                    </a:prstGeom>
                    <a:noFill/>
                    <a:ln>
                      <a:noFill/>
                    </a:ln>
                  </pic:spPr>
                </pic:pic>
              </a:graphicData>
            </a:graphic>
          </wp:inline>
        </w:drawing>
      </w:r>
    </w:p>
    <w:p w:rsidR="00DA6E30" w:rsidRPr="00B55184" w:rsidRDefault="00DA6E30" w:rsidP="00DA6E30">
      <w:pPr>
        <w:spacing w:after="0"/>
        <w:rPr>
          <w:rFonts w:cstheme="majorBidi"/>
        </w:rPr>
      </w:pPr>
      <w:r w:rsidRPr="00B55184">
        <w:rPr>
          <w:rFonts w:cstheme="majorBidi"/>
        </w:rPr>
        <w:t>Then we add this channel to the client instance of text to speech class</w:t>
      </w:r>
    </w:p>
    <w:p w:rsidR="00DA6E30" w:rsidRDefault="00DA6E30" w:rsidP="00DA6E30">
      <w:pPr>
        <w:spacing w:after="0"/>
        <w:rPr>
          <w:rFonts w:cstheme="majorBidi"/>
        </w:rPr>
      </w:pPr>
    </w:p>
    <w:p w:rsidR="00DA6E30" w:rsidRDefault="00DA6E30" w:rsidP="00DA6E30">
      <w:pPr>
        <w:spacing w:after="0"/>
        <w:rPr>
          <w:rFonts w:cstheme="majorBidi"/>
        </w:rPr>
      </w:pPr>
      <w:r>
        <w:rPr>
          <w:noProof/>
        </w:rPr>
        <w:drawing>
          <wp:inline distT="0" distB="0" distL="0" distR="0" wp14:anchorId="79348AFA" wp14:editId="6FC48D55">
            <wp:extent cx="5943600" cy="300193"/>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0193"/>
                    </a:xfrm>
                    <a:prstGeom prst="rect">
                      <a:avLst/>
                    </a:prstGeom>
                    <a:noFill/>
                    <a:ln>
                      <a:noFill/>
                    </a:ln>
                  </pic:spPr>
                </pic:pic>
              </a:graphicData>
            </a:graphic>
          </wp:inline>
        </w:drawing>
      </w:r>
    </w:p>
    <w:p w:rsidR="00DA6E30" w:rsidRDefault="00DA6E30" w:rsidP="00DA6E30">
      <w:pPr>
        <w:spacing w:after="0"/>
        <w:rPr>
          <w:rFonts w:cstheme="majorBidi"/>
        </w:rPr>
      </w:pPr>
    </w:p>
    <w:p w:rsidR="00DA6E30" w:rsidRPr="00B55184" w:rsidRDefault="00DA6E30" w:rsidP="00DA6E30">
      <w:pPr>
        <w:spacing w:after="0"/>
        <w:rPr>
          <w:rFonts w:cstheme="majorBidi"/>
        </w:rPr>
      </w:pPr>
      <w:r w:rsidRPr="00B55184">
        <w:rPr>
          <w:rFonts w:cstheme="majorBidi"/>
        </w:rPr>
        <w:t xml:space="preserve">Now we are able to make a function that convert </w:t>
      </w:r>
      <w:r>
        <w:rPr>
          <w:rFonts w:cstheme="majorBidi"/>
        </w:rPr>
        <w:t>speech to text with C# as following</w:t>
      </w:r>
      <w:r w:rsidRPr="00B55184">
        <w:rPr>
          <w:rFonts w:cstheme="majorBidi"/>
        </w:rPr>
        <w:t>:</w:t>
      </w:r>
    </w:p>
    <w:p w:rsidR="00DA6E30" w:rsidRDefault="00DA6E30" w:rsidP="00DA6E30">
      <w:pPr>
        <w:spacing w:after="0"/>
        <w:jc w:val="center"/>
        <w:rPr>
          <w:rFonts w:cstheme="majorBidi"/>
        </w:rPr>
      </w:pPr>
    </w:p>
    <w:p w:rsidR="00DA6E30" w:rsidRPr="004A14B5" w:rsidRDefault="00DA6E30" w:rsidP="004A14B5">
      <w:pPr>
        <w:spacing w:after="0"/>
        <w:jc w:val="center"/>
        <w:rPr>
          <w:rFonts w:cstheme="majorBidi"/>
        </w:rPr>
      </w:pPr>
      <w:r>
        <w:rPr>
          <w:noProof/>
        </w:rPr>
        <w:drawing>
          <wp:inline distT="0" distB="0" distL="0" distR="0" wp14:anchorId="0BEDE444" wp14:editId="405ABE66">
            <wp:extent cx="6506210" cy="3920539"/>
            <wp:effectExtent l="0" t="0" r="889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19085" cy="3928297"/>
                    </a:xfrm>
                    <a:prstGeom prst="rect">
                      <a:avLst/>
                    </a:prstGeom>
                    <a:noFill/>
                    <a:ln>
                      <a:noFill/>
                    </a:ln>
                  </pic:spPr>
                </pic:pic>
              </a:graphicData>
            </a:graphic>
          </wp:inline>
        </w:drawing>
      </w:r>
    </w:p>
    <w:p w:rsidR="007D0CEE" w:rsidRPr="001529DA" w:rsidRDefault="00A21633" w:rsidP="00EA446E">
      <w:pPr>
        <w:pStyle w:val="Heading2"/>
        <w:rPr>
          <w:lang w:val="en-GB"/>
        </w:rPr>
      </w:pPr>
      <w:bookmarkStart w:id="49" w:name="_Toc47269633"/>
      <w:bookmarkStart w:id="50" w:name="_Toc47814302"/>
      <w:r>
        <w:rPr>
          <w:lang w:val="en-GB"/>
        </w:rPr>
        <w:lastRenderedPageBreak/>
        <w:t>2</w:t>
      </w:r>
      <w:r w:rsidR="00DA6E30">
        <w:rPr>
          <w:lang w:val="en-GB"/>
        </w:rPr>
        <w:t>.2.6</w:t>
      </w:r>
      <w:r w:rsidR="001529DA">
        <w:rPr>
          <w:lang w:val="en-GB"/>
        </w:rPr>
        <w:tab/>
      </w:r>
      <w:r w:rsidR="007D0CEE" w:rsidRPr="001529DA">
        <w:rPr>
          <w:lang w:val="en-GB"/>
        </w:rPr>
        <w:t>Processing of the generated text</w:t>
      </w:r>
      <w:bookmarkEnd w:id="49"/>
      <w:bookmarkEnd w:id="50"/>
    </w:p>
    <w:p w:rsidR="00BC3A23" w:rsidRDefault="007D0CEE" w:rsidP="007936BC">
      <w:pPr>
        <w:spacing w:after="0"/>
        <w:jc w:val="both"/>
        <w:rPr>
          <w:rFonts w:cstheme="majorBidi"/>
          <w:lang w:val="en-GB"/>
        </w:rPr>
      </w:pPr>
      <w:r w:rsidRPr="001529DA">
        <w:rPr>
          <w:rFonts w:cstheme="majorBidi"/>
          <w:lang w:val="en-GB"/>
        </w:rPr>
        <w:t>The text received from the API is tokenised into words then appended to the end of an array t</w:t>
      </w:r>
      <w:r w:rsidR="007936BC">
        <w:rPr>
          <w:rFonts w:cstheme="majorBidi"/>
          <w:lang w:val="en-GB"/>
        </w:rPr>
        <w:t>h</w:t>
      </w:r>
      <w:r w:rsidRPr="001529DA">
        <w:rPr>
          <w:rFonts w:cstheme="majorBidi"/>
          <w:lang w:val="en-GB"/>
        </w:rPr>
        <w:t>at gets emptied every minute. Using a timer that runs on a separate thread in the code that fires every minute it will calculate the number of words uttered in this minute by the speaker using a variable that contains all the words spoken on or after the last call for timer’s handling method till this call; based on it the method will decide whether the speaker was speaking fast or slow or about rig</w:t>
      </w:r>
      <w:r w:rsidRPr="00794CE3">
        <w:rPr>
          <w:rFonts w:cstheme="majorBidi"/>
          <w:lang w:val="en-GB"/>
        </w:rPr>
        <w:t>ht.</w:t>
      </w:r>
    </w:p>
    <w:p w:rsidR="0021604A" w:rsidRDefault="0021604A" w:rsidP="0021604A">
      <w:pPr>
        <w:spacing w:after="0"/>
        <w:rPr>
          <w:rFonts w:cstheme="majorBidi"/>
          <w:b/>
          <w:bCs/>
          <w:u w:val="single"/>
        </w:rPr>
      </w:pPr>
      <w:r>
        <w:rPr>
          <w:rFonts w:cstheme="majorBidi"/>
          <w:b/>
          <w:bCs/>
          <w:u w:val="single"/>
        </w:rPr>
        <w:t xml:space="preserve">Performance Analysis </w:t>
      </w:r>
    </w:p>
    <w:p w:rsidR="00BC3A23" w:rsidRPr="0021604A" w:rsidRDefault="00BC3A23" w:rsidP="0021604A">
      <w:pPr>
        <w:spacing w:after="0"/>
        <w:rPr>
          <w:rFonts w:cstheme="majorBidi"/>
          <w:b/>
          <w:bCs/>
          <w:u w:val="single"/>
        </w:rPr>
      </w:pPr>
      <w:r w:rsidRPr="00ED153A">
        <w:rPr>
          <w:rFonts w:cstheme="majorBidi"/>
        </w:rPr>
        <w:t>One of the problems facing the presenter that he doesn’t know if his rate of speech speed good, fast or slow. We provide this feature as an attempt to help him.</w:t>
      </w:r>
    </w:p>
    <w:p w:rsidR="00BC3A23" w:rsidRPr="00ED153A" w:rsidRDefault="00BC3A23" w:rsidP="0021604A">
      <w:pPr>
        <w:spacing w:after="0"/>
        <w:jc w:val="both"/>
        <w:rPr>
          <w:rFonts w:cstheme="majorBidi"/>
        </w:rPr>
      </w:pPr>
      <w:r w:rsidRPr="00ED153A">
        <w:rPr>
          <w:rFonts w:cstheme="majorBidi"/>
        </w:rPr>
        <w:t>We have 2 functions, every 10 seconds we count the number of words in these seconds:</w:t>
      </w:r>
    </w:p>
    <w:p w:rsidR="00BC3A23" w:rsidRPr="00ED153A" w:rsidRDefault="00BC3A23" w:rsidP="0021604A">
      <w:pPr>
        <w:pStyle w:val="ListParagraph"/>
        <w:numPr>
          <w:ilvl w:val="0"/>
          <w:numId w:val="37"/>
        </w:numPr>
        <w:spacing w:after="0"/>
        <w:jc w:val="both"/>
        <w:rPr>
          <w:rFonts w:cstheme="majorBidi"/>
        </w:rPr>
      </w:pPr>
      <w:r w:rsidRPr="00ED153A">
        <w:rPr>
          <w:rFonts w:cstheme="majorBidi"/>
        </w:rPr>
        <w:t>If number of words between 1:25, It is a good rate.</w:t>
      </w:r>
    </w:p>
    <w:p w:rsidR="0021604A" w:rsidRPr="00DA6E30" w:rsidRDefault="00BC3A23" w:rsidP="00DA6E30">
      <w:pPr>
        <w:pStyle w:val="ListParagraph"/>
        <w:numPr>
          <w:ilvl w:val="0"/>
          <w:numId w:val="37"/>
        </w:numPr>
        <w:spacing w:after="0"/>
        <w:jc w:val="both"/>
        <w:rPr>
          <w:rFonts w:cstheme="majorBidi"/>
        </w:rPr>
      </w:pPr>
      <w:r w:rsidRPr="00ED153A">
        <w:rPr>
          <w:rFonts w:cstheme="majorBidi"/>
        </w:rPr>
        <w:t>If number of words is 0 or more than 25, It is a bad rate.</w:t>
      </w:r>
    </w:p>
    <w:p w:rsidR="00BC3A23" w:rsidRPr="00ED153A" w:rsidRDefault="00BC3A23" w:rsidP="0021604A">
      <w:pPr>
        <w:spacing w:after="0"/>
        <w:jc w:val="both"/>
        <w:rPr>
          <w:rFonts w:cstheme="majorBidi"/>
        </w:rPr>
      </w:pPr>
      <w:r w:rsidRPr="00ED153A">
        <w:rPr>
          <w:rFonts w:cstheme="majorBidi"/>
        </w:rPr>
        <w:t>After 2 Minutes we count number of good, too slow and too fast rates and:</w:t>
      </w:r>
    </w:p>
    <w:p w:rsidR="00BC3A23" w:rsidRPr="00ED153A" w:rsidRDefault="00BC3A23" w:rsidP="0021604A">
      <w:pPr>
        <w:pStyle w:val="ListParagraph"/>
        <w:numPr>
          <w:ilvl w:val="0"/>
          <w:numId w:val="38"/>
        </w:numPr>
        <w:spacing w:after="0"/>
        <w:jc w:val="both"/>
        <w:rPr>
          <w:rFonts w:cstheme="majorBidi"/>
        </w:rPr>
      </w:pPr>
      <w:r w:rsidRPr="00ED153A">
        <w:rPr>
          <w:rFonts w:cstheme="majorBidi"/>
        </w:rPr>
        <w:t xml:space="preserve">If number of </w:t>
      </w:r>
      <w:r w:rsidR="00ED153A" w:rsidRPr="00ED153A">
        <w:rPr>
          <w:rFonts w:cstheme="majorBidi"/>
        </w:rPr>
        <w:t>‘</w:t>
      </w:r>
      <w:r w:rsidRPr="00ED153A">
        <w:rPr>
          <w:rFonts w:cstheme="majorBidi"/>
        </w:rPr>
        <w:t>good</w:t>
      </w:r>
      <w:r w:rsidR="00ED153A" w:rsidRPr="00ED153A">
        <w:rPr>
          <w:rFonts w:cstheme="majorBidi"/>
        </w:rPr>
        <w:t>’</w:t>
      </w:r>
      <w:r w:rsidRPr="00ED153A">
        <w:rPr>
          <w:rFonts w:cstheme="majorBidi"/>
        </w:rPr>
        <w:t xml:space="preserve"> rates</w:t>
      </w:r>
      <w:r w:rsidR="00ED153A" w:rsidRPr="00ED153A">
        <w:rPr>
          <w:rFonts w:cstheme="majorBidi"/>
        </w:rPr>
        <w:t xml:space="preserve"> are</w:t>
      </w:r>
      <w:r w:rsidRPr="00ED153A">
        <w:rPr>
          <w:rFonts w:cstheme="majorBidi"/>
        </w:rPr>
        <w:t xml:space="preserve"> more than 6 (the half), print “Good Rate” to inform the presenter to continue in this rate</w:t>
      </w:r>
      <w:r w:rsidR="00ED153A" w:rsidRPr="00ED153A">
        <w:rPr>
          <w:rFonts w:cstheme="majorBidi"/>
        </w:rPr>
        <w:t>.</w:t>
      </w:r>
    </w:p>
    <w:p w:rsidR="00BC3A23" w:rsidRPr="00ED153A" w:rsidRDefault="00ED153A" w:rsidP="0021604A">
      <w:pPr>
        <w:pStyle w:val="ListParagraph"/>
        <w:numPr>
          <w:ilvl w:val="0"/>
          <w:numId w:val="38"/>
        </w:numPr>
        <w:spacing w:after="0"/>
        <w:jc w:val="both"/>
        <w:rPr>
          <w:rFonts w:cstheme="majorBidi"/>
        </w:rPr>
      </w:pPr>
      <w:r w:rsidRPr="00ED153A">
        <w:rPr>
          <w:rFonts w:cstheme="majorBidi"/>
        </w:rPr>
        <w:t>If n</w:t>
      </w:r>
      <w:r w:rsidR="00BC3A23" w:rsidRPr="00ED153A">
        <w:rPr>
          <w:rFonts w:cstheme="majorBidi"/>
        </w:rPr>
        <w:t>umber of ‘too fast’</w:t>
      </w:r>
      <w:r w:rsidRPr="00ED153A">
        <w:rPr>
          <w:rFonts w:cstheme="majorBidi"/>
        </w:rPr>
        <w:t xml:space="preserve"> rates are more than or equal number of ‘too slow’ rates, print </w:t>
      </w:r>
      <w:r w:rsidR="00BC3A23" w:rsidRPr="00ED153A">
        <w:rPr>
          <w:rFonts w:cstheme="majorBidi"/>
        </w:rPr>
        <w:t>“You are too fast” to inform the presenter to decrease his speed</w:t>
      </w:r>
      <w:r w:rsidRPr="00ED153A">
        <w:rPr>
          <w:rFonts w:cstheme="majorBidi"/>
        </w:rPr>
        <w:t>.</w:t>
      </w:r>
    </w:p>
    <w:p w:rsidR="00B740BC" w:rsidRPr="00BC3A23" w:rsidRDefault="00ED153A" w:rsidP="0021604A">
      <w:pPr>
        <w:pStyle w:val="ListParagraph"/>
        <w:numPr>
          <w:ilvl w:val="0"/>
          <w:numId w:val="38"/>
        </w:numPr>
        <w:spacing w:after="0"/>
        <w:jc w:val="both"/>
        <w:rPr>
          <w:rFonts w:cstheme="majorBidi"/>
        </w:rPr>
      </w:pPr>
      <w:r w:rsidRPr="00ED153A">
        <w:rPr>
          <w:rFonts w:cstheme="majorBidi"/>
        </w:rPr>
        <w:t>If n</w:t>
      </w:r>
      <w:r w:rsidR="00BC3A23" w:rsidRPr="00ED153A">
        <w:rPr>
          <w:rFonts w:cstheme="majorBidi"/>
        </w:rPr>
        <w:t>umber of ‘ too slow’</w:t>
      </w:r>
      <w:r w:rsidRPr="00ED153A">
        <w:rPr>
          <w:rFonts w:cstheme="majorBidi"/>
        </w:rPr>
        <w:t xml:space="preserve"> rates are more than n</w:t>
      </w:r>
      <w:r w:rsidR="00BC3A23" w:rsidRPr="00ED153A">
        <w:rPr>
          <w:rFonts w:cstheme="majorBidi"/>
        </w:rPr>
        <w:t xml:space="preserve">umber of ‘too fast’ </w:t>
      </w:r>
      <w:r w:rsidRPr="00ED153A">
        <w:rPr>
          <w:rFonts w:cstheme="majorBidi"/>
        </w:rPr>
        <w:t xml:space="preserve">rates, print </w:t>
      </w:r>
      <w:r w:rsidR="00BC3A23" w:rsidRPr="00ED153A">
        <w:rPr>
          <w:rFonts w:cstheme="majorBidi"/>
        </w:rPr>
        <w:t>“You are too slow” to inform the presenter to increase his speed</w:t>
      </w:r>
      <w:r w:rsidRPr="00ED153A">
        <w:rPr>
          <w:rFonts w:cstheme="majorBidi"/>
        </w:rPr>
        <w:t>.</w:t>
      </w:r>
      <w:r w:rsidR="00B740BC" w:rsidRPr="00BC3A23">
        <w:rPr>
          <w:rFonts w:cstheme="majorBidi"/>
        </w:rPr>
        <w:br w:type="page"/>
      </w:r>
    </w:p>
    <w:p w:rsidR="00C72A81" w:rsidRPr="00C72A81" w:rsidRDefault="00C72A81" w:rsidP="00EA446E">
      <w:pPr>
        <w:pStyle w:val="Title"/>
        <w:rPr>
          <w:rStyle w:val="SubtleReference"/>
        </w:rPr>
      </w:pPr>
      <w:r w:rsidRPr="00C72A81">
        <w:rPr>
          <w:rStyle w:val="SubtleReference"/>
        </w:rPr>
        <w:lastRenderedPageBreak/>
        <w:t xml:space="preserve">Chapter </w:t>
      </w:r>
      <w:r w:rsidR="00A21633">
        <w:rPr>
          <w:rStyle w:val="SubtleReference"/>
        </w:rPr>
        <w:t>3</w:t>
      </w:r>
    </w:p>
    <w:p w:rsidR="00A97187" w:rsidRDefault="00C72A81" w:rsidP="00EA446E">
      <w:pPr>
        <w:pStyle w:val="Title"/>
        <w:rPr>
          <w:rStyle w:val="SubtleReference"/>
        </w:rPr>
      </w:pPr>
      <w:r>
        <w:rPr>
          <w:rStyle w:val="SubtleReference"/>
        </w:rPr>
        <w:t>Question Generatio</w:t>
      </w:r>
      <w:r w:rsidR="00A97187">
        <w:rPr>
          <w:rStyle w:val="SubtleReference"/>
        </w:rPr>
        <w:t>n</w:t>
      </w:r>
    </w:p>
    <w:p w:rsidR="007538AF" w:rsidRDefault="007538AF" w:rsidP="00EA446E">
      <w:pPr>
        <w:pStyle w:val="Title"/>
        <w:rPr>
          <w:rStyle w:val="SubtleReference"/>
        </w:rPr>
      </w:pPr>
    </w:p>
    <w:p w:rsidR="00A97187" w:rsidRPr="00A5413B" w:rsidRDefault="00A21633" w:rsidP="00EA446E">
      <w:pPr>
        <w:pStyle w:val="Heading1"/>
      </w:pPr>
      <w:bookmarkStart w:id="51" w:name="_Toc47269634"/>
      <w:bookmarkStart w:id="52" w:name="_Toc47814303"/>
      <w:r>
        <w:t>3</w:t>
      </w:r>
      <w:r w:rsidR="0019103B">
        <w:t>.1</w:t>
      </w:r>
      <w:r w:rsidR="0019103B">
        <w:rPr>
          <w:noProof/>
          <w:lang w:val="en-GB"/>
        </w:rPr>
        <w:tab/>
      </w:r>
      <w:r w:rsidR="00A97187" w:rsidRPr="00A5413B">
        <w:t>Introduction</w:t>
      </w:r>
      <w:bookmarkEnd w:id="51"/>
      <w:bookmarkEnd w:id="52"/>
    </w:p>
    <w:p w:rsidR="00A97187" w:rsidRPr="00A5413B" w:rsidRDefault="00A97187" w:rsidP="00FB42FC">
      <w:pPr>
        <w:spacing w:after="0"/>
        <w:jc w:val="both"/>
      </w:pPr>
      <w:r w:rsidRPr="00A5413B">
        <w:t xml:space="preserve">Now we want to make our app more real and enable interaction between </w:t>
      </w:r>
      <w:r w:rsidR="00FB42FC">
        <w:t>presenter</w:t>
      </w:r>
      <w:r w:rsidRPr="00A5413B">
        <w:t xml:space="preserve"> and charact</w:t>
      </w:r>
      <w:r w:rsidR="00953564">
        <w:t xml:space="preserve">ers in the app by making </w:t>
      </w:r>
      <w:r w:rsidRPr="00A5413B">
        <w:t>characters ask the user question about the presentation topic and question related to his speech so in this chapter will introduce our question generation system.</w:t>
      </w:r>
      <w:r w:rsidR="003311D0">
        <w:t xml:space="preserve"> </w:t>
      </w:r>
      <w:r w:rsidRPr="00A5413B">
        <w:t>Texts with potential educational value are becoming available through the Internet (e.g., Wikipedia, news services). However, using these new texts in classrooms introduces many challenges, one of which is that they usually lack practice exercises and assessments. Here, we ad</w:t>
      </w:r>
      <w:r w:rsidR="00953564">
        <w:t xml:space="preserve">dress part of this challenge by </w:t>
      </w:r>
      <w:r w:rsidRPr="00A5413B">
        <w:t xml:space="preserve">automating the creation of a specific type of assessment item. Specifically, we focus on automatically generating factual   questions. Our goal is to create an automated system that can take as input a text and produce as output questions for assessing a reader’s knowledge of the information in the text. </w:t>
      </w:r>
    </w:p>
    <w:p w:rsidR="00A97187" w:rsidRPr="00A5413B" w:rsidRDefault="00A21633" w:rsidP="00EA446E">
      <w:pPr>
        <w:pStyle w:val="Heading1"/>
      </w:pPr>
      <w:bookmarkStart w:id="53" w:name="_Toc47269635"/>
      <w:bookmarkStart w:id="54" w:name="_Toc47814304"/>
      <w:r>
        <w:t>3</w:t>
      </w:r>
      <w:r w:rsidR="0019103B">
        <w:t>.2</w:t>
      </w:r>
      <w:r w:rsidR="0019103B">
        <w:rPr>
          <w:noProof/>
          <w:lang w:val="en-GB"/>
        </w:rPr>
        <w:tab/>
      </w:r>
      <w:r w:rsidR="00A97187" w:rsidRPr="00A5413B">
        <w:t>The dataset (</w:t>
      </w:r>
      <w:proofErr w:type="spellStart"/>
      <w:r w:rsidR="00A97187" w:rsidRPr="00A5413B">
        <w:t>SQuAD</w:t>
      </w:r>
      <w:proofErr w:type="spellEnd"/>
      <w:r w:rsidR="00A97187" w:rsidRPr="00A5413B">
        <w:t>)</w:t>
      </w:r>
      <w:bookmarkEnd w:id="53"/>
      <w:bookmarkEnd w:id="54"/>
    </w:p>
    <w:p w:rsidR="00A97187" w:rsidRPr="004A14B5" w:rsidRDefault="00A97187" w:rsidP="003311D0">
      <w:pPr>
        <w:spacing w:after="0"/>
        <w:jc w:val="both"/>
        <w:rPr>
          <w:szCs w:val="24"/>
        </w:rPr>
      </w:pPr>
      <w:r w:rsidRPr="004A14B5">
        <w:rPr>
          <w:rStyle w:val="fontstyle01"/>
          <w:rFonts w:asciiTheme="majorBidi" w:hAnsiTheme="majorBidi" w:cstheme="majorBidi"/>
          <w:sz w:val="24"/>
          <w:szCs w:val="24"/>
        </w:rPr>
        <w:t>Large-scale manually annotated passage and</w:t>
      </w:r>
      <w:r w:rsidRPr="004A14B5">
        <w:rPr>
          <w:szCs w:val="24"/>
        </w:rPr>
        <w:t xml:space="preserve"> </w:t>
      </w:r>
      <w:r w:rsidRPr="004A14B5">
        <w:rPr>
          <w:rStyle w:val="fontstyle01"/>
          <w:rFonts w:asciiTheme="majorBidi" w:hAnsiTheme="majorBidi" w:cstheme="majorBidi"/>
          <w:sz w:val="24"/>
          <w:szCs w:val="24"/>
        </w:rPr>
        <w:t>question pairs play a crucial role in developing</w:t>
      </w:r>
      <w:r w:rsidRPr="004A14B5">
        <w:rPr>
          <w:szCs w:val="24"/>
        </w:rPr>
        <w:t xml:space="preserve"> </w:t>
      </w:r>
      <w:r w:rsidRPr="004A14B5">
        <w:rPr>
          <w:rStyle w:val="fontstyle01"/>
          <w:rFonts w:asciiTheme="majorBidi" w:hAnsiTheme="majorBidi" w:cstheme="majorBidi"/>
          <w:sz w:val="24"/>
          <w:szCs w:val="24"/>
        </w:rPr>
        <w:t>question generation systems. We propose to adapt</w:t>
      </w:r>
      <w:r w:rsidRPr="004A14B5">
        <w:rPr>
          <w:szCs w:val="24"/>
        </w:rPr>
        <w:t xml:space="preserve"> </w:t>
      </w:r>
      <w:r w:rsidRPr="004A14B5">
        <w:rPr>
          <w:rStyle w:val="fontstyle01"/>
          <w:rFonts w:asciiTheme="majorBidi" w:hAnsiTheme="majorBidi" w:cstheme="majorBidi"/>
          <w:sz w:val="24"/>
          <w:szCs w:val="24"/>
        </w:rPr>
        <w:t>the recently released Stanford Question Answering Dataset (</w:t>
      </w:r>
      <w:proofErr w:type="spellStart"/>
      <w:r w:rsidRPr="004A14B5">
        <w:rPr>
          <w:rStyle w:val="fontstyle01"/>
          <w:rFonts w:asciiTheme="majorBidi" w:hAnsiTheme="majorBidi" w:cstheme="majorBidi"/>
          <w:sz w:val="24"/>
          <w:szCs w:val="24"/>
        </w:rPr>
        <w:t>SQuAD</w:t>
      </w:r>
      <w:proofErr w:type="spellEnd"/>
      <w:r w:rsidRPr="004A14B5">
        <w:rPr>
          <w:rStyle w:val="fontstyle01"/>
          <w:rFonts w:asciiTheme="majorBidi" w:hAnsiTheme="majorBidi" w:cstheme="majorBidi"/>
          <w:sz w:val="24"/>
          <w:szCs w:val="24"/>
        </w:rPr>
        <w:t>) (</w:t>
      </w:r>
      <w:proofErr w:type="spellStart"/>
      <w:r w:rsidRPr="004A14B5">
        <w:rPr>
          <w:rStyle w:val="fontstyle01"/>
          <w:rFonts w:asciiTheme="majorBidi" w:hAnsiTheme="majorBidi" w:cstheme="majorBidi"/>
          <w:color w:val="000080"/>
          <w:sz w:val="24"/>
          <w:szCs w:val="24"/>
        </w:rPr>
        <w:t>Rajpurkar</w:t>
      </w:r>
      <w:proofErr w:type="spellEnd"/>
      <w:r w:rsidRPr="004A14B5">
        <w:rPr>
          <w:rStyle w:val="fontstyle01"/>
          <w:rFonts w:asciiTheme="majorBidi" w:hAnsiTheme="majorBidi" w:cstheme="majorBidi"/>
          <w:color w:val="000080"/>
          <w:sz w:val="24"/>
          <w:szCs w:val="24"/>
        </w:rPr>
        <w:t xml:space="preserve"> et al.</w:t>
      </w:r>
      <w:r w:rsidRPr="004A14B5">
        <w:rPr>
          <w:rStyle w:val="fontstyle01"/>
          <w:rFonts w:asciiTheme="majorBidi" w:hAnsiTheme="majorBidi" w:cstheme="majorBidi"/>
          <w:sz w:val="24"/>
          <w:szCs w:val="24"/>
        </w:rPr>
        <w:t xml:space="preserve">, </w:t>
      </w:r>
      <w:r w:rsidRPr="004A14B5">
        <w:rPr>
          <w:rStyle w:val="fontstyle01"/>
          <w:rFonts w:asciiTheme="majorBidi" w:hAnsiTheme="majorBidi" w:cstheme="majorBidi"/>
          <w:color w:val="000080"/>
          <w:sz w:val="24"/>
          <w:szCs w:val="24"/>
        </w:rPr>
        <w:t>2016</w:t>
      </w:r>
      <w:r w:rsidRPr="004A14B5">
        <w:rPr>
          <w:rStyle w:val="fontstyle01"/>
          <w:rFonts w:asciiTheme="majorBidi" w:hAnsiTheme="majorBidi" w:cstheme="majorBidi"/>
          <w:sz w:val="24"/>
          <w:szCs w:val="24"/>
        </w:rPr>
        <w:t>) as</w:t>
      </w:r>
      <w:r w:rsidR="00953564" w:rsidRPr="004A14B5">
        <w:rPr>
          <w:szCs w:val="24"/>
        </w:rPr>
        <w:t xml:space="preserve"> </w:t>
      </w:r>
      <w:r w:rsidRPr="004A14B5">
        <w:rPr>
          <w:rStyle w:val="fontstyle01"/>
          <w:rFonts w:asciiTheme="majorBidi" w:hAnsiTheme="majorBidi" w:cstheme="majorBidi"/>
          <w:sz w:val="24"/>
          <w:szCs w:val="24"/>
        </w:rPr>
        <w:t xml:space="preserve">the training and development datasets for the question generation task. In </w:t>
      </w:r>
      <w:proofErr w:type="spellStart"/>
      <w:r w:rsidRPr="004A14B5">
        <w:rPr>
          <w:rStyle w:val="fontstyle01"/>
          <w:rFonts w:asciiTheme="majorBidi" w:hAnsiTheme="majorBidi" w:cstheme="majorBidi"/>
          <w:sz w:val="24"/>
          <w:szCs w:val="24"/>
        </w:rPr>
        <w:t>SQuAD</w:t>
      </w:r>
      <w:proofErr w:type="spellEnd"/>
      <w:r w:rsidRPr="004A14B5">
        <w:rPr>
          <w:rStyle w:val="fontstyle01"/>
          <w:rFonts w:asciiTheme="majorBidi" w:hAnsiTheme="majorBidi" w:cstheme="majorBidi"/>
          <w:sz w:val="24"/>
          <w:szCs w:val="24"/>
        </w:rPr>
        <w:t>, the answers are</w:t>
      </w:r>
      <w:r w:rsidRPr="004A14B5">
        <w:rPr>
          <w:szCs w:val="24"/>
        </w:rPr>
        <w:t xml:space="preserve"> </w:t>
      </w:r>
      <w:r w:rsidRPr="004A14B5">
        <w:rPr>
          <w:rStyle w:val="fontstyle01"/>
          <w:rFonts w:asciiTheme="majorBidi" w:hAnsiTheme="majorBidi" w:cstheme="majorBidi"/>
          <w:sz w:val="24"/>
          <w:szCs w:val="24"/>
        </w:rPr>
        <w:t>labeled as subsequences in the given sentences by</w:t>
      </w:r>
      <w:r w:rsidRPr="004A14B5">
        <w:rPr>
          <w:szCs w:val="24"/>
        </w:rPr>
        <w:t xml:space="preserve"> </w:t>
      </w:r>
      <w:r w:rsidRPr="004A14B5">
        <w:rPr>
          <w:rStyle w:val="fontstyle01"/>
          <w:rFonts w:asciiTheme="majorBidi" w:hAnsiTheme="majorBidi" w:cstheme="majorBidi"/>
          <w:sz w:val="24"/>
          <w:szCs w:val="24"/>
        </w:rPr>
        <w:t>crowed sourcing, and it contains more than 100K</w:t>
      </w:r>
      <w:r w:rsidRPr="004A14B5">
        <w:rPr>
          <w:szCs w:val="24"/>
        </w:rPr>
        <w:t xml:space="preserve"> </w:t>
      </w:r>
      <w:r w:rsidRPr="004A14B5">
        <w:rPr>
          <w:rStyle w:val="fontstyle01"/>
          <w:rFonts w:asciiTheme="majorBidi" w:hAnsiTheme="majorBidi" w:cstheme="majorBidi"/>
          <w:sz w:val="24"/>
          <w:szCs w:val="24"/>
        </w:rPr>
        <w:t>questions which makes it feasible to train our neural network models.</w:t>
      </w:r>
    </w:p>
    <w:p w:rsidR="00A97187" w:rsidRPr="00A5413B" w:rsidRDefault="00A21633" w:rsidP="00EA446E">
      <w:pPr>
        <w:pStyle w:val="Heading1"/>
      </w:pPr>
      <w:bookmarkStart w:id="55" w:name="_Toc47269636"/>
      <w:bookmarkStart w:id="56" w:name="_Toc47814305"/>
      <w:r>
        <w:t>3</w:t>
      </w:r>
      <w:r w:rsidR="0019103B">
        <w:t>.3</w:t>
      </w:r>
      <w:r w:rsidR="0019103B">
        <w:rPr>
          <w:noProof/>
          <w:lang w:val="en-GB"/>
        </w:rPr>
        <w:tab/>
      </w:r>
      <w:r w:rsidR="00A97187" w:rsidRPr="00A5413B">
        <w:t>Related work</w:t>
      </w:r>
      <w:bookmarkEnd w:id="55"/>
      <w:bookmarkEnd w:id="56"/>
    </w:p>
    <w:p w:rsidR="00953564" w:rsidRPr="004A14B5" w:rsidRDefault="00A97187" w:rsidP="003311D0">
      <w:pPr>
        <w:spacing w:after="0"/>
        <w:jc w:val="both"/>
        <w:rPr>
          <w:szCs w:val="24"/>
        </w:rPr>
      </w:pPr>
      <w:r w:rsidRPr="004A14B5">
        <w:rPr>
          <w:rStyle w:val="fontstyle01"/>
          <w:rFonts w:asciiTheme="majorBidi" w:hAnsiTheme="majorBidi" w:cstheme="majorBidi"/>
          <w:sz w:val="24"/>
          <w:szCs w:val="24"/>
        </w:rPr>
        <w:t>Automatic question generation from natural language text aims to generate questions taking text</w:t>
      </w:r>
      <w:r w:rsidRPr="004A14B5">
        <w:rPr>
          <w:szCs w:val="24"/>
        </w:rPr>
        <w:t xml:space="preserve"> </w:t>
      </w:r>
      <w:r w:rsidRPr="004A14B5">
        <w:rPr>
          <w:rStyle w:val="fontstyle01"/>
          <w:rFonts w:asciiTheme="majorBidi" w:hAnsiTheme="majorBidi" w:cstheme="majorBidi"/>
          <w:sz w:val="24"/>
          <w:szCs w:val="24"/>
        </w:rPr>
        <w:t>as input, which has the potential value of education purpose (</w:t>
      </w:r>
      <w:proofErr w:type="spellStart"/>
      <w:r w:rsidRPr="004A14B5">
        <w:rPr>
          <w:rStyle w:val="fontstyle01"/>
          <w:rFonts w:asciiTheme="majorBidi" w:hAnsiTheme="majorBidi" w:cstheme="majorBidi"/>
          <w:color w:val="000080"/>
          <w:sz w:val="24"/>
          <w:szCs w:val="24"/>
        </w:rPr>
        <w:t>Heilman</w:t>
      </w:r>
      <w:proofErr w:type="spellEnd"/>
      <w:r w:rsidRPr="004A14B5">
        <w:rPr>
          <w:rStyle w:val="fontstyle01"/>
          <w:rFonts w:asciiTheme="majorBidi" w:hAnsiTheme="majorBidi" w:cstheme="majorBidi"/>
          <w:sz w:val="24"/>
          <w:szCs w:val="24"/>
        </w:rPr>
        <w:t xml:space="preserve">, </w:t>
      </w:r>
      <w:r w:rsidRPr="004A14B5">
        <w:rPr>
          <w:rStyle w:val="fontstyle01"/>
          <w:rFonts w:asciiTheme="majorBidi" w:hAnsiTheme="majorBidi" w:cstheme="majorBidi"/>
          <w:color w:val="000080"/>
          <w:sz w:val="24"/>
          <w:szCs w:val="24"/>
        </w:rPr>
        <w:t>2011</w:t>
      </w:r>
      <w:r w:rsidRPr="004A14B5">
        <w:rPr>
          <w:rStyle w:val="fontstyle01"/>
          <w:rFonts w:asciiTheme="majorBidi" w:hAnsiTheme="majorBidi" w:cstheme="majorBidi"/>
          <w:sz w:val="24"/>
          <w:szCs w:val="24"/>
        </w:rPr>
        <w:t>). As the reverse task</w:t>
      </w:r>
      <w:r w:rsidRPr="004A14B5">
        <w:rPr>
          <w:szCs w:val="24"/>
        </w:rPr>
        <w:t xml:space="preserve"> </w:t>
      </w:r>
      <w:r w:rsidRPr="004A14B5">
        <w:rPr>
          <w:rStyle w:val="fontstyle01"/>
          <w:rFonts w:asciiTheme="majorBidi" w:hAnsiTheme="majorBidi" w:cstheme="majorBidi"/>
          <w:sz w:val="24"/>
          <w:szCs w:val="24"/>
        </w:rPr>
        <w:t>of question answering, question generation also</w:t>
      </w:r>
      <w:r w:rsidRPr="004A14B5">
        <w:rPr>
          <w:szCs w:val="24"/>
        </w:rPr>
        <w:t xml:space="preserve"> </w:t>
      </w:r>
      <w:r w:rsidRPr="004A14B5">
        <w:rPr>
          <w:rStyle w:val="fontstyle01"/>
          <w:rFonts w:asciiTheme="majorBidi" w:hAnsiTheme="majorBidi" w:cstheme="majorBidi"/>
          <w:sz w:val="24"/>
          <w:szCs w:val="24"/>
        </w:rPr>
        <w:t>has the potential for providing a large scale corpus of question-answer pairs.</w:t>
      </w:r>
    </w:p>
    <w:p w:rsidR="00A97187" w:rsidRPr="004A14B5" w:rsidRDefault="00A97187" w:rsidP="003311D0">
      <w:pPr>
        <w:spacing w:after="0"/>
        <w:jc w:val="both"/>
        <w:rPr>
          <w:szCs w:val="24"/>
        </w:rPr>
      </w:pPr>
      <w:r w:rsidRPr="004A14B5">
        <w:rPr>
          <w:rStyle w:val="fontstyle01"/>
          <w:rFonts w:asciiTheme="majorBidi" w:hAnsiTheme="majorBidi" w:cstheme="majorBidi"/>
          <w:sz w:val="24"/>
          <w:szCs w:val="24"/>
        </w:rPr>
        <w:t>Previous works for question generation mainly</w:t>
      </w:r>
      <w:r w:rsidRPr="004A14B5">
        <w:rPr>
          <w:szCs w:val="24"/>
        </w:rPr>
        <w:t xml:space="preserve"> </w:t>
      </w:r>
      <w:r w:rsidRPr="004A14B5">
        <w:rPr>
          <w:rStyle w:val="fontstyle01"/>
          <w:rFonts w:asciiTheme="majorBidi" w:hAnsiTheme="majorBidi" w:cstheme="majorBidi"/>
          <w:sz w:val="24"/>
          <w:szCs w:val="24"/>
        </w:rPr>
        <w:t>use rigid heuristic rules to transform a sentence</w:t>
      </w:r>
      <w:r w:rsidRPr="004A14B5">
        <w:rPr>
          <w:szCs w:val="24"/>
        </w:rPr>
        <w:t xml:space="preserve"> </w:t>
      </w:r>
      <w:r w:rsidRPr="004A14B5">
        <w:rPr>
          <w:rStyle w:val="fontstyle01"/>
          <w:rFonts w:asciiTheme="majorBidi" w:hAnsiTheme="majorBidi" w:cstheme="majorBidi"/>
          <w:sz w:val="24"/>
          <w:szCs w:val="24"/>
        </w:rPr>
        <w:t>into related questions (</w:t>
      </w:r>
      <w:proofErr w:type="spellStart"/>
      <w:r w:rsidRPr="004A14B5">
        <w:rPr>
          <w:rStyle w:val="fontstyle01"/>
          <w:rFonts w:asciiTheme="majorBidi" w:hAnsiTheme="majorBidi" w:cstheme="majorBidi"/>
          <w:color w:val="000080"/>
          <w:sz w:val="24"/>
          <w:szCs w:val="24"/>
        </w:rPr>
        <w:t>Heilman</w:t>
      </w:r>
      <w:proofErr w:type="spellEnd"/>
      <w:r w:rsidRPr="004A14B5">
        <w:rPr>
          <w:rStyle w:val="fontstyle01"/>
          <w:rFonts w:asciiTheme="majorBidi" w:hAnsiTheme="majorBidi" w:cstheme="majorBidi"/>
          <w:sz w:val="24"/>
          <w:szCs w:val="24"/>
        </w:rPr>
        <w:t xml:space="preserve">, </w:t>
      </w:r>
      <w:r w:rsidRPr="004A14B5">
        <w:rPr>
          <w:rStyle w:val="fontstyle01"/>
          <w:rFonts w:asciiTheme="majorBidi" w:hAnsiTheme="majorBidi" w:cstheme="majorBidi"/>
          <w:color w:val="000080"/>
          <w:sz w:val="24"/>
          <w:szCs w:val="24"/>
        </w:rPr>
        <w:t>2011</w:t>
      </w:r>
      <w:r w:rsidRPr="004A14B5">
        <w:rPr>
          <w:rStyle w:val="fontstyle01"/>
          <w:rFonts w:asciiTheme="majorBidi" w:hAnsiTheme="majorBidi" w:cstheme="majorBidi"/>
          <w:sz w:val="24"/>
          <w:szCs w:val="24"/>
        </w:rPr>
        <w:t xml:space="preserve">; </w:t>
      </w:r>
      <w:proofErr w:type="spellStart"/>
      <w:r w:rsidRPr="004A14B5">
        <w:rPr>
          <w:rStyle w:val="fontstyle01"/>
          <w:rFonts w:asciiTheme="majorBidi" w:hAnsiTheme="majorBidi" w:cstheme="majorBidi"/>
          <w:color w:val="000080"/>
          <w:sz w:val="24"/>
          <w:szCs w:val="24"/>
        </w:rPr>
        <w:t>Chali</w:t>
      </w:r>
      <w:proofErr w:type="spellEnd"/>
      <w:r w:rsidRPr="004A14B5">
        <w:rPr>
          <w:rStyle w:val="fontstyle01"/>
          <w:rFonts w:asciiTheme="majorBidi" w:hAnsiTheme="majorBidi" w:cstheme="majorBidi"/>
          <w:color w:val="000080"/>
          <w:sz w:val="24"/>
          <w:szCs w:val="24"/>
        </w:rPr>
        <w:t xml:space="preserve"> and</w:t>
      </w:r>
      <w:r w:rsidR="00953564" w:rsidRPr="004A14B5">
        <w:rPr>
          <w:color w:val="000080"/>
          <w:szCs w:val="24"/>
        </w:rPr>
        <w:t xml:space="preserve"> </w:t>
      </w:r>
      <w:r w:rsidRPr="004A14B5">
        <w:rPr>
          <w:rStyle w:val="fontstyle01"/>
          <w:rFonts w:asciiTheme="majorBidi" w:hAnsiTheme="majorBidi" w:cstheme="majorBidi"/>
          <w:color w:val="000080"/>
          <w:sz w:val="24"/>
          <w:szCs w:val="24"/>
        </w:rPr>
        <w:t>Hasan</w:t>
      </w:r>
      <w:r w:rsidRPr="004A14B5">
        <w:rPr>
          <w:rStyle w:val="fontstyle01"/>
          <w:rFonts w:asciiTheme="majorBidi" w:hAnsiTheme="majorBidi" w:cstheme="majorBidi"/>
          <w:sz w:val="24"/>
          <w:szCs w:val="24"/>
        </w:rPr>
        <w:t xml:space="preserve">, </w:t>
      </w:r>
      <w:r w:rsidRPr="004A14B5">
        <w:rPr>
          <w:rStyle w:val="fontstyle01"/>
          <w:rFonts w:asciiTheme="majorBidi" w:hAnsiTheme="majorBidi" w:cstheme="majorBidi"/>
          <w:color w:val="000080"/>
          <w:sz w:val="24"/>
          <w:szCs w:val="24"/>
        </w:rPr>
        <w:t>2015</w:t>
      </w:r>
      <w:r w:rsidRPr="004A14B5">
        <w:rPr>
          <w:rStyle w:val="fontstyle01"/>
          <w:rFonts w:asciiTheme="majorBidi" w:hAnsiTheme="majorBidi" w:cstheme="majorBidi"/>
          <w:sz w:val="24"/>
          <w:szCs w:val="24"/>
        </w:rPr>
        <w:t>). However, these methods heavily</w:t>
      </w:r>
      <w:r w:rsidRPr="004A14B5">
        <w:rPr>
          <w:szCs w:val="24"/>
        </w:rPr>
        <w:t xml:space="preserve"> </w:t>
      </w:r>
      <w:r w:rsidRPr="004A14B5">
        <w:rPr>
          <w:rStyle w:val="fontstyle01"/>
          <w:rFonts w:asciiTheme="majorBidi" w:hAnsiTheme="majorBidi" w:cstheme="majorBidi"/>
          <w:sz w:val="24"/>
          <w:szCs w:val="24"/>
        </w:rPr>
        <w:t>rely on human-designed transformation and generation rules, which cannot be easily adopted to</w:t>
      </w:r>
      <w:r w:rsidR="00953564" w:rsidRPr="004A14B5">
        <w:rPr>
          <w:szCs w:val="24"/>
        </w:rPr>
        <w:t xml:space="preserve"> </w:t>
      </w:r>
      <w:r w:rsidRPr="004A14B5">
        <w:rPr>
          <w:rStyle w:val="fontstyle01"/>
          <w:rFonts w:asciiTheme="majorBidi" w:hAnsiTheme="majorBidi" w:cstheme="majorBidi"/>
          <w:sz w:val="24"/>
          <w:szCs w:val="24"/>
        </w:rPr>
        <w:t>other domains. Instead of generating questions</w:t>
      </w:r>
      <w:r w:rsidRPr="004A14B5">
        <w:rPr>
          <w:szCs w:val="24"/>
        </w:rPr>
        <w:t xml:space="preserve"> </w:t>
      </w:r>
      <w:r w:rsidRPr="004A14B5">
        <w:rPr>
          <w:rStyle w:val="fontstyle01"/>
          <w:rFonts w:asciiTheme="majorBidi" w:hAnsiTheme="majorBidi" w:cstheme="majorBidi"/>
          <w:sz w:val="24"/>
          <w:szCs w:val="24"/>
        </w:rPr>
        <w:t xml:space="preserve">from texts, </w:t>
      </w:r>
      <w:proofErr w:type="spellStart"/>
      <w:r w:rsidRPr="004A14B5">
        <w:rPr>
          <w:rStyle w:val="fontstyle01"/>
          <w:rFonts w:asciiTheme="majorBidi" w:hAnsiTheme="majorBidi" w:cstheme="majorBidi"/>
          <w:color w:val="000080"/>
          <w:sz w:val="24"/>
          <w:szCs w:val="24"/>
        </w:rPr>
        <w:t>Serban</w:t>
      </w:r>
      <w:proofErr w:type="spellEnd"/>
      <w:r w:rsidRPr="004A14B5">
        <w:rPr>
          <w:rStyle w:val="fontstyle01"/>
          <w:rFonts w:asciiTheme="majorBidi" w:hAnsiTheme="majorBidi" w:cstheme="majorBidi"/>
          <w:color w:val="000080"/>
          <w:sz w:val="24"/>
          <w:szCs w:val="24"/>
        </w:rPr>
        <w:t xml:space="preserve"> et al. </w:t>
      </w:r>
      <w:r w:rsidRPr="004A14B5">
        <w:rPr>
          <w:rStyle w:val="fontstyle01"/>
          <w:rFonts w:asciiTheme="majorBidi" w:hAnsiTheme="majorBidi" w:cstheme="majorBidi"/>
          <w:sz w:val="24"/>
          <w:szCs w:val="24"/>
        </w:rPr>
        <w:t>(</w:t>
      </w:r>
      <w:r w:rsidRPr="004A14B5">
        <w:rPr>
          <w:rStyle w:val="fontstyle01"/>
          <w:rFonts w:asciiTheme="majorBidi" w:hAnsiTheme="majorBidi" w:cstheme="majorBidi"/>
          <w:color w:val="000080"/>
          <w:sz w:val="24"/>
          <w:szCs w:val="24"/>
        </w:rPr>
        <w:t>2016</w:t>
      </w:r>
      <w:r w:rsidR="0000603D" w:rsidRPr="004A14B5">
        <w:rPr>
          <w:rStyle w:val="fontstyle01"/>
          <w:rFonts w:asciiTheme="majorBidi" w:hAnsiTheme="majorBidi" w:cstheme="majorBidi"/>
          <w:sz w:val="24"/>
          <w:szCs w:val="24"/>
        </w:rPr>
        <w:t>) proposed a neu</w:t>
      </w:r>
      <w:r w:rsidRPr="004A14B5">
        <w:rPr>
          <w:rStyle w:val="fontstyle01"/>
          <w:rFonts w:asciiTheme="majorBidi" w:hAnsiTheme="majorBidi" w:cstheme="majorBidi"/>
          <w:sz w:val="24"/>
          <w:szCs w:val="24"/>
        </w:rPr>
        <w:t>ral network method to generate factoid questions</w:t>
      </w:r>
      <w:r w:rsidR="00953564" w:rsidRPr="004A14B5">
        <w:rPr>
          <w:szCs w:val="24"/>
        </w:rPr>
        <w:t xml:space="preserve"> </w:t>
      </w:r>
      <w:r w:rsidRPr="004A14B5">
        <w:rPr>
          <w:rStyle w:val="fontstyle01"/>
          <w:rFonts w:asciiTheme="majorBidi" w:hAnsiTheme="majorBidi" w:cstheme="majorBidi"/>
          <w:sz w:val="24"/>
          <w:szCs w:val="24"/>
        </w:rPr>
        <w:t>from structured data.</w:t>
      </w:r>
    </w:p>
    <w:p w:rsidR="00A97187" w:rsidRPr="006277C9" w:rsidRDefault="00A21633" w:rsidP="006277C9">
      <w:pPr>
        <w:pStyle w:val="Heading2"/>
      </w:pPr>
      <w:bookmarkStart w:id="57" w:name="_Toc47814306"/>
      <w:r>
        <w:t>3</w:t>
      </w:r>
      <w:r w:rsidR="006277C9">
        <w:t>.3.1</w:t>
      </w:r>
      <w:r w:rsidR="006277C9">
        <w:tab/>
      </w:r>
      <w:r w:rsidR="00953564" w:rsidRPr="006277C9">
        <w:t>RNN Seq2seq Models</w:t>
      </w:r>
      <w:bookmarkEnd w:id="57"/>
    </w:p>
    <w:p w:rsidR="00A97187" w:rsidRPr="004A14B5" w:rsidRDefault="00A97187" w:rsidP="003311D0">
      <w:pPr>
        <w:spacing w:after="0"/>
        <w:jc w:val="both"/>
        <w:rPr>
          <w:rStyle w:val="fontstyle01"/>
          <w:rFonts w:asciiTheme="majorBidi" w:hAnsiTheme="majorBidi" w:cstheme="majorBidi"/>
          <w:sz w:val="24"/>
          <w:szCs w:val="24"/>
        </w:rPr>
      </w:pPr>
      <w:r w:rsidRPr="004A14B5">
        <w:rPr>
          <w:szCs w:val="24"/>
        </w:rPr>
        <w:t>In this</w:t>
      </w:r>
      <w:r w:rsidR="00953564" w:rsidRPr="004A14B5">
        <w:rPr>
          <w:szCs w:val="24"/>
        </w:rPr>
        <w:t xml:space="preserve"> will introduce NG++ paper work</w:t>
      </w:r>
      <w:r w:rsidRPr="004A14B5">
        <w:rPr>
          <w:szCs w:val="24"/>
        </w:rPr>
        <w:t xml:space="preserve">, </w:t>
      </w:r>
      <w:r w:rsidR="00953564" w:rsidRPr="004A14B5">
        <w:rPr>
          <w:rStyle w:val="fontstyle01"/>
          <w:rFonts w:asciiTheme="majorBidi" w:hAnsiTheme="majorBidi" w:cstheme="majorBidi"/>
          <w:sz w:val="24"/>
          <w:szCs w:val="24"/>
        </w:rPr>
        <w:t xml:space="preserve">in this </w:t>
      </w:r>
      <w:r w:rsidRPr="004A14B5">
        <w:rPr>
          <w:rStyle w:val="fontstyle01"/>
          <w:rFonts w:asciiTheme="majorBidi" w:hAnsiTheme="majorBidi" w:cstheme="majorBidi"/>
          <w:sz w:val="24"/>
          <w:szCs w:val="24"/>
        </w:rPr>
        <w:t>we conduct a preliminary study</w:t>
      </w:r>
      <w:r w:rsidRPr="004A14B5">
        <w:rPr>
          <w:szCs w:val="24"/>
        </w:rPr>
        <w:t xml:space="preserve"> </w:t>
      </w:r>
      <w:r w:rsidRPr="004A14B5">
        <w:rPr>
          <w:rStyle w:val="fontstyle01"/>
          <w:rFonts w:asciiTheme="majorBidi" w:hAnsiTheme="majorBidi" w:cstheme="majorBidi"/>
          <w:sz w:val="24"/>
          <w:szCs w:val="24"/>
        </w:rPr>
        <w:t>on question generation from te</w:t>
      </w:r>
      <w:r w:rsidR="00953564" w:rsidRPr="004A14B5">
        <w:rPr>
          <w:rStyle w:val="fontstyle01"/>
          <w:rFonts w:asciiTheme="majorBidi" w:hAnsiTheme="majorBidi" w:cstheme="majorBidi"/>
          <w:sz w:val="24"/>
          <w:szCs w:val="24"/>
        </w:rPr>
        <w:t xml:space="preserve">xt with neural networks, which </w:t>
      </w:r>
      <w:r w:rsidRPr="004A14B5">
        <w:rPr>
          <w:rStyle w:val="fontstyle01"/>
          <w:rFonts w:asciiTheme="majorBidi" w:hAnsiTheme="majorBidi" w:cstheme="majorBidi"/>
          <w:sz w:val="24"/>
          <w:szCs w:val="24"/>
        </w:rPr>
        <w:t>denoted as the Neural Question</w:t>
      </w:r>
      <w:r w:rsidRPr="004A14B5">
        <w:rPr>
          <w:szCs w:val="24"/>
        </w:rPr>
        <w:t xml:space="preserve"> </w:t>
      </w:r>
      <w:r w:rsidRPr="004A14B5">
        <w:rPr>
          <w:rStyle w:val="fontstyle01"/>
          <w:rFonts w:asciiTheme="majorBidi" w:hAnsiTheme="majorBidi" w:cstheme="majorBidi"/>
          <w:sz w:val="24"/>
          <w:szCs w:val="24"/>
        </w:rPr>
        <w:t>Generation (NQG) framework, to generate natural</w:t>
      </w:r>
      <w:r w:rsidR="00953564" w:rsidRPr="004A14B5">
        <w:rPr>
          <w:szCs w:val="24"/>
        </w:rPr>
        <w:t xml:space="preserve"> </w:t>
      </w:r>
      <w:r w:rsidRPr="004A14B5">
        <w:rPr>
          <w:rStyle w:val="fontstyle01"/>
          <w:rFonts w:asciiTheme="majorBidi" w:hAnsiTheme="majorBidi" w:cstheme="majorBidi"/>
          <w:sz w:val="24"/>
          <w:szCs w:val="24"/>
        </w:rPr>
        <w:t>language questions from text without pre-defined</w:t>
      </w:r>
      <w:r w:rsidRPr="004A14B5">
        <w:rPr>
          <w:szCs w:val="24"/>
        </w:rPr>
        <w:t xml:space="preserve"> </w:t>
      </w:r>
      <w:r w:rsidRPr="004A14B5">
        <w:rPr>
          <w:rStyle w:val="fontstyle01"/>
          <w:rFonts w:asciiTheme="majorBidi" w:hAnsiTheme="majorBidi" w:cstheme="majorBidi"/>
          <w:sz w:val="24"/>
          <w:szCs w:val="24"/>
        </w:rPr>
        <w:t xml:space="preserve">rules. </w:t>
      </w:r>
    </w:p>
    <w:p w:rsidR="00A97187" w:rsidRPr="004A14B5" w:rsidRDefault="00A97187" w:rsidP="003311D0">
      <w:pPr>
        <w:spacing w:after="0"/>
        <w:jc w:val="both"/>
        <w:rPr>
          <w:rStyle w:val="fontstyle01"/>
          <w:rFonts w:asciiTheme="majorBidi" w:hAnsiTheme="majorBidi" w:cstheme="majorBidi"/>
          <w:sz w:val="24"/>
          <w:szCs w:val="24"/>
        </w:rPr>
      </w:pPr>
      <w:r w:rsidRPr="004A14B5">
        <w:rPr>
          <w:rStyle w:val="fontstyle01"/>
          <w:rFonts w:asciiTheme="majorBidi" w:hAnsiTheme="majorBidi" w:cstheme="majorBidi"/>
          <w:sz w:val="24"/>
          <w:szCs w:val="24"/>
        </w:rPr>
        <w:t>The Neural Question Generation framework</w:t>
      </w:r>
      <w:r w:rsidRPr="004A14B5">
        <w:rPr>
          <w:szCs w:val="24"/>
        </w:rPr>
        <w:t xml:space="preserve"> </w:t>
      </w:r>
      <w:r w:rsidR="00701941" w:rsidRPr="004A14B5">
        <w:rPr>
          <w:rStyle w:val="fontstyle01"/>
          <w:rFonts w:asciiTheme="majorBidi" w:hAnsiTheme="majorBidi" w:cstheme="majorBidi"/>
          <w:sz w:val="24"/>
          <w:szCs w:val="24"/>
        </w:rPr>
        <w:t>extends the sequence-to-</w:t>
      </w:r>
      <w:r w:rsidRPr="004A14B5">
        <w:rPr>
          <w:rStyle w:val="fontstyle01"/>
          <w:rFonts w:asciiTheme="majorBidi" w:hAnsiTheme="majorBidi" w:cstheme="majorBidi"/>
          <w:sz w:val="24"/>
          <w:szCs w:val="24"/>
        </w:rPr>
        <w:t xml:space="preserve">sequence models by enriching the encoder with answer and lexical features to generate answer focused questions. Concretely, the encoder reads not only the input sentence, but also the answer position indicator </w:t>
      </w:r>
      <w:r w:rsidRPr="004A14B5">
        <w:rPr>
          <w:rStyle w:val="fontstyle01"/>
          <w:rFonts w:asciiTheme="majorBidi" w:hAnsiTheme="majorBidi" w:cstheme="majorBidi"/>
          <w:sz w:val="24"/>
          <w:szCs w:val="24"/>
        </w:rPr>
        <w:lastRenderedPageBreak/>
        <w:t>and</w:t>
      </w:r>
      <w:r w:rsidR="00953564" w:rsidRPr="004A14B5">
        <w:rPr>
          <w:szCs w:val="24"/>
        </w:rPr>
        <w:t xml:space="preserve"> </w:t>
      </w:r>
      <w:r w:rsidRPr="004A14B5">
        <w:rPr>
          <w:rStyle w:val="fontstyle01"/>
          <w:rFonts w:asciiTheme="majorBidi" w:hAnsiTheme="majorBidi" w:cstheme="majorBidi"/>
          <w:sz w:val="24"/>
          <w:szCs w:val="24"/>
        </w:rPr>
        <w:t>lexical features. The answer position feature denotes the answer span in the input sentence, which</w:t>
      </w:r>
      <w:r w:rsidRPr="004A14B5">
        <w:rPr>
          <w:szCs w:val="24"/>
        </w:rPr>
        <w:t xml:space="preserve"> </w:t>
      </w:r>
      <w:r w:rsidRPr="004A14B5">
        <w:rPr>
          <w:rStyle w:val="fontstyle01"/>
          <w:rFonts w:asciiTheme="majorBidi" w:hAnsiTheme="majorBidi" w:cstheme="majorBidi"/>
          <w:sz w:val="24"/>
          <w:szCs w:val="24"/>
        </w:rPr>
        <w:t>is essential to generate answer relevant questions.</w:t>
      </w:r>
      <w:r w:rsidR="004A14B5">
        <w:rPr>
          <w:szCs w:val="24"/>
        </w:rPr>
        <w:t xml:space="preserve"> </w:t>
      </w:r>
      <w:r w:rsidRPr="004A14B5">
        <w:rPr>
          <w:rStyle w:val="fontstyle01"/>
          <w:rFonts w:asciiTheme="majorBidi" w:hAnsiTheme="majorBidi" w:cstheme="majorBidi"/>
          <w:sz w:val="24"/>
          <w:szCs w:val="24"/>
        </w:rPr>
        <w:t>The lexical features include part-of-speech (POS)</w:t>
      </w:r>
      <w:r w:rsidR="00953564" w:rsidRPr="004A14B5">
        <w:rPr>
          <w:szCs w:val="24"/>
        </w:rPr>
        <w:t xml:space="preserve"> </w:t>
      </w:r>
      <w:r w:rsidR="00884085" w:rsidRPr="004A14B5">
        <w:rPr>
          <w:rStyle w:val="fontstyle01"/>
          <w:rFonts w:asciiTheme="majorBidi" w:hAnsiTheme="majorBidi" w:cstheme="majorBidi"/>
          <w:sz w:val="24"/>
          <w:szCs w:val="24"/>
        </w:rPr>
        <w:t>and named-</w:t>
      </w:r>
      <w:r w:rsidRPr="004A14B5">
        <w:rPr>
          <w:rStyle w:val="fontstyle01"/>
          <w:rFonts w:asciiTheme="majorBidi" w:hAnsiTheme="majorBidi" w:cstheme="majorBidi"/>
          <w:sz w:val="24"/>
          <w:szCs w:val="24"/>
        </w:rPr>
        <w:t>entity</w:t>
      </w:r>
      <w:r w:rsidR="00884085" w:rsidRPr="004A14B5">
        <w:rPr>
          <w:rStyle w:val="fontstyle01"/>
          <w:rFonts w:asciiTheme="majorBidi" w:hAnsiTheme="majorBidi" w:cstheme="majorBidi"/>
          <w:sz w:val="24"/>
          <w:szCs w:val="24"/>
        </w:rPr>
        <w:t>-r</w:t>
      </w:r>
      <w:r w:rsidR="00866017" w:rsidRPr="004A14B5">
        <w:rPr>
          <w:rStyle w:val="fontstyle01"/>
          <w:rFonts w:asciiTheme="majorBidi" w:hAnsiTheme="majorBidi" w:cstheme="majorBidi"/>
          <w:sz w:val="24"/>
          <w:szCs w:val="24"/>
        </w:rPr>
        <w:t>ecognition</w:t>
      </w:r>
      <w:r w:rsidRPr="004A14B5">
        <w:rPr>
          <w:rStyle w:val="fontstyle01"/>
          <w:rFonts w:asciiTheme="majorBidi" w:hAnsiTheme="majorBidi" w:cstheme="majorBidi"/>
          <w:sz w:val="24"/>
          <w:szCs w:val="24"/>
        </w:rPr>
        <w:t xml:space="preserve"> (NER) tags to help produce better sentence encoding. Lastly, the decoder with</w:t>
      </w:r>
      <w:r w:rsidRPr="004A14B5">
        <w:rPr>
          <w:szCs w:val="24"/>
        </w:rPr>
        <w:t xml:space="preserve"> </w:t>
      </w:r>
      <w:r w:rsidRPr="004A14B5">
        <w:rPr>
          <w:rStyle w:val="fontstyle01"/>
          <w:rFonts w:asciiTheme="majorBidi" w:hAnsiTheme="majorBidi" w:cstheme="majorBidi"/>
          <w:sz w:val="24"/>
          <w:szCs w:val="24"/>
        </w:rPr>
        <w:t>attention mechanism (</w:t>
      </w:r>
      <w:proofErr w:type="spellStart"/>
      <w:r w:rsidRPr="004A14B5">
        <w:rPr>
          <w:rStyle w:val="fontstyle01"/>
          <w:rFonts w:asciiTheme="majorBidi" w:hAnsiTheme="majorBidi" w:cstheme="majorBidi"/>
          <w:color w:val="000080"/>
          <w:sz w:val="24"/>
          <w:szCs w:val="24"/>
        </w:rPr>
        <w:t>Bahdanau</w:t>
      </w:r>
      <w:proofErr w:type="spellEnd"/>
      <w:r w:rsidRPr="004A14B5">
        <w:rPr>
          <w:rStyle w:val="fontstyle01"/>
          <w:rFonts w:asciiTheme="majorBidi" w:hAnsiTheme="majorBidi" w:cstheme="majorBidi"/>
          <w:color w:val="000080"/>
          <w:sz w:val="24"/>
          <w:szCs w:val="24"/>
        </w:rPr>
        <w:t xml:space="preserve"> et al.</w:t>
      </w:r>
      <w:r w:rsidRPr="004A14B5">
        <w:rPr>
          <w:rStyle w:val="fontstyle01"/>
          <w:rFonts w:asciiTheme="majorBidi" w:hAnsiTheme="majorBidi" w:cstheme="majorBidi"/>
          <w:sz w:val="24"/>
          <w:szCs w:val="24"/>
        </w:rPr>
        <w:t xml:space="preserve">, </w:t>
      </w:r>
      <w:r w:rsidRPr="004A14B5">
        <w:rPr>
          <w:rStyle w:val="fontstyle01"/>
          <w:rFonts w:asciiTheme="majorBidi" w:hAnsiTheme="majorBidi" w:cstheme="majorBidi"/>
          <w:color w:val="000080"/>
          <w:sz w:val="24"/>
          <w:szCs w:val="24"/>
        </w:rPr>
        <w:t>2015</w:t>
      </w:r>
      <w:r w:rsidRPr="004A14B5">
        <w:rPr>
          <w:rStyle w:val="fontstyle01"/>
          <w:rFonts w:asciiTheme="majorBidi" w:hAnsiTheme="majorBidi" w:cstheme="majorBidi"/>
          <w:sz w:val="24"/>
          <w:szCs w:val="24"/>
        </w:rPr>
        <w:t>) generates an answer specific question of the sentence.</w:t>
      </w:r>
    </w:p>
    <w:p w:rsidR="00A97187" w:rsidRPr="004A14B5" w:rsidRDefault="00953564" w:rsidP="003311D0">
      <w:pPr>
        <w:spacing w:after="0"/>
        <w:jc w:val="both"/>
        <w:rPr>
          <w:rStyle w:val="fontstyle01"/>
          <w:rFonts w:asciiTheme="majorBidi" w:hAnsiTheme="majorBidi" w:cstheme="majorBidi"/>
          <w:sz w:val="24"/>
          <w:szCs w:val="24"/>
        </w:rPr>
      </w:pPr>
      <w:r w:rsidRPr="004A14B5">
        <w:rPr>
          <w:rStyle w:val="fontstyle01"/>
          <w:rFonts w:asciiTheme="majorBidi" w:hAnsiTheme="majorBidi" w:cstheme="majorBidi"/>
          <w:sz w:val="24"/>
          <w:szCs w:val="24"/>
        </w:rPr>
        <w:t>T</w:t>
      </w:r>
      <w:r w:rsidR="00A97187" w:rsidRPr="004A14B5">
        <w:rPr>
          <w:rStyle w:val="fontstyle01"/>
          <w:rFonts w:asciiTheme="majorBidi" w:hAnsiTheme="majorBidi" w:cstheme="majorBidi"/>
          <w:sz w:val="24"/>
          <w:szCs w:val="24"/>
        </w:rPr>
        <w:t>he NQG framework,</w:t>
      </w:r>
      <w:r w:rsidR="00A97187" w:rsidRPr="004A14B5">
        <w:rPr>
          <w:szCs w:val="24"/>
        </w:rPr>
        <w:t xml:space="preserve"> </w:t>
      </w:r>
      <w:r w:rsidR="00A97187" w:rsidRPr="004A14B5">
        <w:rPr>
          <w:rStyle w:val="fontstyle01"/>
          <w:rFonts w:asciiTheme="majorBidi" w:hAnsiTheme="majorBidi" w:cstheme="majorBidi"/>
          <w:sz w:val="24"/>
          <w:szCs w:val="24"/>
        </w:rPr>
        <w:t>which consists of a feature-rich encoder and an</w:t>
      </w:r>
      <w:r w:rsidR="00A97187" w:rsidRPr="004A14B5">
        <w:rPr>
          <w:szCs w:val="24"/>
        </w:rPr>
        <w:t xml:space="preserve"> </w:t>
      </w:r>
      <w:r w:rsidRPr="004A14B5">
        <w:rPr>
          <w:rStyle w:val="fontstyle01"/>
          <w:rFonts w:asciiTheme="majorBidi" w:hAnsiTheme="majorBidi" w:cstheme="majorBidi"/>
          <w:sz w:val="24"/>
          <w:szCs w:val="24"/>
        </w:rPr>
        <w:t>attention-based decoder. Fig. 4.1</w:t>
      </w:r>
      <w:r w:rsidR="00A97187" w:rsidRPr="004A14B5">
        <w:rPr>
          <w:rStyle w:val="fontstyle01"/>
          <w:rFonts w:asciiTheme="majorBidi" w:hAnsiTheme="majorBidi" w:cstheme="majorBidi"/>
          <w:color w:val="000080"/>
          <w:sz w:val="24"/>
          <w:szCs w:val="24"/>
        </w:rPr>
        <w:t xml:space="preserve"> </w:t>
      </w:r>
      <w:r w:rsidR="00A97187" w:rsidRPr="004A14B5">
        <w:rPr>
          <w:rStyle w:val="fontstyle01"/>
          <w:rFonts w:asciiTheme="majorBidi" w:hAnsiTheme="majorBidi" w:cstheme="majorBidi"/>
          <w:sz w:val="24"/>
          <w:szCs w:val="24"/>
        </w:rPr>
        <w:t>provides an</w:t>
      </w:r>
      <w:r w:rsidR="00A97187" w:rsidRPr="004A14B5">
        <w:rPr>
          <w:szCs w:val="24"/>
        </w:rPr>
        <w:t xml:space="preserve"> </w:t>
      </w:r>
      <w:r w:rsidR="00A97187" w:rsidRPr="004A14B5">
        <w:rPr>
          <w:rStyle w:val="fontstyle01"/>
          <w:rFonts w:asciiTheme="majorBidi" w:hAnsiTheme="majorBidi" w:cstheme="majorBidi"/>
          <w:sz w:val="24"/>
          <w:szCs w:val="24"/>
        </w:rPr>
        <w:t>overview of our NQG framework</w:t>
      </w:r>
      <w:r w:rsidRPr="004A14B5">
        <w:rPr>
          <w:rStyle w:val="fontstyle01"/>
          <w:rFonts w:asciiTheme="majorBidi" w:hAnsiTheme="majorBidi" w:cstheme="majorBidi"/>
          <w:sz w:val="24"/>
          <w:szCs w:val="24"/>
        </w:rPr>
        <w:t>.</w:t>
      </w:r>
    </w:p>
    <w:p w:rsidR="00A97187" w:rsidRPr="00A5413B" w:rsidRDefault="00A97187" w:rsidP="00EA446E">
      <w:pPr>
        <w:pStyle w:val="ListParagraph"/>
        <w:spacing w:after="0"/>
        <w:jc w:val="center"/>
        <w:rPr>
          <w:rFonts w:cstheme="majorBidi"/>
          <w:sz w:val="28"/>
          <w:szCs w:val="28"/>
        </w:rPr>
      </w:pPr>
      <w:r w:rsidRPr="00A5413B">
        <w:rPr>
          <w:rFonts w:cstheme="majorBidi"/>
          <w:noProof/>
          <w:sz w:val="28"/>
          <w:szCs w:val="28"/>
        </w:rPr>
        <w:drawing>
          <wp:inline distT="0" distB="0" distL="0" distR="0" wp14:anchorId="53DB01DC" wp14:editId="13E34A44">
            <wp:extent cx="4743450" cy="2622849"/>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3683_1_En_56_Fig1_HTML.gif"/>
                    <pic:cNvPicPr/>
                  </pic:nvPicPr>
                  <pic:blipFill>
                    <a:blip r:embed="rId65">
                      <a:extLst>
                        <a:ext uri="{28A0092B-C50C-407E-A947-70E740481C1C}">
                          <a14:useLocalDpi xmlns:a14="http://schemas.microsoft.com/office/drawing/2010/main" val="0"/>
                        </a:ext>
                      </a:extLst>
                    </a:blip>
                    <a:stretch>
                      <a:fillRect/>
                    </a:stretch>
                  </pic:blipFill>
                  <pic:spPr>
                    <a:xfrm>
                      <a:off x="0" y="0"/>
                      <a:ext cx="4779975" cy="2643045"/>
                    </a:xfrm>
                    <a:prstGeom prst="rect">
                      <a:avLst/>
                    </a:prstGeom>
                  </pic:spPr>
                </pic:pic>
              </a:graphicData>
            </a:graphic>
          </wp:inline>
        </w:drawing>
      </w:r>
    </w:p>
    <w:p w:rsidR="004F1F37" w:rsidRDefault="004F1F37" w:rsidP="003311D0">
      <w:pPr>
        <w:pStyle w:val="ListParagraph"/>
        <w:spacing w:after="0"/>
        <w:jc w:val="center"/>
        <w:rPr>
          <w:rStyle w:val="fontstyle01"/>
          <w:rFonts w:asciiTheme="majorBidi" w:hAnsiTheme="majorBidi" w:cstheme="majorBidi"/>
        </w:rPr>
      </w:pPr>
    </w:p>
    <w:p w:rsidR="00A97187" w:rsidRPr="00A21633" w:rsidRDefault="00A97187" w:rsidP="003311D0">
      <w:pPr>
        <w:pStyle w:val="ListParagraph"/>
        <w:spacing w:after="0"/>
        <w:jc w:val="center"/>
        <w:rPr>
          <w:rFonts w:cstheme="majorBidi"/>
          <w:i/>
          <w:iCs/>
          <w:szCs w:val="24"/>
        </w:rPr>
      </w:pPr>
      <w:r w:rsidRPr="00A21633">
        <w:rPr>
          <w:rStyle w:val="fontstyle01"/>
          <w:rFonts w:asciiTheme="majorBidi" w:hAnsiTheme="majorBidi" w:cstheme="majorBidi"/>
          <w:b/>
          <w:bCs/>
          <w:i/>
          <w:iCs/>
          <w:sz w:val="24"/>
          <w:szCs w:val="24"/>
        </w:rPr>
        <w:t xml:space="preserve">Figure </w:t>
      </w:r>
      <w:r w:rsidR="00A21633">
        <w:rPr>
          <w:rStyle w:val="fontstyle01"/>
          <w:rFonts w:asciiTheme="majorBidi" w:hAnsiTheme="majorBidi" w:cstheme="majorBidi"/>
          <w:b/>
          <w:bCs/>
          <w:i/>
          <w:iCs/>
          <w:sz w:val="24"/>
          <w:szCs w:val="24"/>
        </w:rPr>
        <w:t>3</w:t>
      </w:r>
      <w:r w:rsidR="00953564" w:rsidRPr="00A21633">
        <w:rPr>
          <w:rStyle w:val="fontstyle01"/>
          <w:rFonts w:asciiTheme="majorBidi" w:hAnsiTheme="majorBidi" w:cstheme="majorBidi"/>
          <w:b/>
          <w:bCs/>
          <w:i/>
          <w:iCs/>
          <w:sz w:val="24"/>
          <w:szCs w:val="24"/>
        </w:rPr>
        <w:t>.</w:t>
      </w:r>
      <w:r w:rsidRPr="00A21633">
        <w:rPr>
          <w:rStyle w:val="fontstyle01"/>
          <w:rFonts w:asciiTheme="majorBidi" w:hAnsiTheme="majorBidi" w:cstheme="majorBidi"/>
          <w:b/>
          <w:bCs/>
          <w:i/>
          <w:iCs/>
          <w:sz w:val="24"/>
          <w:szCs w:val="24"/>
        </w:rPr>
        <w:t>1</w:t>
      </w:r>
      <w:r w:rsidRPr="00A21633">
        <w:rPr>
          <w:rStyle w:val="fontstyle01"/>
          <w:rFonts w:asciiTheme="majorBidi" w:hAnsiTheme="majorBidi" w:cstheme="majorBidi"/>
          <w:i/>
          <w:iCs/>
          <w:sz w:val="24"/>
          <w:szCs w:val="24"/>
        </w:rPr>
        <w:t xml:space="preserve"> Overview of the Neural Question Generation (NQG) framework</w:t>
      </w:r>
    </w:p>
    <w:p w:rsidR="00953564" w:rsidRDefault="00953564" w:rsidP="00EA446E">
      <w:pPr>
        <w:pStyle w:val="ListParagraph"/>
        <w:spacing w:after="0"/>
        <w:rPr>
          <w:rStyle w:val="fontstyle01"/>
          <w:rFonts w:asciiTheme="majorBidi" w:hAnsiTheme="majorBidi" w:cstheme="majorBidi"/>
          <w:b/>
          <w:bCs/>
          <w:sz w:val="32"/>
          <w:szCs w:val="32"/>
        </w:rPr>
      </w:pPr>
    </w:p>
    <w:p w:rsidR="00A97187" w:rsidRPr="004A14B5" w:rsidRDefault="00A97187" w:rsidP="003311D0">
      <w:pPr>
        <w:pStyle w:val="ListParagraph"/>
        <w:spacing w:after="0"/>
        <w:jc w:val="both"/>
        <w:rPr>
          <w:rStyle w:val="fontstyle01"/>
          <w:rFonts w:asciiTheme="majorBidi" w:hAnsiTheme="majorBidi" w:cstheme="majorBidi"/>
          <w:b/>
          <w:bCs/>
          <w:sz w:val="24"/>
          <w:szCs w:val="24"/>
          <w:u w:val="single"/>
        </w:rPr>
      </w:pPr>
      <w:r w:rsidRPr="004A14B5">
        <w:rPr>
          <w:rStyle w:val="fontstyle01"/>
          <w:rFonts w:asciiTheme="majorBidi" w:hAnsiTheme="majorBidi" w:cstheme="majorBidi"/>
          <w:b/>
          <w:bCs/>
          <w:sz w:val="24"/>
          <w:szCs w:val="24"/>
          <w:u w:val="single"/>
        </w:rPr>
        <w:t>Feature-Rich Encoder</w:t>
      </w:r>
    </w:p>
    <w:p w:rsidR="000E12DF" w:rsidRPr="004A14B5" w:rsidRDefault="000E12DF" w:rsidP="003311D0">
      <w:pPr>
        <w:pStyle w:val="ListParagraph"/>
        <w:spacing w:after="0"/>
        <w:jc w:val="both"/>
        <w:rPr>
          <w:rFonts w:cstheme="majorBidi"/>
          <w:color w:val="000000"/>
          <w:szCs w:val="24"/>
        </w:rPr>
      </w:pPr>
      <w:r w:rsidRPr="004A14B5">
        <w:rPr>
          <w:rStyle w:val="fontstyle01"/>
          <w:rFonts w:asciiTheme="majorBidi" w:hAnsiTheme="majorBidi" w:cstheme="majorBidi"/>
          <w:sz w:val="24"/>
          <w:szCs w:val="24"/>
        </w:rPr>
        <w:t>W</w:t>
      </w:r>
      <w:r w:rsidR="00A97187" w:rsidRPr="004A14B5">
        <w:rPr>
          <w:rStyle w:val="fontstyle01"/>
          <w:rFonts w:asciiTheme="majorBidi" w:hAnsiTheme="majorBidi" w:cstheme="majorBidi"/>
          <w:sz w:val="24"/>
          <w:szCs w:val="24"/>
        </w:rPr>
        <w:t>e use Gated Recurrent</w:t>
      </w:r>
      <w:r w:rsidR="00A97187" w:rsidRPr="004A14B5">
        <w:rPr>
          <w:rFonts w:cstheme="majorBidi"/>
          <w:color w:val="000000"/>
          <w:szCs w:val="24"/>
        </w:rPr>
        <w:t xml:space="preserve"> </w:t>
      </w:r>
      <w:r w:rsidR="00A97187" w:rsidRPr="004A14B5">
        <w:rPr>
          <w:rStyle w:val="fontstyle01"/>
          <w:rFonts w:asciiTheme="majorBidi" w:hAnsiTheme="majorBidi" w:cstheme="majorBidi"/>
          <w:sz w:val="24"/>
          <w:szCs w:val="24"/>
        </w:rPr>
        <w:t>Unit (GRU) (</w:t>
      </w:r>
      <w:r w:rsidR="00A97187" w:rsidRPr="004A14B5">
        <w:rPr>
          <w:rStyle w:val="fontstyle01"/>
          <w:rFonts w:asciiTheme="majorBidi" w:hAnsiTheme="majorBidi" w:cstheme="majorBidi"/>
          <w:color w:val="000080"/>
          <w:sz w:val="24"/>
          <w:szCs w:val="24"/>
        </w:rPr>
        <w:t>Cho et al.</w:t>
      </w:r>
      <w:r w:rsidR="00A97187" w:rsidRPr="004A14B5">
        <w:rPr>
          <w:rStyle w:val="fontstyle01"/>
          <w:rFonts w:asciiTheme="majorBidi" w:hAnsiTheme="majorBidi" w:cstheme="majorBidi"/>
          <w:sz w:val="24"/>
          <w:szCs w:val="24"/>
        </w:rPr>
        <w:t xml:space="preserve">, </w:t>
      </w:r>
      <w:r w:rsidR="00A97187" w:rsidRPr="004A14B5">
        <w:rPr>
          <w:rStyle w:val="fontstyle01"/>
          <w:rFonts w:asciiTheme="majorBidi" w:hAnsiTheme="majorBidi" w:cstheme="majorBidi"/>
          <w:color w:val="000080"/>
          <w:sz w:val="24"/>
          <w:szCs w:val="24"/>
        </w:rPr>
        <w:t>2014</w:t>
      </w:r>
      <w:r w:rsidR="00A97187" w:rsidRPr="004A14B5">
        <w:rPr>
          <w:rStyle w:val="fontstyle01"/>
          <w:rFonts w:asciiTheme="majorBidi" w:hAnsiTheme="majorBidi" w:cstheme="majorBidi"/>
          <w:sz w:val="24"/>
          <w:szCs w:val="24"/>
        </w:rPr>
        <w:t>) to build the encoder. To capture more context information, we</w:t>
      </w:r>
      <w:r w:rsidR="00A97187" w:rsidRPr="004A14B5">
        <w:rPr>
          <w:rFonts w:cstheme="majorBidi"/>
          <w:color w:val="000000"/>
          <w:szCs w:val="24"/>
        </w:rPr>
        <w:t xml:space="preserve"> </w:t>
      </w:r>
      <w:r w:rsidR="00A97187" w:rsidRPr="004A14B5">
        <w:rPr>
          <w:rStyle w:val="fontstyle01"/>
          <w:rFonts w:asciiTheme="majorBidi" w:hAnsiTheme="majorBidi" w:cstheme="majorBidi"/>
          <w:sz w:val="24"/>
          <w:szCs w:val="24"/>
        </w:rPr>
        <w:t>use bidirectional GRU (</w:t>
      </w:r>
      <w:proofErr w:type="spellStart"/>
      <w:r w:rsidR="00A97187" w:rsidRPr="004A14B5">
        <w:rPr>
          <w:rStyle w:val="fontstyle01"/>
          <w:rFonts w:asciiTheme="majorBidi" w:hAnsiTheme="majorBidi" w:cstheme="majorBidi"/>
          <w:sz w:val="24"/>
          <w:szCs w:val="24"/>
        </w:rPr>
        <w:t>BiGRU</w:t>
      </w:r>
      <w:proofErr w:type="spellEnd"/>
      <w:r w:rsidR="00A97187" w:rsidRPr="004A14B5">
        <w:rPr>
          <w:rStyle w:val="fontstyle01"/>
          <w:rFonts w:asciiTheme="majorBidi" w:hAnsiTheme="majorBidi" w:cstheme="majorBidi"/>
          <w:sz w:val="24"/>
          <w:szCs w:val="24"/>
        </w:rPr>
        <w:t>) to read the inputs</w:t>
      </w:r>
      <w:r w:rsidR="00A97187" w:rsidRPr="004A14B5">
        <w:rPr>
          <w:rFonts w:cstheme="majorBidi"/>
          <w:color w:val="000000"/>
          <w:szCs w:val="24"/>
        </w:rPr>
        <w:t xml:space="preserve"> </w:t>
      </w:r>
      <w:r w:rsidR="00A97187" w:rsidRPr="004A14B5">
        <w:rPr>
          <w:rStyle w:val="fontstyle01"/>
          <w:rFonts w:asciiTheme="majorBidi" w:hAnsiTheme="majorBidi" w:cstheme="majorBidi"/>
          <w:sz w:val="24"/>
          <w:szCs w:val="24"/>
        </w:rPr>
        <w:t>in both forward and backward orders. Inspired by</w:t>
      </w:r>
      <w:r w:rsidR="00A97187" w:rsidRPr="004A14B5">
        <w:rPr>
          <w:rFonts w:cstheme="majorBidi"/>
          <w:color w:val="000000"/>
          <w:szCs w:val="24"/>
        </w:rPr>
        <w:t xml:space="preserve"> </w:t>
      </w:r>
      <w:r w:rsidR="00A97187" w:rsidRPr="004A14B5">
        <w:rPr>
          <w:rStyle w:val="fontstyle01"/>
          <w:rFonts w:asciiTheme="majorBidi" w:hAnsiTheme="majorBidi" w:cstheme="majorBidi"/>
          <w:color w:val="000080"/>
          <w:sz w:val="24"/>
          <w:szCs w:val="24"/>
        </w:rPr>
        <w:t xml:space="preserve">Chen and Manning </w:t>
      </w:r>
      <w:r w:rsidR="00A97187" w:rsidRPr="004A14B5">
        <w:rPr>
          <w:rStyle w:val="fontstyle01"/>
          <w:rFonts w:asciiTheme="majorBidi" w:hAnsiTheme="majorBidi" w:cstheme="majorBidi"/>
          <w:sz w:val="24"/>
          <w:szCs w:val="24"/>
        </w:rPr>
        <w:t>(</w:t>
      </w:r>
      <w:r w:rsidR="00A97187" w:rsidRPr="004A14B5">
        <w:rPr>
          <w:rStyle w:val="fontstyle01"/>
          <w:rFonts w:asciiTheme="majorBidi" w:hAnsiTheme="majorBidi" w:cstheme="majorBidi"/>
          <w:color w:val="000080"/>
          <w:sz w:val="24"/>
          <w:szCs w:val="24"/>
        </w:rPr>
        <w:t>2014</w:t>
      </w:r>
      <w:r w:rsidR="00A97187" w:rsidRPr="004A14B5">
        <w:rPr>
          <w:rStyle w:val="fontstyle01"/>
          <w:rFonts w:asciiTheme="majorBidi" w:hAnsiTheme="majorBidi" w:cstheme="majorBidi"/>
          <w:sz w:val="24"/>
          <w:szCs w:val="24"/>
        </w:rPr>
        <w:t xml:space="preserve">); </w:t>
      </w:r>
      <w:proofErr w:type="spellStart"/>
      <w:r w:rsidR="00A97187" w:rsidRPr="004A14B5">
        <w:rPr>
          <w:rStyle w:val="fontstyle01"/>
          <w:rFonts w:asciiTheme="majorBidi" w:hAnsiTheme="majorBidi" w:cstheme="majorBidi"/>
          <w:color w:val="000080"/>
          <w:sz w:val="24"/>
          <w:szCs w:val="24"/>
        </w:rPr>
        <w:t>Nallapati</w:t>
      </w:r>
      <w:proofErr w:type="spellEnd"/>
      <w:r w:rsidR="00A97187" w:rsidRPr="004A14B5">
        <w:rPr>
          <w:rStyle w:val="fontstyle01"/>
          <w:rFonts w:asciiTheme="majorBidi" w:hAnsiTheme="majorBidi" w:cstheme="majorBidi"/>
          <w:color w:val="000080"/>
          <w:sz w:val="24"/>
          <w:szCs w:val="24"/>
        </w:rPr>
        <w:t xml:space="preserve"> et al. </w:t>
      </w:r>
      <w:r w:rsidR="00A97187" w:rsidRPr="004A14B5">
        <w:rPr>
          <w:rStyle w:val="fontstyle01"/>
          <w:rFonts w:asciiTheme="majorBidi" w:hAnsiTheme="majorBidi" w:cstheme="majorBidi"/>
          <w:sz w:val="24"/>
          <w:szCs w:val="24"/>
        </w:rPr>
        <w:t>(</w:t>
      </w:r>
      <w:r w:rsidR="00A97187" w:rsidRPr="004A14B5">
        <w:rPr>
          <w:rStyle w:val="fontstyle01"/>
          <w:rFonts w:asciiTheme="majorBidi" w:hAnsiTheme="majorBidi" w:cstheme="majorBidi"/>
          <w:color w:val="000080"/>
          <w:sz w:val="24"/>
          <w:szCs w:val="24"/>
        </w:rPr>
        <w:t>2016</w:t>
      </w:r>
      <w:r w:rsidR="00A97187" w:rsidRPr="004A14B5">
        <w:rPr>
          <w:rStyle w:val="fontstyle01"/>
          <w:rFonts w:asciiTheme="majorBidi" w:hAnsiTheme="majorBidi" w:cstheme="majorBidi"/>
          <w:sz w:val="24"/>
          <w:szCs w:val="24"/>
        </w:rPr>
        <w:t>),</w:t>
      </w:r>
      <w:r w:rsidR="00A97187" w:rsidRPr="004A14B5">
        <w:rPr>
          <w:rFonts w:cstheme="majorBidi"/>
          <w:color w:val="000000"/>
          <w:szCs w:val="24"/>
        </w:rPr>
        <w:t xml:space="preserve"> </w:t>
      </w:r>
      <w:r w:rsidRPr="004A14B5">
        <w:rPr>
          <w:rStyle w:val="fontstyle01"/>
          <w:rFonts w:asciiTheme="majorBidi" w:hAnsiTheme="majorBidi" w:cstheme="majorBidi"/>
          <w:sz w:val="24"/>
          <w:szCs w:val="24"/>
        </w:rPr>
        <w:t xml:space="preserve">the </w:t>
      </w:r>
      <w:proofErr w:type="spellStart"/>
      <w:r w:rsidRPr="004A14B5">
        <w:rPr>
          <w:rStyle w:val="fontstyle01"/>
          <w:rFonts w:asciiTheme="majorBidi" w:hAnsiTheme="majorBidi" w:cstheme="majorBidi"/>
          <w:sz w:val="24"/>
          <w:szCs w:val="24"/>
        </w:rPr>
        <w:t>Bi</w:t>
      </w:r>
      <w:r w:rsidR="00A97187" w:rsidRPr="004A14B5">
        <w:rPr>
          <w:rStyle w:val="fontstyle01"/>
          <w:rFonts w:asciiTheme="majorBidi" w:hAnsiTheme="majorBidi" w:cstheme="majorBidi"/>
          <w:sz w:val="24"/>
          <w:szCs w:val="24"/>
        </w:rPr>
        <w:t>GRU</w:t>
      </w:r>
      <w:proofErr w:type="spellEnd"/>
      <w:r w:rsidR="00A97187" w:rsidRPr="004A14B5">
        <w:rPr>
          <w:rStyle w:val="fontstyle01"/>
          <w:rFonts w:asciiTheme="majorBidi" w:hAnsiTheme="majorBidi" w:cstheme="majorBidi"/>
          <w:sz w:val="24"/>
          <w:szCs w:val="24"/>
        </w:rPr>
        <w:t xml:space="preserve"> encoder not only reads the sentence</w:t>
      </w:r>
      <w:r w:rsidR="00A97187" w:rsidRPr="004A14B5">
        <w:rPr>
          <w:rFonts w:cstheme="majorBidi"/>
          <w:color w:val="000000"/>
          <w:szCs w:val="24"/>
        </w:rPr>
        <w:t xml:space="preserve"> </w:t>
      </w:r>
      <w:r w:rsidR="00A97187" w:rsidRPr="004A14B5">
        <w:rPr>
          <w:rStyle w:val="fontstyle01"/>
          <w:rFonts w:asciiTheme="majorBidi" w:hAnsiTheme="majorBidi" w:cstheme="majorBidi"/>
          <w:sz w:val="24"/>
          <w:szCs w:val="24"/>
        </w:rPr>
        <w:t>words, but also handcrafted features, to produce</w:t>
      </w:r>
      <w:r w:rsidR="00A97187" w:rsidRPr="004A14B5">
        <w:rPr>
          <w:rFonts w:cstheme="majorBidi"/>
          <w:color w:val="000000"/>
          <w:szCs w:val="24"/>
        </w:rPr>
        <w:t xml:space="preserve"> </w:t>
      </w:r>
      <w:r w:rsidR="00A97187" w:rsidRPr="004A14B5">
        <w:rPr>
          <w:rStyle w:val="fontstyle01"/>
          <w:rFonts w:asciiTheme="majorBidi" w:hAnsiTheme="majorBidi" w:cstheme="majorBidi"/>
          <w:sz w:val="24"/>
          <w:szCs w:val="24"/>
        </w:rPr>
        <w:t>a sequence of word-and-feature vectors. We concatenate the word vector, lexical feature embedding vectors and answer position indicator embe</w:t>
      </w:r>
      <w:r w:rsidR="000D07E3" w:rsidRPr="004A14B5">
        <w:rPr>
          <w:rStyle w:val="fontstyle01"/>
          <w:rFonts w:asciiTheme="majorBidi" w:hAnsiTheme="majorBidi" w:cstheme="majorBidi"/>
          <w:sz w:val="24"/>
          <w:szCs w:val="24"/>
        </w:rPr>
        <w:t xml:space="preserve">dding vector as the input of </w:t>
      </w:r>
      <w:proofErr w:type="spellStart"/>
      <w:r w:rsidR="000D07E3" w:rsidRPr="004A14B5">
        <w:rPr>
          <w:rStyle w:val="fontstyle01"/>
          <w:rFonts w:asciiTheme="majorBidi" w:hAnsiTheme="majorBidi" w:cstheme="majorBidi"/>
          <w:sz w:val="24"/>
          <w:szCs w:val="24"/>
        </w:rPr>
        <w:t>Bi</w:t>
      </w:r>
      <w:r w:rsidR="00A97187" w:rsidRPr="004A14B5">
        <w:rPr>
          <w:rStyle w:val="fontstyle01"/>
          <w:rFonts w:asciiTheme="majorBidi" w:hAnsiTheme="majorBidi" w:cstheme="majorBidi"/>
          <w:sz w:val="24"/>
          <w:szCs w:val="24"/>
        </w:rPr>
        <w:t>GRU</w:t>
      </w:r>
      <w:proofErr w:type="spellEnd"/>
      <w:r w:rsidR="00A97187" w:rsidRPr="004A14B5">
        <w:rPr>
          <w:rStyle w:val="fontstyle01"/>
          <w:rFonts w:asciiTheme="majorBidi" w:hAnsiTheme="majorBidi" w:cstheme="majorBidi"/>
          <w:sz w:val="24"/>
          <w:szCs w:val="24"/>
        </w:rPr>
        <w:t xml:space="preserve"> encoder.</w:t>
      </w:r>
      <w:r w:rsidR="00A97187" w:rsidRPr="004A14B5">
        <w:rPr>
          <w:rFonts w:cstheme="majorBidi"/>
          <w:color w:val="000000"/>
          <w:szCs w:val="24"/>
        </w:rPr>
        <w:t xml:space="preserve"> </w:t>
      </w:r>
      <w:r w:rsidRPr="004A14B5">
        <w:rPr>
          <w:rStyle w:val="fontstyle01"/>
          <w:rFonts w:asciiTheme="majorBidi" w:hAnsiTheme="majorBidi" w:cstheme="majorBidi"/>
          <w:sz w:val="24"/>
          <w:szCs w:val="24"/>
        </w:rPr>
        <w:t xml:space="preserve">Concretely, the </w:t>
      </w:r>
      <w:proofErr w:type="spellStart"/>
      <w:r w:rsidRPr="004A14B5">
        <w:rPr>
          <w:rStyle w:val="fontstyle01"/>
          <w:rFonts w:asciiTheme="majorBidi" w:hAnsiTheme="majorBidi" w:cstheme="majorBidi"/>
          <w:sz w:val="24"/>
          <w:szCs w:val="24"/>
        </w:rPr>
        <w:t>Bi</w:t>
      </w:r>
      <w:r w:rsidR="00A97187" w:rsidRPr="004A14B5">
        <w:rPr>
          <w:rStyle w:val="fontstyle01"/>
          <w:rFonts w:asciiTheme="majorBidi" w:hAnsiTheme="majorBidi" w:cstheme="majorBidi"/>
          <w:sz w:val="24"/>
          <w:szCs w:val="24"/>
        </w:rPr>
        <w:t>GRU</w:t>
      </w:r>
      <w:proofErr w:type="spellEnd"/>
      <w:r w:rsidR="00A97187" w:rsidRPr="004A14B5">
        <w:rPr>
          <w:rStyle w:val="fontstyle01"/>
          <w:rFonts w:asciiTheme="majorBidi" w:hAnsiTheme="majorBidi" w:cstheme="majorBidi"/>
          <w:sz w:val="24"/>
          <w:szCs w:val="24"/>
        </w:rPr>
        <w:t xml:space="preserve"> encoder reads the concatenated sentence word vector, lexical features, and</w:t>
      </w:r>
      <w:r w:rsidR="00A97187" w:rsidRPr="004A14B5">
        <w:rPr>
          <w:rFonts w:cstheme="majorBidi"/>
          <w:color w:val="000000"/>
          <w:szCs w:val="24"/>
        </w:rPr>
        <w:t xml:space="preserve"> </w:t>
      </w:r>
      <w:r w:rsidR="00A97187" w:rsidRPr="004A14B5">
        <w:rPr>
          <w:rStyle w:val="fontstyle01"/>
          <w:rFonts w:asciiTheme="majorBidi" w:hAnsiTheme="majorBidi" w:cstheme="majorBidi"/>
          <w:sz w:val="24"/>
          <w:szCs w:val="24"/>
        </w:rPr>
        <w:t xml:space="preserve">answer position feature, </w:t>
      </w:r>
      <w:r w:rsidR="00A97187" w:rsidRPr="004A14B5">
        <w:rPr>
          <w:rStyle w:val="fontstyle21"/>
          <w:rFonts w:asciiTheme="majorBidi" w:hAnsiTheme="majorBidi" w:cstheme="majorBidi"/>
          <w:sz w:val="24"/>
          <w:szCs w:val="24"/>
        </w:rPr>
        <w:t xml:space="preserve">x </w:t>
      </w:r>
      <w:r w:rsidR="00A97187" w:rsidRPr="004A14B5">
        <w:rPr>
          <w:rStyle w:val="fontstyle31"/>
          <w:rFonts w:asciiTheme="majorBidi" w:hAnsiTheme="majorBidi" w:cstheme="majorBidi"/>
          <w:sz w:val="24"/>
          <w:szCs w:val="24"/>
        </w:rPr>
        <w:t>= (</w:t>
      </w:r>
      <w:r w:rsidR="00A97187" w:rsidRPr="004A14B5">
        <w:rPr>
          <w:rStyle w:val="fontstyle21"/>
          <w:rFonts w:asciiTheme="majorBidi" w:hAnsiTheme="majorBidi" w:cstheme="majorBidi"/>
          <w:sz w:val="24"/>
          <w:szCs w:val="24"/>
        </w:rPr>
        <w:t>x</w:t>
      </w:r>
      <w:r w:rsidR="006D2960" w:rsidRPr="004A14B5">
        <w:rPr>
          <w:rStyle w:val="fontstyle41"/>
          <w:rFonts w:asciiTheme="majorBidi" w:hAnsiTheme="majorBidi" w:cstheme="majorBidi"/>
          <w:sz w:val="24"/>
          <w:szCs w:val="24"/>
          <w:vertAlign w:val="subscript"/>
        </w:rPr>
        <w:t>1</w:t>
      </w:r>
      <w:r w:rsidR="00A97187" w:rsidRPr="004A14B5">
        <w:rPr>
          <w:rStyle w:val="fontstyle21"/>
          <w:rFonts w:asciiTheme="majorBidi" w:hAnsiTheme="majorBidi" w:cstheme="majorBidi"/>
          <w:sz w:val="24"/>
          <w:szCs w:val="24"/>
        </w:rPr>
        <w:t>; x</w:t>
      </w:r>
      <w:r w:rsidR="006D2960" w:rsidRPr="004A14B5">
        <w:rPr>
          <w:rStyle w:val="fontstyle41"/>
          <w:rFonts w:asciiTheme="majorBidi" w:hAnsiTheme="majorBidi" w:cstheme="majorBidi"/>
          <w:sz w:val="24"/>
          <w:szCs w:val="24"/>
          <w:vertAlign w:val="subscript"/>
        </w:rPr>
        <w:t>2</w:t>
      </w:r>
      <w:proofErr w:type="gramStart"/>
      <w:r w:rsidR="00A97187" w:rsidRPr="004A14B5">
        <w:rPr>
          <w:rStyle w:val="fontstyle21"/>
          <w:rFonts w:asciiTheme="majorBidi" w:hAnsiTheme="majorBidi" w:cstheme="majorBidi"/>
          <w:sz w:val="24"/>
          <w:szCs w:val="24"/>
        </w:rPr>
        <w:t>; :</w:t>
      </w:r>
      <w:proofErr w:type="gramEnd"/>
      <w:r w:rsidR="00A97187" w:rsidRPr="004A14B5">
        <w:rPr>
          <w:rStyle w:val="fontstyle21"/>
          <w:rFonts w:asciiTheme="majorBidi" w:hAnsiTheme="majorBidi" w:cstheme="majorBidi"/>
          <w:sz w:val="24"/>
          <w:szCs w:val="24"/>
        </w:rPr>
        <w:t xml:space="preserve"> : : ; </w:t>
      </w:r>
      <w:proofErr w:type="spellStart"/>
      <w:r w:rsidR="00A97187" w:rsidRPr="004A14B5">
        <w:rPr>
          <w:rStyle w:val="fontstyle21"/>
          <w:rFonts w:asciiTheme="majorBidi" w:hAnsiTheme="majorBidi" w:cstheme="majorBidi"/>
          <w:sz w:val="24"/>
          <w:szCs w:val="24"/>
        </w:rPr>
        <w:t>x</w:t>
      </w:r>
      <w:r w:rsidR="006D2960" w:rsidRPr="004A14B5">
        <w:rPr>
          <w:rStyle w:val="fontstyle51"/>
          <w:sz w:val="24"/>
          <w:szCs w:val="24"/>
          <w:vertAlign w:val="subscript"/>
        </w:rPr>
        <w:t>n</w:t>
      </w:r>
      <w:proofErr w:type="spellEnd"/>
      <w:r w:rsidR="00A97187" w:rsidRPr="004A14B5">
        <w:rPr>
          <w:rStyle w:val="fontstyle31"/>
          <w:rFonts w:asciiTheme="majorBidi" w:hAnsiTheme="majorBidi" w:cstheme="majorBidi"/>
          <w:sz w:val="24"/>
          <w:szCs w:val="24"/>
        </w:rPr>
        <w:t>)</w:t>
      </w:r>
      <w:r w:rsidR="00A97187" w:rsidRPr="004A14B5">
        <w:rPr>
          <w:rStyle w:val="fontstyle01"/>
          <w:rFonts w:asciiTheme="majorBidi" w:hAnsiTheme="majorBidi" w:cstheme="majorBidi"/>
          <w:sz w:val="24"/>
          <w:szCs w:val="24"/>
        </w:rPr>
        <w:t>, to</w:t>
      </w:r>
      <w:r w:rsidR="00A97187" w:rsidRPr="004A14B5">
        <w:rPr>
          <w:rFonts w:cstheme="majorBidi"/>
          <w:color w:val="000000"/>
          <w:szCs w:val="24"/>
        </w:rPr>
        <w:t xml:space="preserve"> </w:t>
      </w:r>
      <w:r w:rsidR="00A97187" w:rsidRPr="004A14B5">
        <w:rPr>
          <w:rStyle w:val="fontstyle01"/>
          <w:rFonts w:asciiTheme="majorBidi" w:hAnsiTheme="majorBidi" w:cstheme="majorBidi"/>
          <w:sz w:val="24"/>
          <w:szCs w:val="24"/>
        </w:rPr>
        <w:t>produce two sequences of hidden vectors, i.e., the</w:t>
      </w:r>
      <w:r w:rsidR="00A97187" w:rsidRPr="004A14B5">
        <w:rPr>
          <w:rFonts w:cstheme="majorBidi"/>
          <w:color w:val="000000"/>
          <w:szCs w:val="24"/>
        </w:rPr>
        <w:t xml:space="preserve"> </w:t>
      </w:r>
      <w:r w:rsidR="00A97187" w:rsidRPr="004A14B5">
        <w:rPr>
          <w:rStyle w:val="fontstyle01"/>
          <w:rFonts w:asciiTheme="majorBidi" w:hAnsiTheme="majorBidi" w:cstheme="majorBidi"/>
          <w:sz w:val="24"/>
          <w:szCs w:val="24"/>
        </w:rPr>
        <w:t xml:space="preserve">forward sequence </w:t>
      </w:r>
      <w:r w:rsidR="00A97187" w:rsidRPr="004A14B5">
        <w:rPr>
          <w:rStyle w:val="fontstyle31"/>
          <w:rFonts w:asciiTheme="majorBidi" w:hAnsiTheme="majorBidi" w:cstheme="majorBidi"/>
          <w:sz w:val="24"/>
          <w:szCs w:val="24"/>
        </w:rPr>
        <w:t>(</w:t>
      </w:r>
      <w:r w:rsidR="00A97187" w:rsidRPr="004A14B5">
        <w:rPr>
          <w:rStyle w:val="fontstyle21"/>
          <w:rFonts w:asciiTheme="majorBidi" w:hAnsiTheme="majorBidi" w:cstheme="majorBidi"/>
          <w:sz w:val="24"/>
          <w:szCs w:val="24"/>
        </w:rPr>
        <w:t>~h</w:t>
      </w:r>
      <w:r w:rsidR="006D2960" w:rsidRPr="004A14B5">
        <w:rPr>
          <w:rStyle w:val="fontstyle41"/>
          <w:rFonts w:asciiTheme="majorBidi" w:hAnsiTheme="majorBidi" w:cstheme="majorBidi"/>
          <w:sz w:val="24"/>
          <w:szCs w:val="24"/>
          <w:vertAlign w:val="subscript"/>
        </w:rPr>
        <w:t>1</w:t>
      </w:r>
      <w:r w:rsidR="00A97187" w:rsidRPr="004A14B5">
        <w:rPr>
          <w:rStyle w:val="fontstyle21"/>
          <w:rFonts w:asciiTheme="majorBidi" w:hAnsiTheme="majorBidi" w:cstheme="majorBidi"/>
          <w:sz w:val="24"/>
          <w:szCs w:val="24"/>
        </w:rPr>
        <w:t>;~h</w:t>
      </w:r>
      <w:r w:rsidR="006D2960" w:rsidRPr="004A14B5">
        <w:rPr>
          <w:rStyle w:val="fontstyle41"/>
          <w:rFonts w:asciiTheme="majorBidi" w:hAnsiTheme="majorBidi" w:cstheme="majorBidi"/>
          <w:sz w:val="24"/>
          <w:szCs w:val="24"/>
          <w:vertAlign w:val="subscript"/>
        </w:rPr>
        <w:t>2</w:t>
      </w:r>
      <w:r w:rsidR="00A97187" w:rsidRPr="004A14B5">
        <w:rPr>
          <w:rStyle w:val="fontstyle21"/>
          <w:rFonts w:asciiTheme="majorBidi" w:hAnsiTheme="majorBidi" w:cstheme="majorBidi"/>
          <w:sz w:val="24"/>
          <w:szCs w:val="24"/>
        </w:rPr>
        <w:t>; : : : ;~</w:t>
      </w:r>
      <w:proofErr w:type="spellStart"/>
      <w:r w:rsidR="00A97187" w:rsidRPr="004A14B5">
        <w:rPr>
          <w:rStyle w:val="fontstyle21"/>
          <w:rFonts w:asciiTheme="majorBidi" w:hAnsiTheme="majorBidi" w:cstheme="majorBidi"/>
          <w:sz w:val="24"/>
          <w:szCs w:val="24"/>
        </w:rPr>
        <w:t>h</w:t>
      </w:r>
      <w:r w:rsidR="006D2960" w:rsidRPr="004A14B5">
        <w:rPr>
          <w:rStyle w:val="fontstyle51"/>
          <w:sz w:val="24"/>
          <w:szCs w:val="24"/>
          <w:vertAlign w:val="subscript"/>
        </w:rPr>
        <w:t>n</w:t>
      </w:r>
      <w:proofErr w:type="spellEnd"/>
      <w:r w:rsidR="00A97187" w:rsidRPr="004A14B5">
        <w:rPr>
          <w:rStyle w:val="fontstyle31"/>
          <w:rFonts w:asciiTheme="majorBidi" w:hAnsiTheme="majorBidi" w:cstheme="majorBidi"/>
          <w:sz w:val="24"/>
          <w:szCs w:val="24"/>
        </w:rPr>
        <w:t xml:space="preserve">) </w:t>
      </w:r>
      <w:r w:rsidR="00A97187" w:rsidRPr="004A14B5">
        <w:rPr>
          <w:rStyle w:val="fontstyle01"/>
          <w:rFonts w:asciiTheme="majorBidi" w:hAnsiTheme="majorBidi" w:cstheme="majorBidi"/>
          <w:sz w:val="24"/>
          <w:szCs w:val="24"/>
        </w:rPr>
        <w:t xml:space="preserve">and the backward sequence </w:t>
      </w:r>
      <w:r w:rsidR="00A97187" w:rsidRPr="004A14B5">
        <w:rPr>
          <w:rStyle w:val="fontstyle31"/>
          <w:rFonts w:asciiTheme="majorBidi" w:hAnsiTheme="majorBidi" w:cstheme="majorBidi"/>
          <w:sz w:val="24"/>
          <w:szCs w:val="24"/>
        </w:rPr>
        <w:t>(</w:t>
      </w:r>
      <w:r w:rsidR="00A97187" w:rsidRPr="004A14B5">
        <w:rPr>
          <w:rStyle w:val="fontstyle21"/>
          <w:rFonts w:asciiTheme="majorBidi" w:hAnsiTheme="majorBidi" w:cstheme="majorBidi"/>
          <w:sz w:val="24"/>
          <w:szCs w:val="24"/>
        </w:rPr>
        <w:t>h</w:t>
      </w:r>
      <w:r w:rsidR="006D2960" w:rsidRPr="004A14B5">
        <w:rPr>
          <w:rStyle w:val="fontstyle41"/>
          <w:rFonts w:asciiTheme="majorBidi" w:hAnsiTheme="majorBidi" w:cstheme="majorBidi"/>
          <w:sz w:val="24"/>
          <w:szCs w:val="24"/>
          <w:vertAlign w:val="subscript"/>
        </w:rPr>
        <w:t>1</w:t>
      </w:r>
      <w:r w:rsidR="00A97187" w:rsidRPr="004A14B5">
        <w:rPr>
          <w:rStyle w:val="fontstyle21"/>
          <w:rFonts w:asciiTheme="majorBidi" w:hAnsiTheme="majorBidi" w:cstheme="majorBidi"/>
          <w:sz w:val="24"/>
          <w:szCs w:val="24"/>
        </w:rPr>
        <w:t>~ ; h</w:t>
      </w:r>
      <w:r w:rsidR="006D2960" w:rsidRPr="004A14B5">
        <w:rPr>
          <w:rStyle w:val="fontstyle41"/>
          <w:rFonts w:asciiTheme="majorBidi" w:hAnsiTheme="majorBidi" w:cstheme="majorBidi"/>
          <w:sz w:val="24"/>
          <w:szCs w:val="24"/>
          <w:vertAlign w:val="subscript"/>
        </w:rPr>
        <w:t>2</w:t>
      </w:r>
      <w:r w:rsidR="00A97187" w:rsidRPr="004A14B5">
        <w:rPr>
          <w:rStyle w:val="fontstyle21"/>
          <w:rFonts w:asciiTheme="majorBidi" w:hAnsiTheme="majorBidi" w:cstheme="majorBidi"/>
          <w:sz w:val="24"/>
          <w:szCs w:val="24"/>
        </w:rPr>
        <w:t xml:space="preserve">~ ; : : : ; </w:t>
      </w:r>
      <w:proofErr w:type="spellStart"/>
      <w:r w:rsidR="00A97187" w:rsidRPr="004A14B5">
        <w:rPr>
          <w:rStyle w:val="fontstyle21"/>
          <w:rFonts w:asciiTheme="majorBidi" w:hAnsiTheme="majorBidi" w:cstheme="majorBidi"/>
          <w:sz w:val="24"/>
          <w:szCs w:val="24"/>
        </w:rPr>
        <w:t>h</w:t>
      </w:r>
      <w:r w:rsidR="006D2960" w:rsidRPr="004A14B5">
        <w:rPr>
          <w:rStyle w:val="fontstyle51"/>
          <w:sz w:val="24"/>
          <w:szCs w:val="24"/>
          <w:vertAlign w:val="subscript"/>
        </w:rPr>
        <w:t>n</w:t>
      </w:r>
      <w:proofErr w:type="spellEnd"/>
      <w:r w:rsidR="00A97187" w:rsidRPr="004A14B5">
        <w:rPr>
          <w:rStyle w:val="fontstyle21"/>
          <w:rFonts w:asciiTheme="majorBidi" w:hAnsiTheme="majorBidi" w:cstheme="majorBidi"/>
          <w:sz w:val="24"/>
          <w:szCs w:val="24"/>
        </w:rPr>
        <w:t xml:space="preserve">~ </w:t>
      </w:r>
      <w:r w:rsidR="00A97187" w:rsidRPr="004A14B5">
        <w:rPr>
          <w:rStyle w:val="fontstyle31"/>
          <w:rFonts w:asciiTheme="majorBidi" w:hAnsiTheme="majorBidi" w:cstheme="majorBidi"/>
          <w:sz w:val="24"/>
          <w:szCs w:val="24"/>
        </w:rPr>
        <w:t>)</w:t>
      </w:r>
      <w:r w:rsidR="00A97187" w:rsidRPr="004A14B5">
        <w:rPr>
          <w:rStyle w:val="fontstyle01"/>
          <w:rFonts w:asciiTheme="majorBidi" w:hAnsiTheme="majorBidi" w:cstheme="majorBidi"/>
          <w:sz w:val="24"/>
          <w:szCs w:val="24"/>
        </w:rPr>
        <w:t>. Lastly, the output sequence of the encoder is the concatenation</w:t>
      </w:r>
      <w:r w:rsidRPr="004A14B5">
        <w:rPr>
          <w:rFonts w:cstheme="majorBidi"/>
          <w:color w:val="000000"/>
          <w:szCs w:val="24"/>
        </w:rPr>
        <w:t xml:space="preserve"> </w:t>
      </w:r>
      <w:r w:rsidR="00A97187" w:rsidRPr="004A14B5">
        <w:rPr>
          <w:rStyle w:val="fontstyle01"/>
          <w:rFonts w:asciiTheme="majorBidi" w:hAnsiTheme="majorBidi" w:cstheme="majorBidi"/>
          <w:sz w:val="24"/>
          <w:szCs w:val="24"/>
        </w:rPr>
        <w:t xml:space="preserve">of the two sequences, i.e., </w:t>
      </w:r>
      <w:r w:rsidR="00A97187" w:rsidRPr="004A14B5">
        <w:rPr>
          <w:rStyle w:val="fontstyle21"/>
          <w:rFonts w:asciiTheme="majorBidi" w:hAnsiTheme="majorBidi" w:cstheme="majorBidi"/>
          <w:sz w:val="24"/>
          <w:szCs w:val="24"/>
        </w:rPr>
        <w:t>h</w:t>
      </w:r>
      <w:r w:rsidR="006D2960" w:rsidRPr="004A14B5">
        <w:rPr>
          <w:rStyle w:val="fontstyle51"/>
          <w:sz w:val="24"/>
          <w:szCs w:val="24"/>
          <w:vertAlign w:val="subscript"/>
        </w:rPr>
        <w:t>i</w:t>
      </w:r>
      <w:r w:rsidR="00A97187" w:rsidRPr="004A14B5">
        <w:rPr>
          <w:rStyle w:val="fontstyle51"/>
          <w:sz w:val="24"/>
          <w:szCs w:val="24"/>
        </w:rPr>
        <w:t xml:space="preserve"> </w:t>
      </w:r>
      <w:r w:rsidR="00A97187" w:rsidRPr="004A14B5">
        <w:rPr>
          <w:rStyle w:val="fontstyle31"/>
          <w:rFonts w:asciiTheme="majorBidi" w:hAnsiTheme="majorBidi" w:cstheme="majorBidi"/>
          <w:sz w:val="24"/>
          <w:szCs w:val="24"/>
        </w:rPr>
        <w:t>= [</w:t>
      </w:r>
      <w:r w:rsidR="00A97187" w:rsidRPr="004A14B5">
        <w:rPr>
          <w:rStyle w:val="fontstyle21"/>
          <w:rFonts w:asciiTheme="majorBidi" w:hAnsiTheme="majorBidi" w:cstheme="majorBidi"/>
          <w:sz w:val="24"/>
          <w:szCs w:val="24"/>
        </w:rPr>
        <w:t>~h</w:t>
      </w:r>
      <w:r w:rsidR="006D2960" w:rsidRPr="004A14B5">
        <w:rPr>
          <w:rStyle w:val="fontstyle51"/>
          <w:sz w:val="24"/>
          <w:szCs w:val="24"/>
          <w:vertAlign w:val="subscript"/>
        </w:rPr>
        <w:t>i</w:t>
      </w:r>
      <w:r w:rsidR="00A97187" w:rsidRPr="004A14B5">
        <w:rPr>
          <w:rStyle w:val="fontstyle31"/>
          <w:rFonts w:asciiTheme="majorBidi" w:hAnsiTheme="majorBidi" w:cstheme="majorBidi"/>
          <w:sz w:val="24"/>
          <w:szCs w:val="24"/>
        </w:rPr>
        <w:t xml:space="preserve">; </w:t>
      </w:r>
      <w:r w:rsidR="00A97187" w:rsidRPr="004A14B5">
        <w:rPr>
          <w:rStyle w:val="fontstyle21"/>
          <w:rFonts w:asciiTheme="majorBidi" w:hAnsiTheme="majorBidi" w:cstheme="majorBidi"/>
          <w:sz w:val="24"/>
          <w:szCs w:val="24"/>
        </w:rPr>
        <w:t>h</w:t>
      </w:r>
      <w:r w:rsidR="006D2960" w:rsidRPr="004A14B5">
        <w:rPr>
          <w:rStyle w:val="fontstyle51"/>
          <w:sz w:val="24"/>
          <w:szCs w:val="24"/>
          <w:vertAlign w:val="subscript"/>
        </w:rPr>
        <w:t>i</w:t>
      </w:r>
      <w:proofErr w:type="gramStart"/>
      <w:r w:rsidR="00A97187" w:rsidRPr="004A14B5">
        <w:rPr>
          <w:rStyle w:val="fontstyle21"/>
          <w:rFonts w:asciiTheme="majorBidi" w:hAnsiTheme="majorBidi" w:cstheme="majorBidi"/>
          <w:sz w:val="24"/>
          <w:szCs w:val="24"/>
        </w:rPr>
        <w:t xml:space="preserve">~ </w:t>
      </w:r>
      <w:r w:rsidR="00A97187" w:rsidRPr="004A14B5">
        <w:rPr>
          <w:rStyle w:val="fontstyle31"/>
          <w:rFonts w:asciiTheme="majorBidi" w:hAnsiTheme="majorBidi" w:cstheme="majorBidi"/>
          <w:sz w:val="24"/>
          <w:szCs w:val="24"/>
        </w:rPr>
        <w:t>]</w:t>
      </w:r>
      <w:proofErr w:type="gramEnd"/>
      <w:r w:rsidR="00A97187" w:rsidRPr="004A14B5">
        <w:rPr>
          <w:rStyle w:val="fontstyle01"/>
          <w:rFonts w:asciiTheme="majorBidi" w:hAnsiTheme="majorBidi" w:cstheme="majorBidi"/>
          <w:sz w:val="24"/>
          <w:szCs w:val="24"/>
        </w:rPr>
        <w:t>.</w:t>
      </w:r>
    </w:p>
    <w:p w:rsidR="00A97187" w:rsidRPr="004A14B5" w:rsidRDefault="00A97187" w:rsidP="003311D0">
      <w:pPr>
        <w:pStyle w:val="ListParagraph"/>
        <w:spacing w:after="0"/>
        <w:jc w:val="both"/>
        <w:rPr>
          <w:rStyle w:val="fontstyle61"/>
          <w:rFonts w:asciiTheme="majorBidi" w:hAnsiTheme="majorBidi" w:cstheme="majorBidi"/>
          <w:sz w:val="24"/>
          <w:szCs w:val="24"/>
          <w:u w:val="single"/>
        </w:rPr>
      </w:pPr>
      <w:r w:rsidRPr="004A14B5">
        <w:rPr>
          <w:rStyle w:val="fontstyle61"/>
          <w:rFonts w:asciiTheme="majorBidi" w:hAnsiTheme="majorBidi" w:cstheme="majorBidi"/>
          <w:sz w:val="24"/>
          <w:szCs w:val="24"/>
          <w:u w:val="single"/>
        </w:rPr>
        <w:t xml:space="preserve">Answer Position Feature  </w:t>
      </w:r>
    </w:p>
    <w:p w:rsidR="00A97187" w:rsidRPr="004A14B5" w:rsidRDefault="00A97187" w:rsidP="003311D0">
      <w:pPr>
        <w:pStyle w:val="ListParagraph"/>
        <w:spacing w:after="0"/>
        <w:jc w:val="both"/>
        <w:rPr>
          <w:rStyle w:val="fontstyle01"/>
          <w:rFonts w:asciiTheme="majorBidi" w:hAnsiTheme="majorBidi" w:cstheme="majorBidi"/>
          <w:sz w:val="24"/>
          <w:szCs w:val="24"/>
        </w:rPr>
      </w:pPr>
      <w:r w:rsidRPr="004A14B5">
        <w:rPr>
          <w:rStyle w:val="fontstyle01"/>
          <w:rFonts w:asciiTheme="majorBidi" w:hAnsiTheme="majorBidi" w:cstheme="majorBidi"/>
          <w:sz w:val="24"/>
          <w:szCs w:val="24"/>
        </w:rPr>
        <w:t>To generate a question with respect to a specific answer in a sentence,</w:t>
      </w:r>
      <w:r w:rsidRPr="004A14B5">
        <w:rPr>
          <w:rFonts w:cstheme="majorBidi"/>
          <w:color w:val="000000"/>
          <w:szCs w:val="24"/>
        </w:rPr>
        <w:t xml:space="preserve"> </w:t>
      </w:r>
      <w:r w:rsidRPr="004A14B5">
        <w:rPr>
          <w:rStyle w:val="fontstyle01"/>
          <w:rFonts w:asciiTheme="majorBidi" w:hAnsiTheme="majorBidi" w:cstheme="majorBidi"/>
          <w:sz w:val="24"/>
          <w:szCs w:val="24"/>
        </w:rPr>
        <w:t>we propose using answer position feature to locate</w:t>
      </w:r>
      <w:r w:rsidRPr="004A14B5">
        <w:rPr>
          <w:rFonts w:cstheme="majorBidi"/>
          <w:color w:val="000000"/>
          <w:szCs w:val="24"/>
        </w:rPr>
        <w:t xml:space="preserve"> </w:t>
      </w:r>
      <w:r w:rsidRPr="004A14B5">
        <w:rPr>
          <w:rStyle w:val="fontstyle01"/>
          <w:rFonts w:asciiTheme="majorBidi" w:hAnsiTheme="majorBidi" w:cstheme="majorBidi"/>
          <w:sz w:val="24"/>
          <w:szCs w:val="24"/>
        </w:rPr>
        <w:t>the target answer. In this work, the BIO tagging</w:t>
      </w:r>
      <w:r w:rsidRPr="004A14B5">
        <w:rPr>
          <w:rFonts w:cstheme="majorBidi"/>
          <w:color w:val="000000"/>
          <w:szCs w:val="24"/>
        </w:rPr>
        <w:t xml:space="preserve"> </w:t>
      </w:r>
      <w:r w:rsidRPr="004A14B5">
        <w:rPr>
          <w:rStyle w:val="fontstyle01"/>
          <w:rFonts w:asciiTheme="majorBidi" w:hAnsiTheme="majorBidi" w:cstheme="majorBidi"/>
          <w:sz w:val="24"/>
          <w:szCs w:val="24"/>
        </w:rPr>
        <w:t>scheme is used to label the position of a target answer. In this scheme, tag B denotes the start of</w:t>
      </w:r>
      <w:r w:rsidRPr="004A14B5">
        <w:rPr>
          <w:rFonts w:cstheme="majorBidi"/>
          <w:color w:val="000000"/>
          <w:szCs w:val="24"/>
        </w:rPr>
        <w:t xml:space="preserve"> </w:t>
      </w:r>
      <w:r w:rsidR="000E12DF" w:rsidRPr="004A14B5">
        <w:rPr>
          <w:rStyle w:val="fontstyle01"/>
          <w:rFonts w:asciiTheme="majorBidi" w:hAnsiTheme="majorBidi" w:cstheme="majorBidi"/>
          <w:sz w:val="24"/>
          <w:szCs w:val="24"/>
        </w:rPr>
        <w:t xml:space="preserve">an answer, tag I </w:t>
      </w:r>
      <w:r w:rsidRPr="004A14B5">
        <w:rPr>
          <w:rStyle w:val="fontstyle01"/>
          <w:rFonts w:asciiTheme="majorBidi" w:hAnsiTheme="majorBidi" w:cstheme="majorBidi"/>
          <w:sz w:val="24"/>
          <w:szCs w:val="24"/>
        </w:rPr>
        <w:t>continues the answer and tag O</w:t>
      </w:r>
      <w:r w:rsidRPr="004A14B5">
        <w:rPr>
          <w:rFonts w:cstheme="majorBidi"/>
          <w:color w:val="000000"/>
          <w:szCs w:val="24"/>
        </w:rPr>
        <w:t xml:space="preserve"> </w:t>
      </w:r>
      <w:r w:rsidRPr="004A14B5">
        <w:rPr>
          <w:rStyle w:val="fontstyle01"/>
          <w:rFonts w:asciiTheme="majorBidi" w:hAnsiTheme="majorBidi" w:cstheme="majorBidi"/>
          <w:sz w:val="24"/>
          <w:szCs w:val="24"/>
        </w:rPr>
        <w:t>marks words that do not form part of an answer.</w:t>
      </w:r>
      <w:r w:rsidRPr="004A14B5">
        <w:rPr>
          <w:rFonts w:cstheme="majorBidi"/>
          <w:color w:val="000000"/>
          <w:szCs w:val="24"/>
        </w:rPr>
        <w:t xml:space="preserve"> </w:t>
      </w:r>
      <w:r w:rsidRPr="004A14B5">
        <w:rPr>
          <w:rStyle w:val="fontstyle01"/>
          <w:rFonts w:asciiTheme="majorBidi" w:hAnsiTheme="majorBidi" w:cstheme="majorBidi"/>
          <w:sz w:val="24"/>
          <w:szCs w:val="24"/>
        </w:rPr>
        <w:t>The BIO tags of answer position are embedded to</w:t>
      </w:r>
      <w:r w:rsidRPr="004A14B5">
        <w:rPr>
          <w:rFonts w:cstheme="majorBidi"/>
          <w:color w:val="000000"/>
          <w:szCs w:val="24"/>
        </w:rPr>
        <w:t xml:space="preserve"> </w:t>
      </w:r>
      <w:r w:rsidRPr="004A14B5">
        <w:rPr>
          <w:rStyle w:val="fontstyle01"/>
          <w:rFonts w:asciiTheme="majorBidi" w:hAnsiTheme="majorBidi" w:cstheme="majorBidi"/>
          <w:sz w:val="24"/>
          <w:szCs w:val="24"/>
        </w:rPr>
        <w:t>real-valued vectors throu</w:t>
      </w:r>
      <w:r w:rsidR="000E12DF" w:rsidRPr="004A14B5">
        <w:rPr>
          <w:rStyle w:val="fontstyle01"/>
          <w:rFonts w:asciiTheme="majorBidi" w:hAnsiTheme="majorBidi" w:cstheme="majorBidi"/>
          <w:sz w:val="24"/>
          <w:szCs w:val="24"/>
        </w:rPr>
        <w:t>gh</w:t>
      </w:r>
      <w:r w:rsidRPr="004A14B5">
        <w:rPr>
          <w:rStyle w:val="fontstyle01"/>
          <w:rFonts w:asciiTheme="majorBidi" w:hAnsiTheme="majorBidi" w:cstheme="majorBidi"/>
          <w:sz w:val="24"/>
          <w:szCs w:val="24"/>
        </w:rPr>
        <w:t xml:space="preserve"> and fed to the feature rich encoder. With the BIO tagging feature, the</w:t>
      </w:r>
      <w:r w:rsidRPr="004A14B5">
        <w:rPr>
          <w:rFonts w:cstheme="majorBidi"/>
          <w:color w:val="000000"/>
          <w:szCs w:val="24"/>
        </w:rPr>
        <w:t xml:space="preserve"> </w:t>
      </w:r>
      <w:r w:rsidRPr="004A14B5">
        <w:rPr>
          <w:rStyle w:val="fontstyle01"/>
          <w:rFonts w:asciiTheme="majorBidi" w:hAnsiTheme="majorBidi" w:cstheme="majorBidi"/>
          <w:sz w:val="24"/>
          <w:szCs w:val="24"/>
        </w:rPr>
        <w:t>answer position is encoded to the hidden vectors</w:t>
      </w:r>
      <w:r w:rsidRPr="004A14B5">
        <w:rPr>
          <w:rFonts w:cstheme="majorBidi"/>
          <w:color w:val="000000"/>
          <w:szCs w:val="24"/>
        </w:rPr>
        <w:t xml:space="preserve"> </w:t>
      </w:r>
      <w:r w:rsidRPr="004A14B5">
        <w:rPr>
          <w:rStyle w:val="fontstyle01"/>
          <w:rFonts w:asciiTheme="majorBidi" w:hAnsiTheme="majorBidi" w:cstheme="majorBidi"/>
          <w:sz w:val="24"/>
          <w:szCs w:val="24"/>
        </w:rPr>
        <w:t xml:space="preserve">and used to generate answer focused questions. </w:t>
      </w:r>
    </w:p>
    <w:p w:rsidR="009878E6" w:rsidRDefault="009878E6" w:rsidP="003311D0">
      <w:pPr>
        <w:pStyle w:val="ListParagraph"/>
        <w:spacing w:after="0"/>
        <w:jc w:val="both"/>
        <w:rPr>
          <w:rStyle w:val="fontstyle01"/>
          <w:rFonts w:asciiTheme="majorBidi" w:hAnsiTheme="majorBidi" w:cstheme="majorBidi"/>
          <w:b/>
          <w:bCs/>
          <w:sz w:val="24"/>
          <w:szCs w:val="24"/>
          <w:u w:val="single"/>
        </w:rPr>
      </w:pPr>
    </w:p>
    <w:p w:rsidR="00A97187" w:rsidRPr="004A14B5" w:rsidRDefault="00A97187" w:rsidP="003311D0">
      <w:pPr>
        <w:pStyle w:val="ListParagraph"/>
        <w:spacing w:after="0"/>
        <w:jc w:val="both"/>
        <w:rPr>
          <w:rStyle w:val="fontstyle01"/>
          <w:rFonts w:asciiTheme="majorBidi" w:hAnsiTheme="majorBidi" w:cstheme="majorBidi"/>
          <w:b/>
          <w:bCs/>
          <w:sz w:val="24"/>
          <w:szCs w:val="24"/>
          <w:u w:val="single"/>
        </w:rPr>
      </w:pPr>
      <w:r w:rsidRPr="004A14B5">
        <w:rPr>
          <w:rStyle w:val="fontstyle01"/>
          <w:rFonts w:asciiTheme="majorBidi" w:hAnsiTheme="majorBidi" w:cstheme="majorBidi"/>
          <w:b/>
          <w:bCs/>
          <w:sz w:val="24"/>
          <w:szCs w:val="24"/>
          <w:u w:val="single"/>
        </w:rPr>
        <w:lastRenderedPageBreak/>
        <w:t xml:space="preserve">Lexical Features </w:t>
      </w:r>
    </w:p>
    <w:p w:rsidR="00A21633" w:rsidRPr="004A14B5" w:rsidRDefault="00A97187" w:rsidP="004A14B5">
      <w:pPr>
        <w:pStyle w:val="ListParagraph"/>
        <w:spacing w:after="0"/>
        <w:jc w:val="both"/>
        <w:rPr>
          <w:rStyle w:val="fontstyle01"/>
          <w:rFonts w:asciiTheme="majorBidi" w:hAnsiTheme="majorBidi" w:cstheme="majorBidi"/>
          <w:sz w:val="24"/>
          <w:szCs w:val="24"/>
        </w:rPr>
      </w:pPr>
      <w:r w:rsidRPr="004A14B5">
        <w:rPr>
          <w:rStyle w:val="fontstyle21"/>
          <w:rFonts w:asciiTheme="majorBidi" w:hAnsiTheme="majorBidi" w:cstheme="majorBidi"/>
          <w:i w:val="0"/>
          <w:iCs w:val="0"/>
          <w:sz w:val="24"/>
          <w:szCs w:val="24"/>
        </w:rPr>
        <w:t>Besides the sentence words,</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we also feed other lexical features to the encoder.</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To encode more linguistic information, we select</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word case, POS and NER tags as the lexical features. As an intermediate layer of full parsing,</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POS tag feature is important in many NLP tasks,</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such as information extraction and dependency</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parsing (</w:t>
      </w:r>
      <w:r w:rsidRPr="004A14B5">
        <w:rPr>
          <w:rStyle w:val="fontstyle21"/>
          <w:rFonts w:asciiTheme="majorBidi" w:hAnsiTheme="majorBidi" w:cstheme="majorBidi"/>
          <w:i w:val="0"/>
          <w:iCs w:val="0"/>
          <w:color w:val="000080"/>
          <w:sz w:val="24"/>
          <w:szCs w:val="24"/>
        </w:rPr>
        <w:t>Manning et al.</w:t>
      </w:r>
      <w:r w:rsidRPr="004A14B5">
        <w:rPr>
          <w:rStyle w:val="fontstyle21"/>
          <w:rFonts w:asciiTheme="majorBidi" w:hAnsiTheme="majorBidi" w:cstheme="majorBidi"/>
          <w:i w:val="0"/>
          <w:iCs w:val="0"/>
          <w:sz w:val="24"/>
          <w:szCs w:val="24"/>
        </w:rPr>
        <w:t xml:space="preserve">, </w:t>
      </w:r>
      <w:r w:rsidRPr="004A14B5">
        <w:rPr>
          <w:rStyle w:val="fontstyle21"/>
          <w:rFonts w:asciiTheme="majorBidi" w:hAnsiTheme="majorBidi" w:cstheme="majorBidi"/>
          <w:i w:val="0"/>
          <w:iCs w:val="0"/>
          <w:color w:val="000080"/>
          <w:sz w:val="24"/>
          <w:szCs w:val="24"/>
        </w:rPr>
        <w:t>1999</w:t>
      </w:r>
      <w:r w:rsidRPr="004A14B5">
        <w:rPr>
          <w:rStyle w:val="fontstyle21"/>
          <w:rFonts w:asciiTheme="majorBidi" w:hAnsiTheme="majorBidi" w:cstheme="majorBidi"/>
          <w:i w:val="0"/>
          <w:iCs w:val="0"/>
          <w:sz w:val="24"/>
          <w:szCs w:val="24"/>
        </w:rPr>
        <w:t>). Considering that</w:t>
      </w:r>
      <w:r w:rsidRPr="004A14B5">
        <w:rPr>
          <w:rFonts w:cstheme="majorBidi"/>
          <w:color w:val="000000"/>
          <w:szCs w:val="24"/>
        </w:rPr>
        <w:t xml:space="preserve"> </w:t>
      </w:r>
      <w:proofErr w:type="spellStart"/>
      <w:r w:rsidRPr="004A14B5">
        <w:rPr>
          <w:rStyle w:val="fontstyle21"/>
          <w:rFonts w:asciiTheme="majorBidi" w:hAnsiTheme="majorBidi" w:cstheme="majorBidi"/>
          <w:i w:val="0"/>
          <w:iCs w:val="0"/>
          <w:sz w:val="24"/>
          <w:szCs w:val="24"/>
        </w:rPr>
        <w:t>SQuAD</w:t>
      </w:r>
      <w:proofErr w:type="spellEnd"/>
      <w:r w:rsidRPr="004A14B5">
        <w:rPr>
          <w:rStyle w:val="fontstyle21"/>
          <w:rFonts w:asciiTheme="majorBidi" w:hAnsiTheme="majorBidi" w:cstheme="majorBidi"/>
          <w:i w:val="0"/>
          <w:iCs w:val="0"/>
          <w:sz w:val="24"/>
          <w:szCs w:val="24"/>
        </w:rPr>
        <w:t xml:space="preserve"> is constructed using Wikipedia articles,</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which contain lots of named entities, we add NER</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feature to help detecting them.</w:t>
      </w:r>
    </w:p>
    <w:p w:rsidR="000E12DF" w:rsidRPr="004A14B5" w:rsidRDefault="00A97187" w:rsidP="003311D0">
      <w:pPr>
        <w:pStyle w:val="ListParagraph"/>
        <w:spacing w:after="0"/>
        <w:jc w:val="both"/>
        <w:rPr>
          <w:rFonts w:cstheme="majorBidi"/>
          <w:b/>
          <w:bCs/>
          <w:color w:val="000000"/>
          <w:szCs w:val="24"/>
          <w:u w:val="single"/>
        </w:rPr>
      </w:pPr>
      <w:r w:rsidRPr="004A14B5">
        <w:rPr>
          <w:rStyle w:val="fontstyle01"/>
          <w:rFonts w:asciiTheme="majorBidi" w:hAnsiTheme="majorBidi" w:cstheme="majorBidi"/>
          <w:b/>
          <w:bCs/>
          <w:sz w:val="24"/>
          <w:szCs w:val="24"/>
          <w:u w:val="single"/>
        </w:rPr>
        <w:t>Attention-Based Decoder</w:t>
      </w:r>
    </w:p>
    <w:p w:rsidR="000E12DF" w:rsidRPr="004A14B5" w:rsidRDefault="00A97187" w:rsidP="003311D0">
      <w:pPr>
        <w:pStyle w:val="ListParagraph"/>
        <w:spacing w:after="0"/>
        <w:jc w:val="both"/>
        <w:rPr>
          <w:rStyle w:val="fontstyle21"/>
          <w:rFonts w:asciiTheme="majorBidi" w:hAnsiTheme="majorBidi" w:cstheme="majorBidi"/>
          <w:i w:val="0"/>
          <w:iCs w:val="0"/>
          <w:sz w:val="24"/>
          <w:szCs w:val="24"/>
        </w:rPr>
      </w:pPr>
      <w:r w:rsidRPr="004A14B5">
        <w:rPr>
          <w:rStyle w:val="fontstyle21"/>
          <w:rFonts w:asciiTheme="majorBidi" w:hAnsiTheme="majorBidi" w:cstheme="majorBidi"/>
          <w:i w:val="0"/>
          <w:iCs w:val="0"/>
          <w:sz w:val="24"/>
          <w:szCs w:val="24"/>
        </w:rPr>
        <w:t xml:space="preserve">We employ an attention-based GRU decoder to decode the sentence and answer information to generate questions. At decoding time step </w:t>
      </w:r>
      <w:r w:rsidRPr="004A14B5">
        <w:rPr>
          <w:rStyle w:val="fontstyle31"/>
          <w:rFonts w:asciiTheme="majorBidi" w:hAnsiTheme="majorBidi" w:cstheme="majorBidi"/>
          <w:sz w:val="24"/>
          <w:szCs w:val="24"/>
        </w:rPr>
        <w:t>t</w:t>
      </w:r>
      <w:r w:rsidRPr="004A14B5">
        <w:rPr>
          <w:rStyle w:val="fontstyle21"/>
          <w:rFonts w:asciiTheme="majorBidi" w:hAnsiTheme="majorBidi" w:cstheme="majorBidi"/>
          <w:i w:val="0"/>
          <w:iCs w:val="0"/>
          <w:sz w:val="24"/>
          <w:szCs w:val="24"/>
        </w:rPr>
        <w:t>, the GRU</w:t>
      </w:r>
      <w:r w:rsidR="003311D0" w:rsidRPr="004A14B5">
        <w:rPr>
          <w:rFonts w:cstheme="majorBidi"/>
          <w:color w:val="000000"/>
          <w:szCs w:val="24"/>
        </w:rPr>
        <w:t xml:space="preserve"> </w:t>
      </w:r>
      <w:r w:rsidRPr="004A14B5">
        <w:rPr>
          <w:rStyle w:val="fontstyle21"/>
          <w:rFonts w:asciiTheme="majorBidi" w:hAnsiTheme="majorBidi" w:cstheme="majorBidi"/>
          <w:i w:val="0"/>
          <w:iCs w:val="0"/>
          <w:sz w:val="24"/>
          <w:szCs w:val="24"/>
        </w:rPr>
        <w:t xml:space="preserve">decoder reads the previous word embedding </w:t>
      </w:r>
      <w:r w:rsidRPr="004A14B5">
        <w:rPr>
          <w:rStyle w:val="fontstyle31"/>
          <w:rFonts w:asciiTheme="majorBidi" w:hAnsiTheme="majorBidi" w:cstheme="majorBidi"/>
          <w:sz w:val="24"/>
          <w:szCs w:val="24"/>
        </w:rPr>
        <w:t>w</w:t>
      </w:r>
      <w:r w:rsidR="006D2960" w:rsidRPr="004A14B5">
        <w:rPr>
          <w:rStyle w:val="fontstyle41"/>
          <w:rFonts w:asciiTheme="majorBidi" w:hAnsiTheme="majorBidi" w:cstheme="majorBidi"/>
          <w:sz w:val="24"/>
          <w:szCs w:val="24"/>
          <w:vertAlign w:val="subscript"/>
        </w:rPr>
        <w:t>t-1</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 xml:space="preserve">and context vector </w:t>
      </w:r>
      <w:r w:rsidRPr="004A14B5">
        <w:rPr>
          <w:rStyle w:val="fontstyle31"/>
          <w:rFonts w:asciiTheme="majorBidi" w:hAnsiTheme="majorBidi" w:cstheme="majorBidi"/>
          <w:sz w:val="24"/>
          <w:szCs w:val="24"/>
        </w:rPr>
        <w:t>c</w:t>
      </w:r>
      <w:r w:rsidR="006D2960" w:rsidRPr="004A14B5">
        <w:rPr>
          <w:rStyle w:val="fontstyle41"/>
          <w:rFonts w:asciiTheme="majorBidi" w:hAnsiTheme="majorBidi" w:cstheme="majorBidi"/>
          <w:sz w:val="24"/>
          <w:szCs w:val="24"/>
          <w:vertAlign w:val="subscript"/>
        </w:rPr>
        <w:t>t-1</w:t>
      </w:r>
      <w:r w:rsidRPr="004A14B5">
        <w:rPr>
          <w:rStyle w:val="fontstyle61"/>
          <w:rFonts w:asciiTheme="majorBidi" w:hAnsiTheme="majorBidi" w:cstheme="majorBidi"/>
          <w:sz w:val="24"/>
          <w:szCs w:val="24"/>
        </w:rPr>
        <w:t xml:space="preserve"> </w:t>
      </w:r>
      <w:r w:rsidRPr="004A14B5">
        <w:rPr>
          <w:rStyle w:val="fontstyle21"/>
          <w:rFonts w:asciiTheme="majorBidi" w:hAnsiTheme="majorBidi" w:cstheme="majorBidi"/>
          <w:i w:val="0"/>
          <w:iCs w:val="0"/>
          <w:sz w:val="24"/>
          <w:szCs w:val="24"/>
        </w:rPr>
        <w:t>to compute the new hidden</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 xml:space="preserve">state </w:t>
      </w:r>
      <w:proofErr w:type="spellStart"/>
      <w:r w:rsidRPr="004A14B5">
        <w:rPr>
          <w:rStyle w:val="fontstyle31"/>
          <w:rFonts w:asciiTheme="majorBidi" w:hAnsiTheme="majorBidi" w:cstheme="majorBidi"/>
          <w:sz w:val="24"/>
          <w:szCs w:val="24"/>
        </w:rPr>
        <w:t>s</w:t>
      </w:r>
      <w:r w:rsidR="006D2960" w:rsidRPr="004A14B5">
        <w:rPr>
          <w:rStyle w:val="fontstyle41"/>
          <w:rFonts w:asciiTheme="majorBidi" w:hAnsiTheme="majorBidi" w:cstheme="majorBidi"/>
          <w:sz w:val="24"/>
          <w:szCs w:val="24"/>
          <w:vertAlign w:val="subscript"/>
        </w:rPr>
        <w:t>t</w:t>
      </w:r>
      <w:r w:rsidRPr="004A14B5">
        <w:rPr>
          <w:rStyle w:val="fontstyle21"/>
          <w:rFonts w:asciiTheme="majorBidi" w:hAnsiTheme="majorBidi" w:cstheme="majorBidi"/>
          <w:i w:val="0"/>
          <w:iCs w:val="0"/>
          <w:sz w:val="24"/>
          <w:szCs w:val="24"/>
        </w:rPr>
        <w:t>.</w:t>
      </w:r>
      <w:proofErr w:type="spellEnd"/>
      <w:r w:rsidRPr="004A14B5">
        <w:rPr>
          <w:rStyle w:val="fontstyle21"/>
          <w:rFonts w:asciiTheme="majorBidi" w:hAnsiTheme="majorBidi" w:cstheme="majorBidi"/>
          <w:i w:val="0"/>
          <w:iCs w:val="0"/>
          <w:sz w:val="24"/>
          <w:szCs w:val="24"/>
        </w:rPr>
        <w:t xml:space="preserve"> We use a linear layer with the last backward encoder hidden state </w:t>
      </w:r>
      <w:r w:rsidRPr="004A14B5">
        <w:rPr>
          <w:rStyle w:val="fontstyle31"/>
          <w:rFonts w:asciiTheme="majorBidi" w:hAnsiTheme="majorBidi" w:cstheme="majorBidi"/>
          <w:sz w:val="24"/>
          <w:szCs w:val="24"/>
        </w:rPr>
        <w:t>h</w:t>
      </w:r>
      <w:r w:rsidR="006D2960" w:rsidRPr="004A14B5">
        <w:rPr>
          <w:rStyle w:val="fontstyle61"/>
          <w:rFonts w:asciiTheme="majorBidi" w:hAnsiTheme="majorBidi" w:cstheme="majorBidi"/>
          <w:sz w:val="24"/>
          <w:szCs w:val="24"/>
          <w:vertAlign w:val="subscript"/>
        </w:rPr>
        <w:t>1</w:t>
      </w:r>
      <w:r w:rsidRPr="004A14B5">
        <w:rPr>
          <w:rStyle w:val="fontstyle31"/>
          <w:rFonts w:asciiTheme="majorBidi" w:hAnsiTheme="majorBidi" w:cstheme="majorBidi"/>
          <w:sz w:val="24"/>
          <w:szCs w:val="24"/>
        </w:rPr>
        <w:t xml:space="preserve">~ </w:t>
      </w:r>
      <w:r w:rsidRPr="004A14B5">
        <w:rPr>
          <w:rStyle w:val="fontstyle21"/>
          <w:rFonts w:asciiTheme="majorBidi" w:hAnsiTheme="majorBidi" w:cstheme="majorBidi"/>
          <w:i w:val="0"/>
          <w:iCs w:val="0"/>
          <w:sz w:val="24"/>
          <w:szCs w:val="24"/>
        </w:rPr>
        <w:t xml:space="preserve">to initialize the decoder GRU hidden state. The context vector </w:t>
      </w:r>
      <w:proofErr w:type="spellStart"/>
      <w:r w:rsidRPr="004A14B5">
        <w:rPr>
          <w:rStyle w:val="fontstyle31"/>
          <w:rFonts w:asciiTheme="majorBidi" w:hAnsiTheme="majorBidi" w:cstheme="majorBidi"/>
          <w:sz w:val="24"/>
          <w:szCs w:val="24"/>
        </w:rPr>
        <w:t>c</w:t>
      </w:r>
      <w:r w:rsidR="006D2960" w:rsidRPr="004A14B5">
        <w:rPr>
          <w:rStyle w:val="fontstyle41"/>
          <w:rFonts w:asciiTheme="majorBidi" w:hAnsiTheme="majorBidi" w:cstheme="majorBidi"/>
          <w:sz w:val="24"/>
          <w:szCs w:val="24"/>
          <w:vertAlign w:val="subscript"/>
        </w:rPr>
        <w:t>t</w:t>
      </w:r>
      <w:proofErr w:type="spellEnd"/>
      <w:r w:rsidRPr="004A14B5">
        <w:rPr>
          <w:rStyle w:val="fontstyle41"/>
          <w:rFonts w:asciiTheme="majorBidi" w:hAnsiTheme="majorBidi" w:cstheme="majorBidi"/>
          <w:sz w:val="24"/>
          <w:szCs w:val="24"/>
        </w:rPr>
        <w:t xml:space="preserve"> </w:t>
      </w:r>
      <w:r w:rsidRPr="004A14B5">
        <w:rPr>
          <w:rStyle w:val="fontstyle21"/>
          <w:rFonts w:asciiTheme="majorBidi" w:hAnsiTheme="majorBidi" w:cstheme="majorBidi"/>
          <w:i w:val="0"/>
          <w:iCs w:val="0"/>
          <w:sz w:val="24"/>
          <w:szCs w:val="24"/>
        </w:rPr>
        <w:t>for</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 xml:space="preserve">current time step </w:t>
      </w:r>
      <w:r w:rsidRPr="004A14B5">
        <w:rPr>
          <w:rStyle w:val="fontstyle31"/>
          <w:rFonts w:asciiTheme="majorBidi" w:hAnsiTheme="majorBidi" w:cstheme="majorBidi"/>
          <w:sz w:val="24"/>
          <w:szCs w:val="24"/>
        </w:rPr>
        <w:t xml:space="preserve">t </w:t>
      </w:r>
      <w:r w:rsidRPr="004A14B5">
        <w:rPr>
          <w:rStyle w:val="fontstyle21"/>
          <w:rFonts w:asciiTheme="majorBidi" w:hAnsiTheme="majorBidi" w:cstheme="majorBidi"/>
          <w:i w:val="0"/>
          <w:iCs w:val="0"/>
          <w:sz w:val="24"/>
          <w:szCs w:val="24"/>
        </w:rPr>
        <w:t>is computed through the concatenate attention mechanism (</w:t>
      </w:r>
      <w:r w:rsidRPr="004A14B5">
        <w:rPr>
          <w:rStyle w:val="fontstyle21"/>
          <w:rFonts w:asciiTheme="majorBidi" w:hAnsiTheme="majorBidi" w:cstheme="majorBidi"/>
          <w:i w:val="0"/>
          <w:iCs w:val="0"/>
          <w:color w:val="000080"/>
          <w:sz w:val="24"/>
          <w:szCs w:val="24"/>
        </w:rPr>
        <w:t>Luong et al.</w:t>
      </w:r>
      <w:r w:rsidRPr="004A14B5">
        <w:rPr>
          <w:rStyle w:val="fontstyle21"/>
          <w:rFonts w:asciiTheme="majorBidi" w:hAnsiTheme="majorBidi" w:cstheme="majorBidi"/>
          <w:i w:val="0"/>
          <w:iCs w:val="0"/>
          <w:sz w:val="24"/>
          <w:szCs w:val="24"/>
        </w:rPr>
        <w:t xml:space="preserve">, </w:t>
      </w:r>
      <w:r w:rsidRPr="004A14B5">
        <w:rPr>
          <w:rStyle w:val="fontstyle21"/>
          <w:rFonts w:asciiTheme="majorBidi" w:hAnsiTheme="majorBidi" w:cstheme="majorBidi"/>
          <w:i w:val="0"/>
          <w:iCs w:val="0"/>
          <w:color w:val="000080"/>
          <w:sz w:val="24"/>
          <w:szCs w:val="24"/>
        </w:rPr>
        <w:t>2015</w:t>
      </w:r>
      <w:r w:rsidRPr="004A14B5">
        <w:rPr>
          <w:rStyle w:val="fontstyle21"/>
          <w:rFonts w:asciiTheme="majorBidi" w:hAnsiTheme="majorBidi" w:cstheme="majorBidi"/>
          <w:i w:val="0"/>
          <w:iCs w:val="0"/>
          <w:sz w:val="24"/>
          <w:szCs w:val="24"/>
        </w:rPr>
        <w:t>),</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 xml:space="preserve">which matches the current decoder state </w:t>
      </w:r>
      <w:proofErr w:type="spellStart"/>
      <w:r w:rsidRPr="004A14B5">
        <w:rPr>
          <w:rStyle w:val="fontstyle31"/>
          <w:rFonts w:asciiTheme="majorBidi" w:hAnsiTheme="majorBidi" w:cstheme="majorBidi"/>
          <w:sz w:val="24"/>
          <w:szCs w:val="24"/>
        </w:rPr>
        <w:t>s</w:t>
      </w:r>
      <w:r w:rsidR="006D2960" w:rsidRPr="004A14B5">
        <w:rPr>
          <w:rStyle w:val="fontstyle41"/>
          <w:rFonts w:asciiTheme="majorBidi" w:hAnsiTheme="majorBidi" w:cstheme="majorBidi"/>
          <w:sz w:val="24"/>
          <w:szCs w:val="24"/>
          <w:vertAlign w:val="subscript"/>
        </w:rPr>
        <w:t>t</w:t>
      </w:r>
      <w:proofErr w:type="spellEnd"/>
      <w:r w:rsidRPr="004A14B5">
        <w:rPr>
          <w:rStyle w:val="fontstyle41"/>
          <w:rFonts w:asciiTheme="majorBidi" w:hAnsiTheme="majorBidi" w:cstheme="majorBidi"/>
          <w:sz w:val="24"/>
          <w:szCs w:val="24"/>
        </w:rPr>
        <w:t xml:space="preserve"> </w:t>
      </w:r>
      <w:r w:rsidRPr="004A14B5">
        <w:rPr>
          <w:rStyle w:val="fontstyle21"/>
          <w:rFonts w:asciiTheme="majorBidi" w:hAnsiTheme="majorBidi" w:cstheme="majorBidi"/>
          <w:i w:val="0"/>
          <w:iCs w:val="0"/>
          <w:sz w:val="24"/>
          <w:szCs w:val="24"/>
        </w:rPr>
        <w:t>with</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 xml:space="preserve">each encoder hidden state </w:t>
      </w:r>
      <w:r w:rsidRPr="004A14B5">
        <w:rPr>
          <w:rStyle w:val="fontstyle31"/>
          <w:rFonts w:asciiTheme="majorBidi" w:hAnsiTheme="majorBidi" w:cstheme="majorBidi"/>
          <w:sz w:val="24"/>
          <w:szCs w:val="24"/>
        </w:rPr>
        <w:t>h</w:t>
      </w:r>
      <w:r w:rsidR="006D2960" w:rsidRPr="004A14B5">
        <w:rPr>
          <w:rStyle w:val="fontstyle41"/>
          <w:rFonts w:asciiTheme="majorBidi" w:hAnsiTheme="majorBidi" w:cstheme="majorBidi"/>
          <w:sz w:val="24"/>
          <w:szCs w:val="24"/>
          <w:vertAlign w:val="subscript"/>
        </w:rPr>
        <w:t>i</w:t>
      </w:r>
      <w:r w:rsidRPr="004A14B5">
        <w:rPr>
          <w:rStyle w:val="fontstyle41"/>
          <w:rFonts w:asciiTheme="majorBidi" w:hAnsiTheme="majorBidi" w:cstheme="majorBidi"/>
          <w:sz w:val="24"/>
          <w:szCs w:val="24"/>
        </w:rPr>
        <w:t xml:space="preserve"> </w:t>
      </w:r>
      <w:r w:rsidRPr="004A14B5">
        <w:rPr>
          <w:rStyle w:val="fontstyle21"/>
          <w:rFonts w:asciiTheme="majorBidi" w:hAnsiTheme="majorBidi" w:cstheme="majorBidi"/>
          <w:i w:val="0"/>
          <w:iCs w:val="0"/>
          <w:sz w:val="24"/>
          <w:szCs w:val="24"/>
        </w:rPr>
        <w:t>to get an importance</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score. The importance scores are then normalized</w:t>
      </w:r>
      <w:r w:rsidR="000E12DF" w:rsidRPr="004A14B5">
        <w:rPr>
          <w:rFonts w:cstheme="majorBidi"/>
          <w:color w:val="000000"/>
          <w:szCs w:val="24"/>
        </w:rPr>
        <w:t xml:space="preserve">. </w:t>
      </w:r>
      <w:r w:rsidR="000E12DF" w:rsidRPr="004A14B5">
        <w:rPr>
          <w:rStyle w:val="fontstyle21"/>
          <w:rFonts w:asciiTheme="majorBidi" w:hAnsiTheme="majorBidi" w:cstheme="majorBidi"/>
          <w:i w:val="0"/>
          <w:iCs w:val="0"/>
          <w:sz w:val="24"/>
          <w:szCs w:val="24"/>
        </w:rPr>
        <w:t>T</w:t>
      </w:r>
      <w:r w:rsidRPr="004A14B5">
        <w:rPr>
          <w:rStyle w:val="fontstyle21"/>
          <w:rFonts w:asciiTheme="majorBidi" w:hAnsiTheme="majorBidi" w:cstheme="majorBidi"/>
          <w:i w:val="0"/>
          <w:iCs w:val="0"/>
          <w:sz w:val="24"/>
          <w:szCs w:val="24"/>
        </w:rPr>
        <w:t>o get the current context vector by weighted sum:</w:t>
      </w:r>
    </w:p>
    <w:p w:rsidR="00A97187" w:rsidRPr="000E12DF" w:rsidRDefault="00A97187" w:rsidP="00EA446E">
      <w:pPr>
        <w:pStyle w:val="ListParagraph"/>
        <w:spacing w:after="0"/>
        <w:jc w:val="center"/>
        <w:rPr>
          <w:rStyle w:val="fontstyle21"/>
          <w:rFonts w:asciiTheme="majorBidi" w:hAnsiTheme="majorBidi" w:cstheme="majorBidi"/>
          <w:i w:val="0"/>
          <w:iCs w:val="0"/>
          <w:sz w:val="22"/>
          <w:szCs w:val="22"/>
        </w:rPr>
      </w:pPr>
      <w:r w:rsidRPr="000E12DF">
        <w:rPr>
          <w:rFonts w:cstheme="majorBidi"/>
          <w:color w:val="000000"/>
        </w:rPr>
        <w:br/>
      </w:r>
      <w:r w:rsidRPr="000E12DF">
        <w:rPr>
          <w:rFonts w:cstheme="majorBidi"/>
          <w:noProof/>
          <w:color w:val="000000"/>
        </w:rPr>
        <w:drawing>
          <wp:inline distT="0" distB="0" distL="0" distR="0" wp14:anchorId="11A4C80E" wp14:editId="799B8125">
            <wp:extent cx="4515480" cy="2410161"/>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PNG"/>
                    <pic:cNvPicPr/>
                  </pic:nvPicPr>
                  <pic:blipFill>
                    <a:blip r:embed="rId66">
                      <a:extLst>
                        <a:ext uri="{28A0092B-C50C-407E-A947-70E740481C1C}">
                          <a14:useLocalDpi xmlns:a14="http://schemas.microsoft.com/office/drawing/2010/main" val="0"/>
                        </a:ext>
                      </a:extLst>
                    </a:blip>
                    <a:stretch>
                      <a:fillRect/>
                    </a:stretch>
                  </pic:blipFill>
                  <pic:spPr>
                    <a:xfrm>
                      <a:off x="0" y="0"/>
                      <a:ext cx="4515480" cy="2410161"/>
                    </a:xfrm>
                    <a:prstGeom prst="rect">
                      <a:avLst/>
                    </a:prstGeom>
                  </pic:spPr>
                </pic:pic>
              </a:graphicData>
            </a:graphic>
          </wp:inline>
        </w:drawing>
      </w:r>
    </w:p>
    <w:p w:rsidR="00A97187" w:rsidRPr="004A14B5" w:rsidRDefault="000E12DF" w:rsidP="003311D0">
      <w:pPr>
        <w:pStyle w:val="ListParagraph"/>
        <w:spacing w:after="0"/>
        <w:jc w:val="both"/>
        <w:rPr>
          <w:rStyle w:val="fontstyle21"/>
          <w:rFonts w:asciiTheme="majorBidi" w:hAnsiTheme="majorBidi" w:cstheme="majorBidi"/>
          <w:i w:val="0"/>
          <w:iCs w:val="0"/>
          <w:sz w:val="24"/>
          <w:szCs w:val="24"/>
        </w:rPr>
      </w:pPr>
      <w:r w:rsidRPr="004A14B5">
        <w:rPr>
          <w:rStyle w:val="fontstyle21"/>
          <w:rFonts w:asciiTheme="majorBidi" w:hAnsiTheme="majorBidi" w:cstheme="majorBidi"/>
          <w:i w:val="0"/>
          <w:iCs w:val="0"/>
          <w:sz w:val="24"/>
          <w:szCs w:val="24"/>
        </w:rPr>
        <w:t>Then we</w:t>
      </w:r>
      <w:r w:rsidR="00A97187" w:rsidRPr="004A14B5">
        <w:rPr>
          <w:rStyle w:val="fontstyle21"/>
          <w:rFonts w:asciiTheme="majorBidi" w:hAnsiTheme="majorBidi" w:cstheme="majorBidi"/>
          <w:i w:val="0"/>
          <w:iCs w:val="0"/>
          <w:sz w:val="24"/>
          <w:szCs w:val="24"/>
        </w:rPr>
        <w:t xml:space="preserve"> combine the previous word embedding</w:t>
      </w:r>
      <w:r w:rsidR="00A97187" w:rsidRPr="004A14B5">
        <w:rPr>
          <w:rFonts w:cstheme="majorBidi"/>
          <w:color w:val="000000"/>
          <w:szCs w:val="24"/>
        </w:rPr>
        <w:t xml:space="preserve"> </w:t>
      </w:r>
      <w:r w:rsidR="00A97187" w:rsidRPr="004A14B5">
        <w:rPr>
          <w:rStyle w:val="fontstyle31"/>
          <w:rFonts w:asciiTheme="majorBidi" w:hAnsiTheme="majorBidi" w:cstheme="majorBidi"/>
          <w:sz w:val="24"/>
          <w:szCs w:val="24"/>
        </w:rPr>
        <w:t>w</w:t>
      </w:r>
      <w:r w:rsidR="006D2960" w:rsidRPr="004A14B5">
        <w:rPr>
          <w:rStyle w:val="fontstyle41"/>
          <w:rFonts w:asciiTheme="majorBidi" w:hAnsiTheme="majorBidi" w:cstheme="majorBidi"/>
          <w:sz w:val="24"/>
          <w:szCs w:val="24"/>
          <w:vertAlign w:val="subscript"/>
        </w:rPr>
        <w:t>t-1</w:t>
      </w:r>
      <w:r w:rsidR="00A97187" w:rsidRPr="004A14B5">
        <w:rPr>
          <w:rStyle w:val="fontstyle21"/>
          <w:rFonts w:asciiTheme="majorBidi" w:hAnsiTheme="majorBidi" w:cstheme="majorBidi"/>
          <w:i w:val="0"/>
          <w:iCs w:val="0"/>
          <w:sz w:val="24"/>
          <w:szCs w:val="24"/>
        </w:rPr>
        <w:t xml:space="preserve">, the current context vector </w:t>
      </w:r>
      <w:proofErr w:type="spellStart"/>
      <w:r w:rsidR="00A97187" w:rsidRPr="004A14B5">
        <w:rPr>
          <w:rStyle w:val="fontstyle31"/>
          <w:rFonts w:asciiTheme="majorBidi" w:hAnsiTheme="majorBidi" w:cstheme="majorBidi"/>
          <w:sz w:val="24"/>
          <w:szCs w:val="24"/>
        </w:rPr>
        <w:t>c</w:t>
      </w:r>
      <w:r w:rsidR="006D2960" w:rsidRPr="004A14B5">
        <w:rPr>
          <w:rStyle w:val="fontstyle41"/>
          <w:rFonts w:asciiTheme="majorBidi" w:hAnsiTheme="majorBidi" w:cstheme="majorBidi"/>
          <w:sz w:val="24"/>
          <w:szCs w:val="24"/>
          <w:vertAlign w:val="subscript"/>
        </w:rPr>
        <w:t>t</w:t>
      </w:r>
      <w:proofErr w:type="spellEnd"/>
      <w:r w:rsidR="00A97187" w:rsidRPr="004A14B5">
        <w:rPr>
          <w:rStyle w:val="fontstyle21"/>
          <w:rFonts w:asciiTheme="majorBidi" w:hAnsiTheme="majorBidi" w:cstheme="majorBidi"/>
          <w:i w:val="0"/>
          <w:iCs w:val="0"/>
          <w:sz w:val="24"/>
          <w:szCs w:val="24"/>
        </w:rPr>
        <w:t xml:space="preserve">, and the decoder state </w:t>
      </w:r>
      <w:proofErr w:type="spellStart"/>
      <w:r w:rsidR="00A97187" w:rsidRPr="004A14B5">
        <w:rPr>
          <w:rStyle w:val="fontstyle31"/>
          <w:rFonts w:asciiTheme="majorBidi" w:hAnsiTheme="majorBidi" w:cstheme="majorBidi"/>
          <w:sz w:val="24"/>
          <w:szCs w:val="24"/>
        </w:rPr>
        <w:t>s</w:t>
      </w:r>
      <w:r w:rsidR="006D2960" w:rsidRPr="004A14B5">
        <w:rPr>
          <w:rStyle w:val="fontstyle41"/>
          <w:rFonts w:asciiTheme="majorBidi" w:hAnsiTheme="majorBidi" w:cstheme="majorBidi"/>
          <w:sz w:val="24"/>
          <w:szCs w:val="24"/>
          <w:vertAlign w:val="subscript"/>
        </w:rPr>
        <w:t>t</w:t>
      </w:r>
      <w:proofErr w:type="spellEnd"/>
      <w:r w:rsidR="00A97187" w:rsidRPr="004A14B5">
        <w:rPr>
          <w:rStyle w:val="fontstyle41"/>
          <w:rFonts w:asciiTheme="majorBidi" w:hAnsiTheme="majorBidi" w:cstheme="majorBidi"/>
          <w:sz w:val="24"/>
          <w:szCs w:val="24"/>
        </w:rPr>
        <w:t xml:space="preserve"> </w:t>
      </w:r>
      <w:r w:rsidR="00A97187" w:rsidRPr="004A14B5">
        <w:rPr>
          <w:rStyle w:val="fontstyle21"/>
          <w:rFonts w:asciiTheme="majorBidi" w:hAnsiTheme="majorBidi" w:cstheme="majorBidi"/>
          <w:i w:val="0"/>
          <w:iCs w:val="0"/>
          <w:sz w:val="24"/>
          <w:szCs w:val="24"/>
        </w:rPr>
        <w:t xml:space="preserve">to get the readout state </w:t>
      </w:r>
      <w:r w:rsidR="00A97187" w:rsidRPr="004A14B5">
        <w:rPr>
          <w:rStyle w:val="fontstyle31"/>
          <w:rFonts w:asciiTheme="majorBidi" w:hAnsiTheme="majorBidi" w:cstheme="majorBidi"/>
          <w:sz w:val="24"/>
          <w:szCs w:val="24"/>
        </w:rPr>
        <w:t>r</w:t>
      </w:r>
      <w:r w:rsidR="006D2960" w:rsidRPr="004A14B5">
        <w:rPr>
          <w:rStyle w:val="fontstyle41"/>
          <w:rFonts w:asciiTheme="majorBidi" w:hAnsiTheme="majorBidi" w:cstheme="majorBidi"/>
          <w:sz w:val="24"/>
          <w:szCs w:val="24"/>
          <w:vertAlign w:val="subscript"/>
        </w:rPr>
        <w:t>t</w:t>
      </w:r>
      <w:r w:rsidR="00A97187" w:rsidRPr="004A14B5">
        <w:rPr>
          <w:rStyle w:val="fontstyle21"/>
          <w:rFonts w:asciiTheme="majorBidi" w:hAnsiTheme="majorBidi" w:cstheme="majorBidi"/>
          <w:i w:val="0"/>
          <w:iCs w:val="0"/>
          <w:sz w:val="24"/>
          <w:szCs w:val="24"/>
        </w:rPr>
        <w:t>. The readout state is passed through a max out hidden layer</w:t>
      </w:r>
      <w:r w:rsidR="00A97187" w:rsidRPr="004A14B5">
        <w:rPr>
          <w:rFonts w:cstheme="majorBidi"/>
          <w:color w:val="000000"/>
          <w:szCs w:val="24"/>
        </w:rPr>
        <w:t xml:space="preserve"> </w:t>
      </w:r>
      <w:r w:rsidR="00A97187" w:rsidRPr="004A14B5">
        <w:rPr>
          <w:rStyle w:val="fontstyle21"/>
          <w:rFonts w:asciiTheme="majorBidi" w:hAnsiTheme="majorBidi" w:cstheme="majorBidi"/>
          <w:i w:val="0"/>
          <w:iCs w:val="0"/>
          <w:sz w:val="24"/>
          <w:szCs w:val="24"/>
        </w:rPr>
        <w:t>(</w:t>
      </w:r>
      <w:proofErr w:type="spellStart"/>
      <w:r w:rsidR="00A97187" w:rsidRPr="004A14B5">
        <w:rPr>
          <w:rStyle w:val="fontstyle21"/>
          <w:rFonts w:asciiTheme="majorBidi" w:hAnsiTheme="majorBidi" w:cstheme="majorBidi"/>
          <w:i w:val="0"/>
          <w:iCs w:val="0"/>
          <w:color w:val="000080"/>
          <w:sz w:val="24"/>
          <w:szCs w:val="24"/>
        </w:rPr>
        <w:t>Goodfellow</w:t>
      </w:r>
      <w:proofErr w:type="spellEnd"/>
      <w:r w:rsidR="00A97187" w:rsidRPr="004A14B5">
        <w:rPr>
          <w:rStyle w:val="fontstyle21"/>
          <w:rFonts w:asciiTheme="majorBidi" w:hAnsiTheme="majorBidi" w:cstheme="majorBidi"/>
          <w:i w:val="0"/>
          <w:iCs w:val="0"/>
          <w:color w:val="000080"/>
          <w:sz w:val="24"/>
          <w:szCs w:val="24"/>
        </w:rPr>
        <w:t xml:space="preserve"> et al.</w:t>
      </w:r>
      <w:r w:rsidR="00A97187" w:rsidRPr="004A14B5">
        <w:rPr>
          <w:rStyle w:val="fontstyle21"/>
          <w:rFonts w:asciiTheme="majorBidi" w:hAnsiTheme="majorBidi" w:cstheme="majorBidi"/>
          <w:i w:val="0"/>
          <w:iCs w:val="0"/>
          <w:sz w:val="24"/>
          <w:szCs w:val="24"/>
        </w:rPr>
        <w:t xml:space="preserve">, </w:t>
      </w:r>
      <w:r w:rsidR="00A97187" w:rsidRPr="004A14B5">
        <w:rPr>
          <w:rStyle w:val="fontstyle21"/>
          <w:rFonts w:asciiTheme="majorBidi" w:hAnsiTheme="majorBidi" w:cstheme="majorBidi"/>
          <w:i w:val="0"/>
          <w:iCs w:val="0"/>
          <w:color w:val="000080"/>
          <w:sz w:val="24"/>
          <w:szCs w:val="24"/>
        </w:rPr>
        <w:t>2013</w:t>
      </w:r>
      <w:r w:rsidR="00A97187" w:rsidRPr="004A14B5">
        <w:rPr>
          <w:rStyle w:val="fontstyle21"/>
          <w:rFonts w:asciiTheme="majorBidi" w:hAnsiTheme="majorBidi" w:cstheme="majorBidi"/>
          <w:i w:val="0"/>
          <w:iCs w:val="0"/>
          <w:sz w:val="24"/>
          <w:szCs w:val="24"/>
        </w:rPr>
        <w:t>) to predict the next word</w:t>
      </w:r>
      <w:r w:rsidR="00A97187" w:rsidRPr="004A14B5">
        <w:rPr>
          <w:rFonts w:cstheme="majorBidi"/>
          <w:color w:val="000000"/>
          <w:szCs w:val="24"/>
        </w:rPr>
        <w:t xml:space="preserve"> </w:t>
      </w:r>
      <w:r w:rsidR="00A97187" w:rsidRPr="004A14B5">
        <w:rPr>
          <w:rStyle w:val="fontstyle21"/>
          <w:rFonts w:asciiTheme="majorBidi" w:hAnsiTheme="majorBidi" w:cstheme="majorBidi"/>
          <w:i w:val="0"/>
          <w:iCs w:val="0"/>
          <w:sz w:val="24"/>
          <w:szCs w:val="24"/>
        </w:rPr>
        <w:t xml:space="preserve">with a </w:t>
      </w:r>
      <w:proofErr w:type="spellStart"/>
      <w:r w:rsidR="00A97187" w:rsidRPr="004A14B5">
        <w:rPr>
          <w:rStyle w:val="fontstyle21"/>
          <w:rFonts w:asciiTheme="majorBidi" w:hAnsiTheme="majorBidi" w:cstheme="majorBidi"/>
          <w:i w:val="0"/>
          <w:iCs w:val="0"/>
          <w:sz w:val="24"/>
          <w:szCs w:val="24"/>
        </w:rPr>
        <w:t>softmax</w:t>
      </w:r>
      <w:proofErr w:type="spellEnd"/>
      <w:r w:rsidR="00A97187" w:rsidRPr="004A14B5">
        <w:rPr>
          <w:rStyle w:val="fontstyle21"/>
          <w:rFonts w:asciiTheme="majorBidi" w:hAnsiTheme="majorBidi" w:cstheme="majorBidi"/>
          <w:i w:val="0"/>
          <w:iCs w:val="0"/>
          <w:sz w:val="24"/>
          <w:szCs w:val="24"/>
        </w:rPr>
        <w:t xml:space="preserve"> layer over the decoder vocabulary:</w:t>
      </w:r>
    </w:p>
    <w:p w:rsidR="009878E6" w:rsidRDefault="00A97187" w:rsidP="00EA446E">
      <w:pPr>
        <w:pStyle w:val="ListParagraph"/>
        <w:spacing w:after="0"/>
        <w:jc w:val="center"/>
        <w:rPr>
          <w:rStyle w:val="fontstyle21"/>
          <w:rFonts w:asciiTheme="majorBidi" w:hAnsiTheme="majorBidi" w:cstheme="majorBidi"/>
          <w:i w:val="0"/>
          <w:iCs w:val="0"/>
          <w:sz w:val="22"/>
          <w:szCs w:val="22"/>
        </w:rPr>
      </w:pPr>
      <w:r w:rsidRPr="000E12DF">
        <w:rPr>
          <w:rFonts w:cstheme="majorBidi"/>
          <w:noProof/>
          <w:color w:val="000000"/>
        </w:rPr>
        <w:drawing>
          <wp:inline distT="0" distB="0" distL="0" distR="0" wp14:anchorId="5DB67442" wp14:editId="3B96DFB8">
            <wp:extent cx="3982006" cy="120984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8.PNG"/>
                    <pic:cNvPicPr/>
                  </pic:nvPicPr>
                  <pic:blipFill>
                    <a:blip r:embed="rId67">
                      <a:extLst>
                        <a:ext uri="{28A0092B-C50C-407E-A947-70E740481C1C}">
                          <a14:useLocalDpi xmlns:a14="http://schemas.microsoft.com/office/drawing/2010/main" val="0"/>
                        </a:ext>
                      </a:extLst>
                    </a:blip>
                    <a:stretch>
                      <a:fillRect/>
                    </a:stretch>
                  </pic:blipFill>
                  <pic:spPr>
                    <a:xfrm>
                      <a:off x="0" y="0"/>
                      <a:ext cx="3982006" cy="1209844"/>
                    </a:xfrm>
                    <a:prstGeom prst="rect">
                      <a:avLst/>
                    </a:prstGeom>
                  </pic:spPr>
                </pic:pic>
              </a:graphicData>
            </a:graphic>
          </wp:inline>
        </w:drawing>
      </w:r>
      <w:r w:rsidRPr="000E12DF">
        <w:rPr>
          <w:rFonts w:cstheme="majorBidi"/>
          <w:color w:val="000000"/>
        </w:rPr>
        <w:br/>
      </w:r>
    </w:p>
    <w:p w:rsidR="00A97187" w:rsidRPr="009878E6" w:rsidRDefault="00A97187" w:rsidP="009878E6">
      <w:pPr>
        <w:pStyle w:val="ListParagraph"/>
        <w:spacing w:after="0"/>
        <w:rPr>
          <w:rFonts w:cstheme="majorBidi"/>
          <w:szCs w:val="24"/>
        </w:rPr>
      </w:pPr>
      <w:r w:rsidRPr="009878E6">
        <w:rPr>
          <w:rStyle w:val="fontstyle21"/>
          <w:rFonts w:asciiTheme="majorBidi" w:hAnsiTheme="majorBidi" w:cstheme="majorBidi"/>
          <w:i w:val="0"/>
          <w:iCs w:val="0"/>
          <w:sz w:val="24"/>
          <w:szCs w:val="24"/>
        </w:rPr>
        <w:t xml:space="preserve">where </w:t>
      </w:r>
      <w:proofErr w:type="spellStart"/>
      <w:r w:rsidRPr="009878E6">
        <w:rPr>
          <w:rStyle w:val="fontstyle31"/>
          <w:rFonts w:asciiTheme="majorBidi" w:hAnsiTheme="majorBidi" w:cstheme="majorBidi"/>
          <w:sz w:val="24"/>
          <w:szCs w:val="24"/>
        </w:rPr>
        <w:t>r</w:t>
      </w:r>
      <w:r w:rsidR="007D0B8E" w:rsidRPr="009878E6">
        <w:rPr>
          <w:rStyle w:val="fontstyle41"/>
          <w:rFonts w:asciiTheme="majorBidi" w:hAnsiTheme="majorBidi" w:cstheme="majorBidi"/>
          <w:sz w:val="24"/>
          <w:szCs w:val="24"/>
          <w:vertAlign w:val="subscript"/>
        </w:rPr>
        <w:t>t</w:t>
      </w:r>
      <w:proofErr w:type="spellEnd"/>
      <w:r w:rsidRPr="009878E6">
        <w:rPr>
          <w:rStyle w:val="fontstyle41"/>
          <w:rFonts w:asciiTheme="majorBidi" w:hAnsiTheme="majorBidi" w:cstheme="majorBidi"/>
          <w:sz w:val="24"/>
          <w:szCs w:val="24"/>
        </w:rPr>
        <w:t xml:space="preserve"> </w:t>
      </w:r>
      <w:r w:rsidRPr="009878E6">
        <w:rPr>
          <w:rStyle w:val="fontstyle21"/>
          <w:rFonts w:asciiTheme="majorBidi" w:hAnsiTheme="majorBidi" w:cstheme="majorBidi"/>
          <w:i w:val="0"/>
          <w:iCs w:val="0"/>
          <w:sz w:val="24"/>
          <w:szCs w:val="24"/>
        </w:rPr>
        <w:t xml:space="preserve">is a </w:t>
      </w:r>
      <w:r w:rsidRPr="009878E6">
        <w:rPr>
          <w:rStyle w:val="fontstyle71"/>
          <w:rFonts w:asciiTheme="majorBidi" w:hAnsiTheme="majorBidi" w:cstheme="majorBidi"/>
          <w:sz w:val="24"/>
          <w:szCs w:val="24"/>
        </w:rPr>
        <w:t>2</w:t>
      </w:r>
      <w:r w:rsidRPr="009878E6">
        <w:rPr>
          <w:rStyle w:val="fontstyle31"/>
          <w:rFonts w:asciiTheme="majorBidi" w:hAnsiTheme="majorBidi" w:cstheme="majorBidi"/>
          <w:sz w:val="24"/>
          <w:szCs w:val="24"/>
        </w:rPr>
        <w:t>d</w:t>
      </w:r>
      <w:r w:rsidRPr="009878E6">
        <w:rPr>
          <w:rStyle w:val="fontstyle21"/>
          <w:rFonts w:asciiTheme="majorBidi" w:hAnsiTheme="majorBidi" w:cstheme="majorBidi"/>
          <w:i w:val="0"/>
          <w:iCs w:val="0"/>
          <w:sz w:val="24"/>
          <w:szCs w:val="24"/>
        </w:rPr>
        <w:t>-dimensional vector</w:t>
      </w:r>
    </w:p>
    <w:p w:rsidR="00A97187" w:rsidRPr="000E12DF" w:rsidRDefault="00A97187" w:rsidP="00EA446E">
      <w:pPr>
        <w:pStyle w:val="ListParagraph"/>
        <w:spacing w:after="0"/>
        <w:rPr>
          <w:rFonts w:cstheme="majorBidi"/>
        </w:rPr>
      </w:pPr>
    </w:p>
    <w:p w:rsidR="00A97187" w:rsidRDefault="00A97187" w:rsidP="00EA446E">
      <w:pPr>
        <w:pStyle w:val="ListParagraph"/>
        <w:spacing w:after="0"/>
        <w:rPr>
          <w:rFonts w:cstheme="majorBidi"/>
        </w:rPr>
      </w:pPr>
    </w:p>
    <w:p w:rsidR="009878E6" w:rsidRPr="000E12DF" w:rsidRDefault="009878E6" w:rsidP="00EA446E">
      <w:pPr>
        <w:pStyle w:val="ListParagraph"/>
        <w:spacing w:after="0"/>
        <w:rPr>
          <w:rFonts w:cstheme="majorBidi"/>
        </w:rPr>
      </w:pPr>
    </w:p>
    <w:p w:rsidR="000E12DF" w:rsidRPr="004A14B5" w:rsidRDefault="00A97187" w:rsidP="003311D0">
      <w:pPr>
        <w:pStyle w:val="ListParagraph"/>
        <w:spacing w:after="0"/>
        <w:jc w:val="both"/>
        <w:rPr>
          <w:rFonts w:cstheme="majorBidi"/>
          <w:b/>
          <w:bCs/>
          <w:color w:val="000000"/>
          <w:szCs w:val="24"/>
          <w:u w:val="single"/>
        </w:rPr>
      </w:pPr>
      <w:r w:rsidRPr="004A14B5">
        <w:rPr>
          <w:rStyle w:val="fontstyle01"/>
          <w:rFonts w:asciiTheme="majorBidi" w:hAnsiTheme="majorBidi" w:cstheme="majorBidi"/>
          <w:b/>
          <w:bCs/>
          <w:sz w:val="24"/>
          <w:szCs w:val="24"/>
          <w:u w:val="single"/>
        </w:rPr>
        <w:lastRenderedPageBreak/>
        <w:t>Copy Mechanism</w:t>
      </w:r>
    </w:p>
    <w:p w:rsidR="000E12DF" w:rsidRPr="004A14B5" w:rsidRDefault="00A97187" w:rsidP="003311D0">
      <w:pPr>
        <w:pStyle w:val="ListParagraph"/>
        <w:spacing w:after="0"/>
        <w:jc w:val="both"/>
        <w:rPr>
          <w:rFonts w:cstheme="majorBidi"/>
          <w:color w:val="000000"/>
          <w:szCs w:val="24"/>
        </w:rPr>
      </w:pPr>
      <w:r w:rsidRPr="004A14B5">
        <w:rPr>
          <w:rStyle w:val="fontstyle21"/>
          <w:rFonts w:asciiTheme="majorBidi" w:hAnsiTheme="majorBidi" w:cstheme="majorBidi"/>
          <w:i w:val="0"/>
          <w:iCs w:val="0"/>
          <w:sz w:val="24"/>
          <w:szCs w:val="24"/>
        </w:rPr>
        <w:t xml:space="preserve">To deal with the rare and unknown words problem, </w:t>
      </w:r>
      <w:proofErr w:type="spellStart"/>
      <w:r w:rsidRPr="004A14B5">
        <w:rPr>
          <w:rStyle w:val="fontstyle21"/>
          <w:rFonts w:asciiTheme="majorBidi" w:hAnsiTheme="majorBidi" w:cstheme="majorBidi"/>
          <w:i w:val="0"/>
          <w:iCs w:val="0"/>
          <w:color w:val="000080"/>
          <w:sz w:val="24"/>
          <w:szCs w:val="24"/>
        </w:rPr>
        <w:t>Gulcehre</w:t>
      </w:r>
      <w:proofErr w:type="spellEnd"/>
      <w:r w:rsidRPr="004A14B5">
        <w:rPr>
          <w:rStyle w:val="fontstyle21"/>
          <w:rFonts w:asciiTheme="majorBidi" w:hAnsiTheme="majorBidi" w:cstheme="majorBidi"/>
          <w:i w:val="0"/>
          <w:iCs w:val="0"/>
          <w:color w:val="000080"/>
          <w:sz w:val="24"/>
          <w:szCs w:val="24"/>
        </w:rPr>
        <w:t xml:space="preserve"> et al. </w:t>
      </w:r>
      <w:r w:rsidRPr="004A14B5">
        <w:rPr>
          <w:rStyle w:val="fontstyle21"/>
          <w:rFonts w:asciiTheme="majorBidi" w:hAnsiTheme="majorBidi" w:cstheme="majorBidi"/>
          <w:i w:val="0"/>
          <w:iCs w:val="0"/>
          <w:sz w:val="24"/>
          <w:szCs w:val="24"/>
        </w:rPr>
        <w:t>(</w:t>
      </w:r>
      <w:r w:rsidRPr="004A14B5">
        <w:rPr>
          <w:rStyle w:val="fontstyle21"/>
          <w:rFonts w:asciiTheme="majorBidi" w:hAnsiTheme="majorBidi" w:cstheme="majorBidi"/>
          <w:i w:val="0"/>
          <w:iCs w:val="0"/>
          <w:color w:val="000080"/>
          <w:sz w:val="24"/>
          <w:szCs w:val="24"/>
        </w:rPr>
        <w:t>2016</w:t>
      </w:r>
      <w:r w:rsidRPr="004A14B5">
        <w:rPr>
          <w:rStyle w:val="fontstyle21"/>
          <w:rFonts w:asciiTheme="majorBidi" w:hAnsiTheme="majorBidi" w:cstheme="majorBidi"/>
          <w:i w:val="0"/>
          <w:iCs w:val="0"/>
          <w:sz w:val="24"/>
          <w:szCs w:val="24"/>
        </w:rPr>
        <w:t>) propose using pointing</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mechanism to copy rare words from source sentence. We apply this pointing method in our NQG</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 xml:space="preserve">system. When decoding word </w:t>
      </w:r>
      <w:r w:rsidRPr="004A14B5">
        <w:rPr>
          <w:rStyle w:val="fontstyle31"/>
          <w:rFonts w:asciiTheme="majorBidi" w:hAnsiTheme="majorBidi" w:cstheme="majorBidi"/>
          <w:sz w:val="24"/>
          <w:szCs w:val="24"/>
        </w:rPr>
        <w:t>t</w:t>
      </w:r>
      <w:r w:rsidRPr="004A14B5">
        <w:rPr>
          <w:rStyle w:val="fontstyle21"/>
          <w:rFonts w:asciiTheme="majorBidi" w:hAnsiTheme="majorBidi" w:cstheme="majorBidi"/>
          <w:i w:val="0"/>
          <w:iCs w:val="0"/>
          <w:sz w:val="24"/>
          <w:szCs w:val="24"/>
        </w:rPr>
        <w:t>, the copy switch</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 xml:space="preserve">takes current decoder state </w:t>
      </w:r>
      <w:proofErr w:type="spellStart"/>
      <w:r w:rsidR="006D2960" w:rsidRPr="004A14B5">
        <w:rPr>
          <w:rStyle w:val="fontstyle41"/>
          <w:rFonts w:asciiTheme="majorBidi" w:hAnsiTheme="majorBidi" w:cstheme="majorBidi"/>
          <w:sz w:val="24"/>
          <w:szCs w:val="24"/>
        </w:rPr>
        <w:t>s</w:t>
      </w:r>
      <w:r w:rsidR="006D2960" w:rsidRPr="004A14B5">
        <w:rPr>
          <w:rStyle w:val="fontstyle41"/>
          <w:rFonts w:asciiTheme="majorBidi" w:hAnsiTheme="majorBidi" w:cstheme="majorBidi"/>
          <w:sz w:val="24"/>
          <w:szCs w:val="24"/>
          <w:vertAlign w:val="subscript"/>
        </w:rPr>
        <w:t>t</w:t>
      </w:r>
      <w:proofErr w:type="spellEnd"/>
      <w:r w:rsidRPr="004A14B5">
        <w:rPr>
          <w:rStyle w:val="fontstyle41"/>
          <w:rFonts w:asciiTheme="majorBidi" w:hAnsiTheme="majorBidi" w:cstheme="majorBidi"/>
          <w:sz w:val="24"/>
          <w:szCs w:val="24"/>
        </w:rPr>
        <w:t xml:space="preserve"> </w:t>
      </w:r>
      <w:r w:rsidRPr="004A14B5">
        <w:rPr>
          <w:rStyle w:val="fontstyle21"/>
          <w:rFonts w:asciiTheme="majorBidi" w:hAnsiTheme="majorBidi" w:cstheme="majorBidi"/>
          <w:i w:val="0"/>
          <w:iCs w:val="0"/>
          <w:sz w:val="24"/>
          <w:szCs w:val="24"/>
        </w:rPr>
        <w:t xml:space="preserve">and context vector </w:t>
      </w:r>
      <w:proofErr w:type="spellStart"/>
      <w:r w:rsidRPr="004A14B5">
        <w:rPr>
          <w:rStyle w:val="fontstyle31"/>
          <w:rFonts w:asciiTheme="majorBidi" w:hAnsiTheme="majorBidi" w:cstheme="majorBidi"/>
          <w:sz w:val="24"/>
          <w:szCs w:val="24"/>
        </w:rPr>
        <w:t>c</w:t>
      </w:r>
      <w:r w:rsidR="006D2960" w:rsidRPr="004A14B5">
        <w:rPr>
          <w:rStyle w:val="fontstyle41"/>
          <w:rFonts w:asciiTheme="majorBidi" w:hAnsiTheme="majorBidi" w:cstheme="majorBidi"/>
          <w:sz w:val="24"/>
          <w:szCs w:val="24"/>
          <w:vertAlign w:val="subscript"/>
        </w:rPr>
        <w:t>t</w:t>
      </w:r>
      <w:proofErr w:type="spellEnd"/>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 xml:space="preserve">as input and generates the probability </w:t>
      </w:r>
      <w:r w:rsidRPr="004A14B5">
        <w:rPr>
          <w:rStyle w:val="fontstyle31"/>
          <w:rFonts w:asciiTheme="majorBidi" w:hAnsiTheme="majorBidi" w:cstheme="majorBidi"/>
          <w:sz w:val="24"/>
          <w:szCs w:val="24"/>
        </w:rPr>
        <w:t xml:space="preserve">p </w:t>
      </w:r>
      <w:r w:rsidRPr="004A14B5">
        <w:rPr>
          <w:rStyle w:val="fontstyle21"/>
          <w:rFonts w:asciiTheme="majorBidi" w:hAnsiTheme="majorBidi" w:cstheme="majorBidi"/>
          <w:i w:val="0"/>
          <w:iCs w:val="0"/>
          <w:sz w:val="24"/>
          <w:szCs w:val="24"/>
        </w:rPr>
        <w:t>of copying</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a word from source sentence:</w:t>
      </w:r>
    </w:p>
    <w:p w:rsidR="000E12DF" w:rsidRPr="004A14B5" w:rsidRDefault="00A97187" w:rsidP="003311D0">
      <w:pPr>
        <w:pStyle w:val="ListParagraph"/>
        <w:spacing w:after="0"/>
        <w:jc w:val="center"/>
        <w:rPr>
          <w:rFonts w:cstheme="majorBidi"/>
          <w:color w:val="000000"/>
          <w:szCs w:val="24"/>
        </w:rPr>
      </w:pPr>
      <w:r w:rsidRPr="004A14B5">
        <w:rPr>
          <w:rStyle w:val="fontstyle31"/>
          <w:rFonts w:asciiTheme="majorBidi" w:hAnsiTheme="majorBidi" w:cstheme="majorBidi"/>
          <w:sz w:val="24"/>
          <w:szCs w:val="24"/>
        </w:rPr>
        <w:t xml:space="preserve">p </w:t>
      </w:r>
      <w:r w:rsidRPr="004A14B5">
        <w:rPr>
          <w:rStyle w:val="fontstyle51"/>
          <w:i w:val="0"/>
          <w:iCs w:val="0"/>
          <w:sz w:val="24"/>
          <w:szCs w:val="24"/>
        </w:rPr>
        <w:t xml:space="preserve">= </w:t>
      </w:r>
      <w:proofErr w:type="gramStart"/>
      <w:r w:rsidRPr="004A14B5">
        <w:rPr>
          <w:rStyle w:val="fontstyle31"/>
          <w:rFonts w:asciiTheme="majorBidi" w:hAnsiTheme="majorBidi" w:cstheme="majorBidi"/>
          <w:sz w:val="24"/>
          <w:szCs w:val="24"/>
        </w:rPr>
        <w:t>σ</w:t>
      </w:r>
      <w:r w:rsidRPr="004A14B5">
        <w:rPr>
          <w:rStyle w:val="fontstyle51"/>
          <w:i w:val="0"/>
          <w:iCs w:val="0"/>
          <w:sz w:val="24"/>
          <w:szCs w:val="24"/>
        </w:rPr>
        <w:t>(</w:t>
      </w:r>
      <w:proofErr w:type="spellStart"/>
      <w:proofErr w:type="gramEnd"/>
      <w:r w:rsidRPr="004A14B5">
        <w:rPr>
          <w:rStyle w:val="fontstyle61"/>
          <w:rFonts w:asciiTheme="majorBidi" w:hAnsiTheme="majorBidi" w:cstheme="majorBidi"/>
          <w:sz w:val="24"/>
          <w:szCs w:val="24"/>
        </w:rPr>
        <w:t>W</w:t>
      </w:r>
      <w:r w:rsidRPr="004A14B5">
        <w:rPr>
          <w:rStyle w:val="fontstyle31"/>
          <w:rFonts w:asciiTheme="majorBidi" w:hAnsiTheme="majorBidi" w:cstheme="majorBidi"/>
          <w:sz w:val="24"/>
          <w:szCs w:val="24"/>
        </w:rPr>
        <w:t>s</w:t>
      </w:r>
      <w:r w:rsidRPr="004A14B5">
        <w:rPr>
          <w:rStyle w:val="fontstyle41"/>
          <w:rFonts w:asciiTheme="majorBidi" w:hAnsiTheme="majorBidi" w:cstheme="majorBidi"/>
          <w:sz w:val="24"/>
          <w:szCs w:val="24"/>
        </w:rPr>
        <w:t>t</w:t>
      </w:r>
      <w:proofErr w:type="spellEnd"/>
      <w:r w:rsidRPr="004A14B5">
        <w:rPr>
          <w:rStyle w:val="fontstyle41"/>
          <w:rFonts w:asciiTheme="majorBidi" w:hAnsiTheme="majorBidi" w:cstheme="majorBidi"/>
          <w:sz w:val="24"/>
          <w:szCs w:val="24"/>
        </w:rPr>
        <w:t xml:space="preserve"> </w:t>
      </w:r>
      <w:r w:rsidRPr="004A14B5">
        <w:rPr>
          <w:rStyle w:val="fontstyle51"/>
          <w:i w:val="0"/>
          <w:iCs w:val="0"/>
          <w:sz w:val="24"/>
          <w:szCs w:val="24"/>
        </w:rPr>
        <w:t xml:space="preserve">+ </w:t>
      </w:r>
      <w:proofErr w:type="spellStart"/>
      <w:r w:rsidRPr="004A14B5">
        <w:rPr>
          <w:rStyle w:val="fontstyle61"/>
          <w:rFonts w:asciiTheme="majorBidi" w:hAnsiTheme="majorBidi" w:cstheme="majorBidi"/>
          <w:sz w:val="24"/>
          <w:szCs w:val="24"/>
        </w:rPr>
        <w:t>U</w:t>
      </w:r>
      <w:r w:rsidRPr="004A14B5">
        <w:rPr>
          <w:rStyle w:val="fontstyle31"/>
          <w:rFonts w:asciiTheme="majorBidi" w:hAnsiTheme="majorBidi" w:cstheme="majorBidi"/>
          <w:sz w:val="24"/>
          <w:szCs w:val="24"/>
        </w:rPr>
        <w:t>c</w:t>
      </w:r>
      <w:r w:rsidRPr="004A14B5">
        <w:rPr>
          <w:rStyle w:val="fontstyle41"/>
          <w:rFonts w:asciiTheme="majorBidi" w:hAnsiTheme="majorBidi" w:cstheme="majorBidi"/>
          <w:sz w:val="24"/>
          <w:szCs w:val="24"/>
        </w:rPr>
        <w:t>t</w:t>
      </w:r>
      <w:proofErr w:type="spellEnd"/>
      <w:r w:rsidRPr="004A14B5">
        <w:rPr>
          <w:rStyle w:val="fontstyle41"/>
          <w:rFonts w:asciiTheme="majorBidi" w:hAnsiTheme="majorBidi" w:cstheme="majorBidi"/>
          <w:sz w:val="24"/>
          <w:szCs w:val="24"/>
        </w:rPr>
        <w:t xml:space="preserve"> </w:t>
      </w:r>
      <w:r w:rsidRPr="004A14B5">
        <w:rPr>
          <w:rStyle w:val="fontstyle51"/>
          <w:i w:val="0"/>
          <w:iCs w:val="0"/>
          <w:sz w:val="24"/>
          <w:szCs w:val="24"/>
        </w:rPr>
        <w:t xml:space="preserve">+ </w:t>
      </w:r>
      <w:r w:rsidRPr="004A14B5">
        <w:rPr>
          <w:rStyle w:val="fontstyle31"/>
          <w:rFonts w:asciiTheme="majorBidi" w:hAnsiTheme="majorBidi" w:cstheme="majorBidi"/>
          <w:sz w:val="24"/>
          <w:szCs w:val="24"/>
        </w:rPr>
        <w:t>b</w:t>
      </w:r>
      <w:r w:rsidRPr="004A14B5">
        <w:rPr>
          <w:rStyle w:val="fontstyle51"/>
          <w:i w:val="0"/>
          <w:iCs w:val="0"/>
          <w:sz w:val="24"/>
          <w:szCs w:val="24"/>
        </w:rPr>
        <w:t xml:space="preserve">) </w:t>
      </w:r>
      <w:r w:rsidRPr="004A14B5">
        <w:rPr>
          <w:rStyle w:val="fontstyle21"/>
          <w:rFonts w:asciiTheme="majorBidi" w:hAnsiTheme="majorBidi" w:cstheme="majorBidi"/>
          <w:i w:val="0"/>
          <w:iCs w:val="0"/>
          <w:sz w:val="24"/>
          <w:szCs w:val="24"/>
        </w:rPr>
        <w:t>(9)</w:t>
      </w:r>
    </w:p>
    <w:p w:rsidR="00A97187" w:rsidRPr="004A14B5" w:rsidRDefault="00A97187" w:rsidP="003311D0">
      <w:pPr>
        <w:pStyle w:val="ListParagraph"/>
        <w:spacing w:after="0"/>
        <w:jc w:val="both"/>
        <w:rPr>
          <w:rFonts w:cstheme="majorBidi"/>
          <w:szCs w:val="24"/>
        </w:rPr>
      </w:pPr>
      <w:r w:rsidRPr="004A14B5">
        <w:rPr>
          <w:rStyle w:val="fontstyle21"/>
          <w:rFonts w:asciiTheme="majorBidi" w:hAnsiTheme="majorBidi" w:cstheme="majorBidi"/>
          <w:i w:val="0"/>
          <w:iCs w:val="0"/>
          <w:sz w:val="24"/>
          <w:szCs w:val="24"/>
        </w:rPr>
        <w:t xml:space="preserve">where </w:t>
      </w:r>
      <w:r w:rsidRPr="004A14B5">
        <w:rPr>
          <w:rStyle w:val="fontstyle31"/>
          <w:rFonts w:asciiTheme="majorBidi" w:hAnsiTheme="majorBidi" w:cstheme="majorBidi"/>
          <w:sz w:val="24"/>
          <w:szCs w:val="24"/>
        </w:rPr>
        <w:t xml:space="preserve">σ </w:t>
      </w:r>
      <w:r w:rsidRPr="004A14B5">
        <w:rPr>
          <w:rStyle w:val="fontstyle21"/>
          <w:rFonts w:asciiTheme="majorBidi" w:hAnsiTheme="majorBidi" w:cstheme="majorBidi"/>
          <w:i w:val="0"/>
          <w:iCs w:val="0"/>
          <w:sz w:val="24"/>
          <w:szCs w:val="24"/>
        </w:rPr>
        <w:t xml:space="preserve">is sigmoid function. We reuse the attention probability in equation </w:t>
      </w:r>
      <w:r w:rsidR="003311D0" w:rsidRPr="004A14B5">
        <w:rPr>
          <w:rStyle w:val="fontstyle21"/>
          <w:rFonts w:asciiTheme="majorBidi" w:hAnsiTheme="majorBidi" w:cstheme="majorBidi"/>
          <w:i w:val="0"/>
          <w:iCs w:val="0"/>
          <w:sz w:val="24"/>
          <w:szCs w:val="24"/>
        </w:rPr>
        <w:t>(</w:t>
      </w:r>
      <w:r w:rsidRPr="004A14B5">
        <w:rPr>
          <w:rStyle w:val="fontstyle21"/>
          <w:rFonts w:asciiTheme="majorBidi" w:hAnsiTheme="majorBidi" w:cstheme="majorBidi"/>
          <w:i w:val="0"/>
          <w:iCs w:val="0"/>
          <w:color w:val="000080"/>
          <w:sz w:val="24"/>
          <w:szCs w:val="24"/>
        </w:rPr>
        <w:t>4</w:t>
      </w:r>
      <w:r w:rsidR="003311D0" w:rsidRPr="004A14B5">
        <w:rPr>
          <w:rStyle w:val="fontstyle21"/>
          <w:rFonts w:asciiTheme="majorBidi" w:hAnsiTheme="majorBidi" w:cstheme="majorBidi"/>
          <w:i w:val="0"/>
          <w:iCs w:val="0"/>
          <w:color w:val="000080"/>
          <w:sz w:val="24"/>
          <w:szCs w:val="24"/>
        </w:rPr>
        <w:t>)</w:t>
      </w:r>
      <w:r w:rsidRPr="004A14B5">
        <w:rPr>
          <w:rStyle w:val="fontstyle21"/>
          <w:rFonts w:asciiTheme="majorBidi" w:hAnsiTheme="majorBidi" w:cstheme="majorBidi"/>
          <w:i w:val="0"/>
          <w:iCs w:val="0"/>
          <w:color w:val="000080"/>
          <w:sz w:val="24"/>
          <w:szCs w:val="24"/>
        </w:rPr>
        <w:t xml:space="preserve"> </w:t>
      </w:r>
      <w:r w:rsidRPr="004A14B5">
        <w:rPr>
          <w:rStyle w:val="fontstyle21"/>
          <w:rFonts w:asciiTheme="majorBidi" w:hAnsiTheme="majorBidi" w:cstheme="majorBidi"/>
          <w:i w:val="0"/>
          <w:iCs w:val="0"/>
          <w:sz w:val="24"/>
          <w:szCs w:val="24"/>
        </w:rPr>
        <w:t>to decide which</w:t>
      </w:r>
      <w:r w:rsidRPr="004A14B5">
        <w:rPr>
          <w:rFonts w:cstheme="majorBidi"/>
          <w:color w:val="000000"/>
          <w:szCs w:val="24"/>
        </w:rPr>
        <w:t xml:space="preserve"> </w:t>
      </w:r>
      <w:r w:rsidRPr="004A14B5">
        <w:rPr>
          <w:rStyle w:val="fontstyle21"/>
          <w:rFonts w:asciiTheme="majorBidi" w:hAnsiTheme="majorBidi" w:cstheme="majorBidi"/>
          <w:i w:val="0"/>
          <w:iCs w:val="0"/>
          <w:sz w:val="24"/>
          <w:szCs w:val="24"/>
        </w:rPr>
        <w:t>word to copy</w:t>
      </w:r>
      <w:r w:rsidR="000E12DF" w:rsidRPr="004A14B5">
        <w:rPr>
          <w:rStyle w:val="fontstyle21"/>
          <w:rFonts w:asciiTheme="majorBidi" w:hAnsiTheme="majorBidi" w:cstheme="majorBidi"/>
          <w:i w:val="0"/>
          <w:iCs w:val="0"/>
          <w:sz w:val="24"/>
          <w:szCs w:val="24"/>
        </w:rPr>
        <w:t>.</w:t>
      </w:r>
    </w:p>
    <w:p w:rsidR="00A97187" w:rsidRPr="009878E6" w:rsidRDefault="00A97187" w:rsidP="009878E6">
      <w:pPr>
        <w:spacing w:after="0"/>
        <w:rPr>
          <w:rFonts w:cstheme="majorBidi"/>
          <w:sz w:val="28"/>
          <w:szCs w:val="28"/>
        </w:rPr>
      </w:pPr>
    </w:p>
    <w:p w:rsidR="00A97187" w:rsidRPr="00A5413B" w:rsidRDefault="001A4846" w:rsidP="00EA446E">
      <w:pPr>
        <w:pStyle w:val="Heading1"/>
      </w:pPr>
      <w:bookmarkStart w:id="58" w:name="_Toc47269637"/>
      <w:bookmarkStart w:id="59" w:name="_Toc47814307"/>
      <w:r>
        <w:rPr>
          <w:rStyle w:val="fontstyle01"/>
          <w:rFonts w:asciiTheme="majorBidi" w:hAnsiTheme="majorBidi"/>
          <w:color w:val="auto"/>
          <w:sz w:val="32"/>
          <w:szCs w:val="32"/>
        </w:rPr>
        <w:t>3</w:t>
      </w:r>
      <w:r w:rsidR="0019103B">
        <w:rPr>
          <w:rStyle w:val="fontstyle01"/>
          <w:rFonts w:asciiTheme="majorBidi" w:hAnsiTheme="majorBidi"/>
          <w:color w:val="auto"/>
          <w:sz w:val="32"/>
          <w:szCs w:val="32"/>
        </w:rPr>
        <w:t>.4</w:t>
      </w:r>
      <w:r w:rsidR="0019103B">
        <w:rPr>
          <w:noProof/>
          <w:lang w:val="en-GB"/>
        </w:rPr>
        <w:tab/>
      </w:r>
      <w:r w:rsidR="00A97187" w:rsidRPr="00520610">
        <w:rPr>
          <w:rStyle w:val="fontstyle01"/>
          <w:rFonts w:asciiTheme="majorBidi" w:hAnsiTheme="majorBidi"/>
          <w:color w:val="auto"/>
          <w:sz w:val="32"/>
          <w:szCs w:val="32"/>
        </w:rPr>
        <w:t>Attention Is All You Need</w:t>
      </w:r>
      <w:bookmarkEnd w:id="58"/>
      <w:bookmarkEnd w:id="59"/>
    </w:p>
    <w:p w:rsidR="00A97187" w:rsidRPr="004A14B5" w:rsidRDefault="00520610" w:rsidP="003311D0">
      <w:pPr>
        <w:pStyle w:val="NormalWeb"/>
        <w:shd w:val="clear" w:color="auto" w:fill="FFFFFF"/>
        <w:spacing w:before="0" w:beforeAutospacing="0" w:after="0" w:afterAutospacing="0"/>
        <w:jc w:val="both"/>
        <w:textAlignment w:val="baseline"/>
        <w:rPr>
          <w:rFonts w:asciiTheme="majorBidi" w:hAnsiTheme="majorBidi" w:cstheme="majorBidi"/>
          <w:color w:val="222222"/>
        </w:rPr>
      </w:pPr>
      <w:r w:rsidRPr="004A14B5">
        <w:rPr>
          <w:rFonts w:asciiTheme="majorBidi" w:hAnsiTheme="majorBidi" w:cstheme="majorBidi"/>
          <w:color w:val="222222"/>
        </w:rPr>
        <w:t>In the previous</w:t>
      </w:r>
      <w:r w:rsidR="00A97187" w:rsidRPr="004A14B5">
        <w:rPr>
          <w:rFonts w:asciiTheme="majorBidi" w:hAnsiTheme="majorBidi" w:cstheme="majorBidi"/>
          <w:color w:val="222222"/>
        </w:rPr>
        <w:t xml:space="preserve"> </w:t>
      </w:r>
      <w:hyperlink r:id="rId68" w:history="1">
        <w:r w:rsidR="00A97187" w:rsidRPr="004A14B5">
          <w:rPr>
            <w:rStyle w:val="Hyperlink"/>
            <w:rFonts w:asciiTheme="majorBidi" w:eastAsiaTheme="majorEastAsia" w:hAnsiTheme="majorBidi"/>
            <w:color w:val="000000" w:themeColor="text1"/>
            <w:u w:val="none"/>
            <w:bdr w:val="none" w:sz="0" w:space="0" w:color="auto" w:frame="1"/>
          </w:rPr>
          <w:t xml:space="preserve">we looked at </w:t>
        </w:r>
        <w:r w:rsidR="00A97187" w:rsidRPr="004A14B5">
          <w:rPr>
            <w:rStyle w:val="Hyperlink"/>
            <w:rFonts w:asciiTheme="majorBidi" w:eastAsiaTheme="majorEastAsia" w:hAnsiTheme="majorBidi"/>
            <w:b/>
            <w:bCs/>
            <w:color w:val="000000" w:themeColor="text1"/>
            <w:u w:val="none"/>
            <w:bdr w:val="none" w:sz="0" w:space="0" w:color="auto" w:frame="1"/>
          </w:rPr>
          <w:t>Attention</w:t>
        </w:r>
      </w:hyperlink>
      <w:r w:rsidR="00A97187" w:rsidRPr="004A14B5">
        <w:rPr>
          <w:rFonts w:asciiTheme="majorBidi" w:hAnsiTheme="majorBidi" w:cstheme="majorBidi"/>
          <w:color w:val="222222"/>
        </w:rPr>
        <w:t> – a ubiquitous method in modern deep learning models. Attention is a concept that helped improve the performance of neural machine translation applications. Now, we will look at </w:t>
      </w:r>
      <w:r w:rsidR="00A97187" w:rsidRPr="004A14B5">
        <w:rPr>
          <w:rStyle w:val="Strong"/>
          <w:rFonts w:eastAsiaTheme="majorEastAsia"/>
          <w:color w:val="222222"/>
          <w:bdr w:val="none" w:sz="0" w:space="0" w:color="auto" w:frame="1"/>
        </w:rPr>
        <w:t>The Transformer</w:t>
      </w:r>
      <w:r w:rsidR="00A97187" w:rsidRPr="004A14B5">
        <w:rPr>
          <w:rFonts w:asciiTheme="majorBidi" w:hAnsiTheme="majorBidi" w:cstheme="majorBidi"/>
          <w:color w:val="222222"/>
        </w:rPr>
        <w:t> – a model that uses attention to boost the speed with which these models can be trained. The Transformers outperforms the Google Neural Machine Translation model in specific tasks. The biggest benefit, however, comes from how The Transformer lends itself to parallelization. It is in fact Google Cloud’s recommendation to use The Transformer as a reference model to use their </w:t>
      </w:r>
      <w:hyperlink r:id="rId69" w:history="1">
        <w:r w:rsidR="00A97187" w:rsidRPr="004A14B5">
          <w:rPr>
            <w:rFonts w:asciiTheme="majorBidi" w:hAnsiTheme="majorBidi" w:cstheme="majorBidi"/>
          </w:rPr>
          <w:t>Cloud TPU</w:t>
        </w:r>
      </w:hyperlink>
      <w:r w:rsidR="00A97187" w:rsidRPr="004A14B5">
        <w:rPr>
          <w:rFonts w:asciiTheme="majorBidi" w:hAnsiTheme="majorBidi" w:cstheme="majorBidi"/>
          <w:color w:val="222222"/>
        </w:rPr>
        <w:t> offering. So let’s try to break the model apart and look at how it funct</w:t>
      </w:r>
      <w:r w:rsidR="00734986" w:rsidRPr="004A14B5">
        <w:rPr>
          <w:rFonts w:asciiTheme="majorBidi" w:hAnsiTheme="majorBidi" w:cstheme="majorBidi"/>
          <w:color w:val="222222"/>
        </w:rPr>
        <w:t xml:space="preserve">ions. </w:t>
      </w:r>
      <w:r w:rsidR="00A97187" w:rsidRPr="004A14B5">
        <w:rPr>
          <w:rFonts w:asciiTheme="majorBidi" w:hAnsiTheme="majorBidi" w:cstheme="majorBidi"/>
          <w:color w:val="222222"/>
        </w:rPr>
        <w:t>The Transformer was proposed in the paper (</w:t>
      </w:r>
      <w:hyperlink r:id="rId70" w:history="1">
        <w:r w:rsidR="00A97187" w:rsidRPr="004A14B5">
          <w:rPr>
            <w:rStyle w:val="Hyperlink"/>
            <w:rFonts w:asciiTheme="majorBidi" w:eastAsiaTheme="majorEastAsia" w:hAnsiTheme="majorBidi"/>
            <w:color w:val="4183C4"/>
            <w:bdr w:val="none" w:sz="0" w:space="0" w:color="auto" w:frame="1"/>
          </w:rPr>
          <w:t>Attention is All You Need</w:t>
        </w:r>
      </w:hyperlink>
      <w:r w:rsidR="00734986" w:rsidRPr="004A14B5">
        <w:rPr>
          <w:rFonts w:asciiTheme="majorBidi" w:hAnsiTheme="majorBidi" w:cstheme="majorBidi"/>
          <w:color w:val="222222"/>
        </w:rPr>
        <w:t xml:space="preserve">). </w:t>
      </w:r>
      <w:r w:rsidR="00A97187" w:rsidRPr="004A14B5">
        <w:rPr>
          <w:rFonts w:asciiTheme="majorBidi" w:hAnsiTheme="majorBidi" w:cstheme="majorBidi"/>
          <w:color w:val="222222"/>
          <w:shd w:val="clear" w:color="auto" w:fill="FFFFFF"/>
        </w:rPr>
        <w:t>Let’s begin by looking at the model as a single black box.</w:t>
      </w:r>
    </w:p>
    <w:p w:rsidR="00A97187" w:rsidRDefault="00A97187" w:rsidP="00EA446E">
      <w:pPr>
        <w:pStyle w:val="NormalWeb"/>
        <w:shd w:val="clear" w:color="auto" w:fill="FFFFFF"/>
        <w:spacing w:before="0" w:beforeAutospacing="0" w:after="0" w:afterAutospacing="0"/>
        <w:jc w:val="center"/>
        <w:textAlignment w:val="baseline"/>
        <w:rPr>
          <w:rFonts w:asciiTheme="majorBidi" w:hAnsiTheme="majorBidi" w:cstheme="majorBidi"/>
          <w:color w:val="222222"/>
          <w:sz w:val="22"/>
          <w:szCs w:val="22"/>
        </w:rPr>
      </w:pPr>
      <w:r w:rsidRPr="000E12DF">
        <w:rPr>
          <w:rFonts w:asciiTheme="majorBidi" w:hAnsiTheme="majorBidi" w:cstheme="majorBidi"/>
          <w:noProof/>
          <w:color w:val="222222"/>
          <w:sz w:val="22"/>
          <w:szCs w:val="22"/>
        </w:rPr>
        <w:drawing>
          <wp:inline distT="0" distB="0" distL="0" distR="0" wp14:anchorId="26116438" wp14:editId="043E9209">
            <wp:extent cx="4180077"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former.PNG"/>
                    <pic:cNvPicPr/>
                  </pic:nvPicPr>
                  <pic:blipFill rotWithShape="1">
                    <a:blip r:embed="rId71">
                      <a:extLst>
                        <a:ext uri="{28A0092B-C50C-407E-A947-70E740481C1C}">
                          <a14:useLocalDpi xmlns:a14="http://schemas.microsoft.com/office/drawing/2010/main" val="0"/>
                        </a:ext>
                      </a:extLst>
                    </a:blip>
                    <a:srcRect t="10297" b="4738"/>
                    <a:stretch/>
                  </pic:blipFill>
                  <pic:spPr bwMode="auto">
                    <a:xfrm>
                      <a:off x="0" y="0"/>
                      <a:ext cx="4213052" cy="1536022"/>
                    </a:xfrm>
                    <a:prstGeom prst="rect">
                      <a:avLst/>
                    </a:prstGeom>
                    <a:ln>
                      <a:noFill/>
                    </a:ln>
                    <a:extLst>
                      <a:ext uri="{53640926-AAD7-44D8-BBD7-CCE9431645EC}">
                        <a14:shadowObscured xmlns:a14="http://schemas.microsoft.com/office/drawing/2010/main"/>
                      </a:ext>
                    </a:extLst>
                  </pic:spPr>
                </pic:pic>
              </a:graphicData>
            </a:graphic>
          </wp:inline>
        </w:drawing>
      </w:r>
    </w:p>
    <w:p w:rsidR="00A21633" w:rsidRPr="00A21633" w:rsidRDefault="00A21633" w:rsidP="00EA446E">
      <w:pPr>
        <w:pStyle w:val="NormalWeb"/>
        <w:shd w:val="clear" w:color="auto" w:fill="FFFFFF"/>
        <w:spacing w:before="0" w:beforeAutospacing="0" w:after="0" w:afterAutospacing="0"/>
        <w:jc w:val="center"/>
        <w:textAlignment w:val="baseline"/>
        <w:rPr>
          <w:rFonts w:asciiTheme="majorBidi" w:hAnsiTheme="majorBidi" w:cstheme="majorBidi"/>
          <w:i/>
          <w:iCs/>
          <w:color w:val="222222"/>
        </w:rPr>
      </w:pPr>
      <w:r w:rsidRPr="00A21633">
        <w:rPr>
          <w:rFonts w:asciiTheme="majorBidi" w:hAnsiTheme="majorBidi" w:cstheme="majorBidi"/>
          <w:b/>
          <w:bCs/>
          <w:i/>
          <w:iCs/>
          <w:color w:val="222222"/>
        </w:rPr>
        <w:t>Figure 3.2</w:t>
      </w:r>
      <w:r w:rsidRPr="00A21633">
        <w:rPr>
          <w:rFonts w:asciiTheme="majorBidi" w:hAnsiTheme="majorBidi" w:cstheme="majorBidi"/>
          <w:i/>
          <w:iCs/>
          <w:color w:val="222222"/>
        </w:rPr>
        <w:t xml:space="preserve"> Transformer</w:t>
      </w:r>
    </w:p>
    <w:p w:rsidR="00A97187" w:rsidRPr="000E12DF" w:rsidRDefault="00A97187" w:rsidP="003311D0">
      <w:pPr>
        <w:pStyle w:val="NormalWeb"/>
        <w:shd w:val="clear" w:color="auto" w:fill="FFFFFF"/>
        <w:spacing w:before="0" w:beforeAutospacing="0" w:after="0" w:afterAutospacing="0"/>
        <w:jc w:val="both"/>
        <w:textAlignment w:val="baseline"/>
        <w:rPr>
          <w:rFonts w:asciiTheme="majorBidi" w:hAnsiTheme="majorBidi" w:cstheme="majorBidi"/>
          <w:color w:val="222222"/>
          <w:sz w:val="22"/>
          <w:szCs w:val="22"/>
          <w:shd w:val="clear" w:color="auto" w:fill="FFFFFF"/>
        </w:rPr>
      </w:pPr>
    </w:p>
    <w:p w:rsidR="00A97187" w:rsidRPr="004A14B5" w:rsidRDefault="00A97187" w:rsidP="003311D0">
      <w:pPr>
        <w:pStyle w:val="NormalWeb"/>
        <w:shd w:val="clear" w:color="auto" w:fill="FFFFFF"/>
        <w:spacing w:before="0" w:beforeAutospacing="0" w:after="0" w:afterAutospacing="0"/>
        <w:jc w:val="both"/>
        <w:textAlignment w:val="baseline"/>
        <w:rPr>
          <w:rFonts w:asciiTheme="majorBidi" w:hAnsiTheme="majorBidi" w:cstheme="majorBidi"/>
          <w:color w:val="222222"/>
          <w:shd w:val="clear" w:color="auto" w:fill="FFFFFF"/>
        </w:rPr>
      </w:pPr>
      <w:r w:rsidRPr="004A14B5">
        <w:rPr>
          <w:rFonts w:asciiTheme="majorBidi" w:hAnsiTheme="majorBidi" w:cstheme="majorBidi"/>
          <w:color w:val="222222"/>
          <w:shd w:val="clear" w:color="auto" w:fill="FFFFFF"/>
        </w:rPr>
        <w:t>Popping open that Optimus Prime goodness, we see an encoding component, a decoding component, and connections between them.</w:t>
      </w:r>
    </w:p>
    <w:p w:rsidR="00734986" w:rsidRPr="000E12DF" w:rsidRDefault="00734986" w:rsidP="00EA446E">
      <w:pPr>
        <w:pStyle w:val="NormalWeb"/>
        <w:shd w:val="clear" w:color="auto" w:fill="FFFFFF"/>
        <w:spacing w:before="0" w:beforeAutospacing="0" w:after="0" w:afterAutospacing="0"/>
        <w:textAlignment w:val="baseline"/>
        <w:rPr>
          <w:rFonts w:asciiTheme="majorBidi" w:hAnsiTheme="majorBidi" w:cstheme="majorBidi"/>
          <w:color w:val="222222"/>
          <w:sz w:val="22"/>
          <w:szCs w:val="22"/>
          <w:shd w:val="clear" w:color="auto" w:fill="FFFFFF"/>
        </w:rPr>
      </w:pPr>
    </w:p>
    <w:p w:rsidR="00A97187" w:rsidRPr="000E12DF" w:rsidRDefault="00A97187" w:rsidP="00EA446E">
      <w:pPr>
        <w:pStyle w:val="NormalWeb"/>
        <w:shd w:val="clear" w:color="auto" w:fill="FFFFFF"/>
        <w:spacing w:before="0" w:beforeAutospacing="0" w:after="0" w:afterAutospacing="0"/>
        <w:jc w:val="center"/>
        <w:textAlignment w:val="baseline"/>
        <w:rPr>
          <w:rFonts w:asciiTheme="majorBidi" w:hAnsiTheme="majorBidi" w:cstheme="majorBidi"/>
          <w:color w:val="222222"/>
          <w:sz w:val="22"/>
          <w:szCs w:val="22"/>
        </w:rPr>
      </w:pPr>
      <w:r w:rsidRPr="000E12DF">
        <w:rPr>
          <w:rFonts w:asciiTheme="majorBidi" w:hAnsiTheme="majorBidi" w:cstheme="majorBidi"/>
          <w:noProof/>
          <w:color w:val="222222"/>
          <w:sz w:val="22"/>
          <w:szCs w:val="22"/>
        </w:rPr>
        <w:drawing>
          <wp:inline distT="0" distB="0" distL="0" distR="0" wp14:anchorId="6F752701" wp14:editId="7C6632FE">
            <wp:extent cx="3873500" cy="1861377"/>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c-dec.PNG"/>
                    <pic:cNvPicPr/>
                  </pic:nvPicPr>
                  <pic:blipFill>
                    <a:blip r:embed="rId72">
                      <a:extLst>
                        <a:ext uri="{28A0092B-C50C-407E-A947-70E740481C1C}">
                          <a14:useLocalDpi xmlns:a14="http://schemas.microsoft.com/office/drawing/2010/main" val="0"/>
                        </a:ext>
                      </a:extLst>
                    </a:blip>
                    <a:stretch>
                      <a:fillRect/>
                    </a:stretch>
                  </pic:blipFill>
                  <pic:spPr>
                    <a:xfrm>
                      <a:off x="0" y="0"/>
                      <a:ext cx="3894558" cy="1871496"/>
                    </a:xfrm>
                    <a:prstGeom prst="rect">
                      <a:avLst/>
                    </a:prstGeom>
                  </pic:spPr>
                </pic:pic>
              </a:graphicData>
            </a:graphic>
          </wp:inline>
        </w:drawing>
      </w:r>
    </w:p>
    <w:p w:rsidR="00A21633" w:rsidRPr="00A21633" w:rsidRDefault="00A21633" w:rsidP="00A21633">
      <w:pPr>
        <w:jc w:val="center"/>
        <w:rPr>
          <w:i/>
          <w:iCs/>
        </w:rPr>
      </w:pPr>
      <w:r w:rsidRPr="00A21633">
        <w:rPr>
          <w:b/>
          <w:bCs/>
          <w:i/>
          <w:iCs/>
        </w:rPr>
        <w:t>Figure 3.3</w:t>
      </w:r>
      <w:r w:rsidRPr="00A21633">
        <w:rPr>
          <w:i/>
          <w:iCs/>
        </w:rPr>
        <w:t xml:space="preserve"> Connection between encoder and decoder</w:t>
      </w:r>
    </w:p>
    <w:p w:rsidR="00A97187" w:rsidRPr="000E12DF" w:rsidRDefault="00A97187" w:rsidP="00A21633">
      <w:pPr>
        <w:pStyle w:val="NormalWeb"/>
        <w:shd w:val="clear" w:color="auto" w:fill="FFFFFF"/>
        <w:spacing w:before="0" w:beforeAutospacing="0" w:after="0" w:afterAutospacing="0"/>
        <w:jc w:val="both"/>
        <w:textAlignment w:val="baseline"/>
        <w:rPr>
          <w:rFonts w:asciiTheme="majorBidi" w:hAnsiTheme="majorBidi" w:cstheme="majorBidi"/>
          <w:color w:val="222222"/>
          <w:sz w:val="22"/>
          <w:szCs w:val="22"/>
        </w:rPr>
      </w:pPr>
    </w:p>
    <w:p w:rsidR="00A97187" w:rsidRPr="000E12DF" w:rsidRDefault="00A97187" w:rsidP="003311D0">
      <w:pPr>
        <w:spacing w:after="0"/>
        <w:jc w:val="both"/>
        <w:rPr>
          <w:rFonts w:cstheme="majorBidi"/>
          <w:color w:val="222222"/>
          <w:shd w:val="clear" w:color="auto" w:fill="FFFFFF"/>
        </w:rPr>
      </w:pPr>
      <w:r w:rsidRPr="000E12DF">
        <w:rPr>
          <w:rFonts w:cstheme="majorBidi"/>
          <w:color w:val="222222"/>
          <w:shd w:val="clear" w:color="auto" w:fill="FFFFFF"/>
        </w:rPr>
        <w:t>The encoding component is a stack of encoders (the paper stacks six of them on top of each other – there’s nothing magical about the number six, one can definitely experiment with other arrangements). The decoding component is a stack of decoders of the same number.</w:t>
      </w:r>
    </w:p>
    <w:p w:rsidR="00A97187" w:rsidRDefault="00A97187" w:rsidP="00EA446E">
      <w:pPr>
        <w:spacing w:after="0"/>
        <w:jc w:val="center"/>
        <w:rPr>
          <w:rFonts w:cstheme="majorBidi"/>
        </w:rPr>
      </w:pPr>
      <w:r w:rsidRPr="000E12DF">
        <w:rPr>
          <w:rFonts w:cstheme="majorBidi"/>
          <w:noProof/>
        </w:rPr>
        <w:drawing>
          <wp:inline distT="0" distB="0" distL="0" distR="0" wp14:anchorId="77BF2E2F" wp14:editId="7C5BC146">
            <wp:extent cx="4537900" cy="24701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ck enc -dec.PNG"/>
                    <pic:cNvPicPr/>
                  </pic:nvPicPr>
                  <pic:blipFill>
                    <a:blip r:embed="rId73">
                      <a:extLst>
                        <a:ext uri="{28A0092B-C50C-407E-A947-70E740481C1C}">
                          <a14:useLocalDpi xmlns:a14="http://schemas.microsoft.com/office/drawing/2010/main" val="0"/>
                        </a:ext>
                      </a:extLst>
                    </a:blip>
                    <a:stretch>
                      <a:fillRect/>
                    </a:stretch>
                  </pic:blipFill>
                  <pic:spPr>
                    <a:xfrm>
                      <a:off x="0" y="0"/>
                      <a:ext cx="4555702" cy="2479840"/>
                    </a:xfrm>
                    <a:prstGeom prst="rect">
                      <a:avLst/>
                    </a:prstGeom>
                  </pic:spPr>
                </pic:pic>
              </a:graphicData>
            </a:graphic>
          </wp:inline>
        </w:drawing>
      </w:r>
    </w:p>
    <w:p w:rsidR="00CF1FC3" w:rsidRPr="00A76649" w:rsidRDefault="00A21633" w:rsidP="00A76649">
      <w:pPr>
        <w:jc w:val="center"/>
        <w:rPr>
          <w:i/>
          <w:iCs/>
        </w:rPr>
      </w:pPr>
      <w:r w:rsidRPr="00A21633">
        <w:rPr>
          <w:b/>
          <w:bCs/>
          <w:i/>
          <w:iCs/>
        </w:rPr>
        <w:t>F</w:t>
      </w:r>
      <w:r>
        <w:rPr>
          <w:b/>
          <w:bCs/>
          <w:i/>
          <w:iCs/>
        </w:rPr>
        <w:t>igure 3.4</w:t>
      </w:r>
      <w:r w:rsidRPr="00A21633">
        <w:rPr>
          <w:i/>
          <w:iCs/>
        </w:rPr>
        <w:t xml:space="preserve"> Connection between encoder and </w:t>
      </w:r>
      <w:r>
        <w:rPr>
          <w:i/>
          <w:iCs/>
        </w:rPr>
        <w:t xml:space="preserve">many </w:t>
      </w:r>
      <w:r w:rsidRPr="00A21633">
        <w:rPr>
          <w:i/>
          <w:iCs/>
        </w:rPr>
        <w:t>decoder</w:t>
      </w:r>
      <w:r>
        <w:rPr>
          <w:i/>
          <w:iCs/>
        </w:rPr>
        <w:t>s</w:t>
      </w:r>
    </w:p>
    <w:p w:rsidR="00A97187" w:rsidRDefault="00A97187" w:rsidP="003311D0">
      <w:pPr>
        <w:spacing w:after="0"/>
        <w:jc w:val="both"/>
        <w:rPr>
          <w:rFonts w:cstheme="majorBidi"/>
          <w:color w:val="222222"/>
          <w:shd w:val="clear" w:color="auto" w:fill="FFFFFF"/>
        </w:rPr>
      </w:pPr>
      <w:r w:rsidRPr="000E12DF">
        <w:rPr>
          <w:rFonts w:cstheme="majorBidi"/>
          <w:color w:val="222222"/>
          <w:shd w:val="clear" w:color="auto" w:fill="FFFFFF"/>
        </w:rPr>
        <w:t>The encoders are all identical in structure (yet they do not share weights). Each one is broken down into two sub-layers:</w:t>
      </w:r>
    </w:p>
    <w:p w:rsidR="00CF1FC3" w:rsidRPr="000E12DF" w:rsidRDefault="00CF1FC3" w:rsidP="00EA446E">
      <w:pPr>
        <w:spacing w:after="0"/>
        <w:rPr>
          <w:rFonts w:cstheme="majorBidi"/>
          <w:color w:val="222222"/>
          <w:shd w:val="clear" w:color="auto" w:fill="FFFFFF"/>
        </w:rPr>
      </w:pPr>
    </w:p>
    <w:p w:rsidR="00A97187" w:rsidRPr="000E12DF" w:rsidRDefault="00A97187" w:rsidP="00EA446E">
      <w:pPr>
        <w:spacing w:after="0"/>
        <w:jc w:val="center"/>
        <w:rPr>
          <w:rFonts w:cstheme="majorBidi"/>
        </w:rPr>
      </w:pPr>
      <w:r w:rsidRPr="000E12DF">
        <w:rPr>
          <w:rFonts w:cstheme="majorBidi"/>
          <w:noProof/>
        </w:rPr>
        <w:drawing>
          <wp:inline distT="0" distB="0" distL="0" distR="0" wp14:anchorId="6712928A" wp14:editId="4E8C9891">
            <wp:extent cx="4909850" cy="215265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ormer_encoder.png"/>
                    <pic:cNvPicPr/>
                  </pic:nvPicPr>
                  <pic:blipFill rotWithShape="1">
                    <a:blip r:embed="rId74">
                      <a:extLst>
                        <a:ext uri="{28A0092B-C50C-407E-A947-70E740481C1C}">
                          <a14:useLocalDpi xmlns:a14="http://schemas.microsoft.com/office/drawing/2010/main" val="0"/>
                        </a:ext>
                      </a:extLst>
                    </a:blip>
                    <a:srcRect l="2671" t="11118" r="4487" b="10439"/>
                    <a:stretch/>
                  </pic:blipFill>
                  <pic:spPr bwMode="auto">
                    <a:xfrm>
                      <a:off x="0" y="0"/>
                      <a:ext cx="4923983" cy="2158846"/>
                    </a:xfrm>
                    <a:prstGeom prst="rect">
                      <a:avLst/>
                    </a:prstGeom>
                    <a:ln>
                      <a:noFill/>
                    </a:ln>
                    <a:extLst>
                      <a:ext uri="{53640926-AAD7-44D8-BBD7-CCE9431645EC}">
                        <a14:shadowObscured xmlns:a14="http://schemas.microsoft.com/office/drawing/2010/main"/>
                      </a:ext>
                    </a:extLst>
                  </pic:spPr>
                </pic:pic>
              </a:graphicData>
            </a:graphic>
          </wp:inline>
        </w:drawing>
      </w:r>
    </w:p>
    <w:p w:rsidR="00A21633" w:rsidRPr="00A21633" w:rsidRDefault="00A21633" w:rsidP="00A21633">
      <w:pPr>
        <w:jc w:val="center"/>
        <w:rPr>
          <w:i/>
          <w:iCs/>
        </w:rPr>
      </w:pPr>
      <w:r w:rsidRPr="00A21633">
        <w:rPr>
          <w:b/>
          <w:bCs/>
          <w:i/>
          <w:iCs/>
        </w:rPr>
        <w:t>F</w:t>
      </w:r>
      <w:r>
        <w:rPr>
          <w:b/>
          <w:bCs/>
          <w:i/>
          <w:iCs/>
        </w:rPr>
        <w:t>igure 3.5</w:t>
      </w:r>
      <w:r w:rsidRPr="00A21633">
        <w:rPr>
          <w:i/>
          <w:iCs/>
        </w:rPr>
        <w:t xml:space="preserve"> C</w:t>
      </w:r>
      <w:r>
        <w:rPr>
          <w:i/>
          <w:iCs/>
        </w:rPr>
        <w:t>onstruction of encoder</w:t>
      </w:r>
    </w:p>
    <w:p w:rsidR="00A97187" w:rsidRPr="00A21633" w:rsidRDefault="00A97187" w:rsidP="003311D0">
      <w:pPr>
        <w:pStyle w:val="NormalWeb"/>
        <w:shd w:val="clear" w:color="auto" w:fill="FFFFFF"/>
        <w:spacing w:before="225" w:beforeAutospacing="0" w:after="0" w:afterAutospacing="0"/>
        <w:jc w:val="both"/>
        <w:textAlignment w:val="baseline"/>
        <w:rPr>
          <w:rFonts w:asciiTheme="majorBidi" w:hAnsiTheme="majorBidi" w:cstheme="majorBidi"/>
          <w:color w:val="222222"/>
        </w:rPr>
      </w:pPr>
      <w:r w:rsidRPr="00A21633">
        <w:rPr>
          <w:rFonts w:asciiTheme="majorBidi" w:hAnsiTheme="majorBidi" w:cstheme="majorBidi"/>
          <w:color w:val="222222"/>
        </w:rPr>
        <w:t>The encoder’s inputs first flow through a self-attention layer – a layer that helps the encoder look at other words in the input sentence</w:t>
      </w:r>
      <w:r w:rsidR="00734986" w:rsidRPr="00A21633">
        <w:rPr>
          <w:rFonts w:asciiTheme="majorBidi" w:hAnsiTheme="majorBidi" w:cstheme="majorBidi"/>
          <w:color w:val="222222"/>
        </w:rPr>
        <w:t xml:space="preserve"> as it encodes a specific word</w:t>
      </w:r>
      <w:r w:rsidRPr="00A21633">
        <w:rPr>
          <w:rFonts w:asciiTheme="majorBidi" w:hAnsiTheme="majorBidi" w:cstheme="majorBidi"/>
          <w:color w:val="222222"/>
        </w:rPr>
        <w:t>.</w:t>
      </w:r>
    </w:p>
    <w:p w:rsidR="00A97187" w:rsidRPr="00A21633" w:rsidRDefault="00A97187" w:rsidP="003311D0">
      <w:pPr>
        <w:pStyle w:val="NormalWeb"/>
        <w:shd w:val="clear" w:color="auto" w:fill="FFFFFF"/>
        <w:spacing w:before="225" w:beforeAutospacing="0" w:after="0" w:afterAutospacing="0"/>
        <w:jc w:val="both"/>
        <w:textAlignment w:val="baseline"/>
        <w:rPr>
          <w:rFonts w:asciiTheme="majorBidi" w:hAnsiTheme="majorBidi" w:cstheme="majorBidi"/>
          <w:color w:val="222222"/>
        </w:rPr>
      </w:pPr>
      <w:r w:rsidRPr="00A21633">
        <w:rPr>
          <w:rFonts w:asciiTheme="majorBidi" w:hAnsiTheme="majorBidi" w:cstheme="majorBidi"/>
          <w:color w:val="222222"/>
        </w:rPr>
        <w:t>The outputs of the self-attention layer are fed to a feed-forward neural network. The exact same feed-forward network is independently applied to each position.</w:t>
      </w:r>
    </w:p>
    <w:p w:rsidR="00A97187" w:rsidRPr="00A21633" w:rsidRDefault="00A97187" w:rsidP="003311D0">
      <w:pPr>
        <w:pStyle w:val="NormalWeb"/>
        <w:shd w:val="clear" w:color="auto" w:fill="FFFFFF"/>
        <w:spacing w:before="0" w:beforeAutospacing="0" w:after="0" w:afterAutospacing="0"/>
        <w:jc w:val="both"/>
        <w:textAlignment w:val="baseline"/>
        <w:rPr>
          <w:rFonts w:asciiTheme="majorBidi" w:hAnsiTheme="majorBidi" w:cstheme="majorBidi"/>
          <w:color w:val="222222"/>
        </w:rPr>
      </w:pPr>
      <w:r w:rsidRPr="00A21633">
        <w:rPr>
          <w:rFonts w:asciiTheme="majorBidi" w:hAnsiTheme="majorBidi" w:cstheme="majorBidi"/>
          <w:color w:val="222222"/>
        </w:rPr>
        <w:t>The decoder has both those layers, but between them is an attention layer that helps the decoder focus on relevant parts of the input sentence (similar what attention does in </w:t>
      </w:r>
      <w:hyperlink r:id="rId75" w:history="1">
        <w:r w:rsidRPr="00A21633">
          <w:rPr>
            <w:rStyle w:val="Hyperlink"/>
            <w:rFonts w:asciiTheme="majorBidi" w:eastAsiaTheme="majorEastAsia" w:hAnsiTheme="majorBidi"/>
            <w:color w:val="000000" w:themeColor="text1"/>
            <w:bdr w:val="none" w:sz="0" w:space="0" w:color="auto" w:frame="1"/>
          </w:rPr>
          <w:t>seq2seq models</w:t>
        </w:r>
      </w:hyperlink>
      <w:r w:rsidRPr="00A21633">
        <w:rPr>
          <w:rFonts w:asciiTheme="majorBidi" w:hAnsiTheme="majorBidi" w:cstheme="majorBidi"/>
          <w:color w:val="222222"/>
        </w:rPr>
        <w:t>).</w:t>
      </w:r>
    </w:p>
    <w:p w:rsidR="00A97187" w:rsidRDefault="00A97187" w:rsidP="00EA446E">
      <w:pPr>
        <w:pStyle w:val="NormalWeb"/>
        <w:shd w:val="clear" w:color="auto" w:fill="FFFFFF"/>
        <w:spacing w:before="0" w:beforeAutospacing="0" w:after="0" w:afterAutospacing="0"/>
        <w:jc w:val="center"/>
        <w:textAlignment w:val="baseline"/>
        <w:rPr>
          <w:rFonts w:asciiTheme="majorBidi" w:hAnsiTheme="majorBidi" w:cstheme="majorBidi"/>
          <w:color w:val="222222"/>
          <w:sz w:val="22"/>
          <w:szCs w:val="22"/>
        </w:rPr>
      </w:pPr>
      <w:r w:rsidRPr="000E12DF">
        <w:rPr>
          <w:rFonts w:asciiTheme="majorBidi" w:hAnsiTheme="majorBidi" w:cstheme="majorBidi"/>
          <w:noProof/>
          <w:color w:val="222222"/>
          <w:sz w:val="22"/>
          <w:szCs w:val="22"/>
        </w:rPr>
        <w:lastRenderedPageBreak/>
        <w:drawing>
          <wp:inline distT="0" distB="0" distL="0" distR="0" wp14:anchorId="02C5C3C1" wp14:editId="77F364C1">
            <wp:extent cx="4880772" cy="22174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former_decoder.png"/>
                    <pic:cNvPicPr/>
                  </pic:nvPicPr>
                  <pic:blipFill>
                    <a:blip r:embed="rId76">
                      <a:extLst>
                        <a:ext uri="{28A0092B-C50C-407E-A947-70E740481C1C}">
                          <a14:useLocalDpi xmlns:a14="http://schemas.microsoft.com/office/drawing/2010/main" val="0"/>
                        </a:ext>
                      </a:extLst>
                    </a:blip>
                    <a:stretch>
                      <a:fillRect/>
                    </a:stretch>
                  </pic:blipFill>
                  <pic:spPr>
                    <a:xfrm>
                      <a:off x="0" y="0"/>
                      <a:ext cx="4906651" cy="2229177"/>
                    </a:xfrm>
                    <a:prstGeom prst="rect">
                      <a:avLst/>
                    </a:prstGeom>
                  </pic:spPr>
                </pic:pic>
              </a:graphicData>
            </a:graphic>
          </wp:inline>
        </w:drawing>
      </w:r>
    </w:p>
    <w:p w:rsidR="00A21633" w:rsidRPr="00A76649" w:rsidRDefault="00A21633" w:rsidP="00A76649">
      <w:pPr>
        <w:jc w:val="center"/>
        <w:rPr>
          <w:i/>
          <w:iCs/>
        </w:rPr>
      </w:pPr>
      <w:r w:rsidRPr="00A21633">
        <w:rPr>
          <w:b/>
          <w:bCs/>
          <w:i/>
          <w:iCs/>
        </w:rPr>
        <w:t>F</w:t>
      </w:r>
      <w:r>
        <w:rPr>
          <w:b/>
          <w:bCs/>
          <w:i/>
          <w:iCs/>
        </w:rPr>
        <w:t>igure 3.6</w:t>
      </w:r>
      <w:r w:rsidRPr="00A21633">
        <w:rPr>
          <w:i/>
          <w:iCs/>
        </w:rPr>
        <w:t xml:space="preserve"> C</w:t>
      </w:r>
      <w:r>
        <w:rPr>
          <w:i/>
          <w:iCs/>
        </w:rPr>
        <w:t>onstruction of</w:t>
      </w:r>
      <w:r w:rsidRPr="00A21633">
        <w:rPr>
          <w:i/>
          <w:iCs/>
        </w:rPr>
        <w:t xml:space="preserve"> encoder and decoder</w:t>
      </w:r>
      <w:r>
        <w:rPr>
          <w:i/>
          <w:iCs/>
        </w:rPr>
        <w:t xml:space="preserve"> and connection between them</w:t>
      </w:r>
    </w:p>
    <w:p w:rsidR="00A97187" w:rsidRPr="00A21633" w:rsidRDefault="00A97187" w:rsidP="003311D0">
      <w:pPr>
        <w:pStyle w:val="NormalWeb"/>
        <w:spacing w:before="225" w:beforeAutospacing="0" w:after="0" w:afterAutospacing="0"/>
        <w:jc w:val="both"/>
        <w:textAlignment w:val="baseline"/>
        <w:rPr>
          <w:rFonts w:asciiTheme="majorBidi" w:hAnsiTheme="majorBidi" w:cstheme="majorBidi"/>
        </w:rPr>
      </w:pPr>
      <w:r w:rsidRPr="00A21633">
        <w:rPr>
          <w:rFonts w:asciiTheme="majorBidi" w:hAnsiTheme="majorBidi" w:cstheme="majorBidi"/>
        </w:rPr>
        <w:t>Now that we’ve seen the major components of the model, let’s start to look at the various vectors/tensors and how they flow between these components to turn the input of a trained model into an output.</w:t>
      </w:r>
    </w:p>
    <w:p w:rsidR="00A97187" w:rsidRPr="00A21633" w:rsidRDefault="00A97187" w:rsidP="003311D0">
      <w:pPr>
        <w:pStyle w:val="NormalWeb"/>
        <w:spacing w:before="0" w:beforeAutospacing="0" w:after="0" w:afterAutospacing="0"/>
        <w:jc w:val="both"/>
        <w:textAlignment w:val="baseline"/>
        <w:rPr>
          <w:rFonts w:asciiTheme="majorBidi" w:hAnsiTheme="majorBidi" w:cstheme="majorBidi"/>
        </w:rPr>
      </w:pPr>
      <w:r w:rsidRPr="00A21633">
        <w:rPr>
          <w:rFonts w:asciiTheme="majorBidi" w:hAnsiTheme="majorBidi" w:cstheme="majorBidi"/>
        </w:rPr>
        <w:t>As is the case in NLP applications in general, we begin by turning each input word into a vector using an </w:t>
      </w:r>
      <w:hyperlink r:id="rId77" w:history="1">
        <w:r w:rsidRPr="00A21633">
          <w:rPr>
            <w:rStyle w:val="Hyperlink"/>
            <w:rFonts w:asciiTheme="majorBidi" w:eastAsiaTheme="majorEastAsia" w:hAnsiTheme="majorBidi"/>
            <w:color w:val="000000" w:themeColor="text1"/>
            <w:bdr w:val="none" w:sz="0" w:space="0" w:color="auto" w:frame="1"/>
          </w:rPr>
          <w:t>embedding algorithm</w:t>
        </w:r>
      </w:hyperlink>
      <w:r w:rsidRPr="00A21633">
        <w:rPr>
          <w:rFonts w:asciiTheme="majorBidi" w:hAnsiTheme="majorBidi" w:cstheme="majorBidi"/>
        </w:rPr>
        <w:t>.</w:t>
      </w:r>
    </w:p>
    <w:p w:rsidR="00A97187" w:rsidRPr="00A21633" w:rsidRDefault="00A97187" w:rsidP="003311D0">
      <w:pPr>
        <w:pStyle w:val="NormalWeb"/>
        <w:shd w:val="clear" w:color="auto" w:fill="FFFFFF"/>
        <w:spacing w:before="225" w:beforeAutospacing="0" w:after="0" w:afterAutospacing="0"/>
        <w:jc w:val="both"/>
        <w:textAlignment w:val="baseline"/>
        <w:rPr>
          <w:rFonts w:asciiTheme="majorBidi" w:hAnsiTheme="majorBidi" w:cstheme="majorBidi"/>
          <w:color w:val="222222"/>
        </w:rPr>
      </w:pPr>
      <w:r w:rsidRPr="00A21633">
        <w:rPr>
          <w:rFonts w:asciiTheme="majorBidi" w:hAnsiTheme="majorBidi" w:cstheme="majorBidi"/>
          <w:color w:val="222222"/>
        </w:rPr>
        <w:t>The embedding only happens in the bottom-most encoder. The abstraction that is common to all the encoders is that they receive a list of vectors each of the size 512 – In the bottom encoder that would be the word embedding, but in other encoders, it would be the output of the encoder that’s directly below. The size of this list is hyper parameter we can set – basically it would be the length of the longest se</w:t>
      </w:r>
      <w:r w:rsidR="00734986" w:rsidRPr="00A21633">
        <w:rPr>
          <w:rFonts w:asciiTheme="majorBidi" w:hAnsiTheme="majorBidi" w:cstheme="majorBidi"/>
          <w:color w:val="222222"/>
        </w:rPr>
        <w:t xml:space="preserve">ntence in our training dataset. </w:t>
      </w:r>
      <w:r w:rsidRPr="00A21633">
        <w:rPr>
          <w:rFonts w:asciiTheme="majorBidi" w:hAnsiTheme="majorBidi" w:cstheme="majorBidi"/>
          <w:color w:val="222222"/>
        </w:rPr>
        <w:t>After embedding the words in our input sequence, each of them flows through each of the two layers of the encoder.</w:t>
      </w:r>
    </w:p>
    <w:p w:rsidR="00A97187" w:rsidRDefault="00A97187" w:rsidP="00EA446E">
      <w:pPr>
        <w:pStyle w:val="NormalWeb"/>
        <w:spacing w:before="0" w:beforeAutospacing="0" w:after="0" w:afterAutospacing="0"/>
        <w:jc w:val="center"/>
        <w:textAlignment w:val="baseline"/>
        <w:rPr>
          <w:rFonts w:asciiTheme="majorBidi" w:hAnsiTheme="majorBidi" w:cstheme="majorBidi"/>
          <w:sz w:val="22"/>
          <w:szCs w:val="22"/>
        </w:rPr>
      </w:pPr>
      <w:r w:rsidRPr="000E12DF">
        <w:rPr>
          <w:rFonts w:asciiTheme="majorBidi" w:hAnsiTheme="majorBidi" w:cstheme="majorBidi"/>
          <w:noProof/>
          <w:sz w:val="22"/>
          <w:szCs w:val="22"/>
        </w:rPr>
        <w:drawing>
          <wp:inline distT="0" distB="0" distL="0" distR="0" wp14:anchorId="4F6D2F4F" wp14:editId="2ABCC989">
            <wp:extent cx="4687030" cy="2667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oder.PNG"/>
                    <pic:cNvPicPr/>
                  </pic:nvPicPr>
                  <pic:blipFill>
                    <a:blip r:embed="rId78">
                      <a:extLst>
                        <a:ext uri="{28A0092B-C50C-407E-A947-70E740481C1C}">
                          <a14:useLocalDpi xmlns:a14="http://schemas.microsoft.com/office/drawing/2010/main" val="0"/>
                        </a:ext>
                      </a:extLst>
                    </a:blip>
                    <a:stretch>
                      <a:fillRect/>
                    </a:stretch>
                  </pic:blipFill>
                  <pic:spPr>
                    <a:xfrm>
                      <a:off x="0" y="0"/>
                      <a:ext cx="4692644" cy="2670195"/>
                    </a:xfrm>
                    <a:prstGeom prst="rect">
                      <a:avLst/>
                    </a:prstGeom>
                  </pic:spPr>
                </pic:pic>
              </a:graphicData>
            </a:graphic>
          </wp:inline>
        </w:drawing>
      </w:r>
    </w:p>
    <w:p w:rsidR="00A21633" w:rsidRPr="00A21633" w:rsidRDefault="00A21633" w:rsidP="00A21633">
      <w:pPr>
        <w:jc w:val="center"/>
        <w:rPr>
          <w:i/>
          <w:iCs/>
        </w:rPr>
      </w:pPr>
      <w:r w:rsidRPr="00A21633">
        <w:rPr>
          <w:b/>
          <w:bCs/>
          <w:i/>
          <w:iCs/>
        </w:rPr>
        <w:t>F</w:t>
      </w:r>
      <w:r>
        <w:rPr>
          <w:b/>
          <w:bCs/>
          <w:i/>
          <w:iCs/>
        </w:rPr>
        <w:t>igure 3.7</w:t>
      </w:r>
      <w:r w:rsidRPr="00A21633">
        <w:rPr>
          <w:i/>
          <w:iCs/>
        </w:rPr>
        <w:t xml:space="preserve"> </w:t>
      </w:r>
      <w:r>
        <w:rPr>
          <w:i/>
          <w:iCs/>
        </w:rPr>
        <w:t>Embedding input to encoder</w:t>
      </w:r>
    </w:p>
    <w:p w:rsidR="00A21633" w:rsidRPr="000E12DF" w:rsidRDefault="00A21633" w:rsidP="00EA446E">
      <w:pPr>
        <w:pStyle w:val="NormalWeb"/>
        <w:spacing w:before="0" w:beforeAutospacing="0" w:after="0" w:afterAutospacing="0"/>
        <w:jc w:val="center"/>
        <w:textAlignment w:val="baseline"/>
        <w:rPr>
          <w:rFonts w:asciiTheme="majorBidi" w:hAnsiTheme="majorBidi" w:cstheme="majorBidi"/>
          <w:sz w:val="22"/>
          <w:szCs w:val="22"/>
        </w:rPr>
      </w:pPr>
    </w:p>
    <w:p w:rsidR="00A97187" w:rsidRPr="00734986" w:rsidRDefault="00A97187" w:rsidP="00EA446E">
      <w:pPr>
        <w:spacing w:after="0"/>
        <w:rPr>
          <w:rFonts w:cstheme="majorBidi"/>
        </w:rPr>
      </w:pPr>
    </w:p>
    <w:p w:rsidR="00CF1FC3" w:rsidRPr="00A76649" w:rsidRDefault="00A97187" w:rsidP="00A76649">
      <w:pPr>
        <w:spacing w:after="0"/>
        <w:jc w:val="both"/>
        <w:rPr>
          <w:rFonts w:cstheme="majorBidi"/>
          <w:color w:val="222222"/>
          <w:shd w:val="clear" w:color="auto" w:fill="FFFFFF"/>
        </w:rPr>
      </w:pPr>
      <w:r w:rsidRPr="00A76649">
        <w:rPr>
          <w:rFonts w:cstheme="majorBidi"/>
          <w:color w:val="222222"/>
          <w:shd w:val="clear" w:color="auto" w:fill="FFFFFF"/>
        </w:rPr>
        <w:lastRenderedPageBreak/>
        <w:t>Here we begin to see one key property of the Transformer, which is that the word in each position flows through its own path in the encoder. There are dependencies between these paths in the self-attention layer. The feed-forward layer does not have those dependencies, however, and thus the various paths can be executed in parallel while flowing through the feed-forward layer.</w:t>
      </w:r>
      <w:bookmarkStart w:id="60" w:name="_Toc47269638"/>
    </w:p>
    <w:p w:rsidR="00CF1FC3" w:rsidRPr="00CF1FC3" w:rsidRDefault="00CF1FC3" w:rsidP="003311D0">
      <w:pPr>
        <w:spacing w:after="0"/>
        <w:jc w:val="both"/>
        <w:rPr>
          <w:rFonts w:cstheme="majorBidi"/>
          <w:color w:val="222222"/>
          <w:shd w:val="clear" w:color="auto" w:fill="FFFFFF"/>
        </w:rPr>
      </w:pPr>
    </w:p>
    <w:p w:rsidR="00A97187" w:rsidRPr="00520610" w:rsidRDefault="001A4846" w:rsidP="00EA446E">
      <w:pPr>
        <w:pStyle w:val="Heading2"/>
      </w:pPr>
      <w:bookmarkStart w:id="61" w:name="_Toc47814308"/>
      <w:r>
        <w:t>3</w:t>
      </w:r>
      <w:r w:rsidR="0019103B">
        <w:t>.4.1</w:t>
      </w:r>
      <w:r w:rsidR="0019103B">
        <w:rPr>
          <w:noProof/>
          <w:lang w:val="en-GB"/>
        </w:rPr>
        <w:tab/>
      </w:r>
      <w:r w:rsidR="00A97187" w:rsidRPr="00520610">
        <w:t>Matrix Calculation of Self-Attention</w:t>
      </w:r>
      <w:bookmarkEnd w:id="60"/>
      <w:bookmarkEnd w:id="61"/>
    </w:p>
    <w:p w:rsidR="00A97187" w:rsidRPr="004A14B5" w:rsidRDefault="00A97187" w:rsidP="003311D0">
      <w:pPr>
        <w:pStyle w:val="NormalWeb"/>
        <w:spacing w:before="0" w:beforeAutospacing="0" w:after="0" w:afterAutospacing="0"/>
        <w:jc w:val="both"/>
        <w:textAlignment w:val="baseline"/>
        <w:rPr>
          <w:rFonts w:asciiTheme="majorBidi" w:hAnsiTheme="majorBidi" w:cstheme="majorBidi"/>
          <w:color w:val="000000" w:themeColor="text1"/>
        </w:rPr>
      </w:pPr>
      <w:r w:rsidRPr="004A14B5">
        <w:rPr>
          <w:rStyle w:val="Strong"/>
          <w:rFonts w:eastAsiaTheme="majorEastAsia"/>
          <w:b w:val="0"/>
          <w:color w:val="000000" w:themeColor="text1"/>
          <w:bdr w:val="none" w:sz="0" w:space="0" w:color="auto" w:frame="1"/>
        </w:rPr>
        <w:t>The first step</w:t>
      </w:r>
      <w:r w:rsidRPr="004A14B5">
        <w:rPr>
          <w:rFonts w:asciiTheme="majorBidi" w:hAnsiTheme="majorBidi" w:cstheme="majorBidi"/>
          <w:color w:val="000000" w:themeColor="text1"/>
        </w:rPr>
        <w:t> is to calculate the Query, Key, and Value matrices. We do that by packing our embedding into a matrix </w:t>
      </w:r>
      <w:r w:rsidRPr="004A14B5">
        <w:rPr>
          <w:rStyle w:val="encoder"/>
          <w:rFonts w:asciiTheme="majorBidi" w:hAnsiTheme="majorBidi" w:cstheme="majorBidi"/>
          <w:color w:val="000000" w:themeColor="text1"/>
          <w:bdr w:val="none" w:sz="0" w:space="0" w:color="auto" w:frame="1"/>
        </w:rPr>
        <w:t>X</w:t>
      </w:r>
      <w:r w:rsidRPr="004A14B5">
        <w:rPr>
          <w:rFonts w:asciiTheme="majorBidi" w:hAnsiTheme="majorBidi" w:cstheme="majorBidi"/>
          <w:color w:val="000000" w:themeColor="text1"/>
        </w:rPr>
        <w:t>, and multiplying it by the weight matrices we’ve trained (</w:t>
      </w:r>
      <w:r w:rsidRPr="004A14B5">
        <w:rPr>
          <w:rStyle w:val="decoder"/>
          <w:rFonts w:asciiTheme="majorBidi" w:eastAsiaTheme="majorEastAsia" w:hAnsiTheme="majorBidi"/>
          <w:color w:val="000000" w:themeColor="text1"/>
          <w:bdr w:val="none" w:sz="0" w:space="0" w:color="auto" w:frame="1"/>
        </w:rPr>
        <w:t>WQ</w:t>
      </w:r>
      <w:r w:rsidRPr="004A14B5">
        <w:rPr>
          <w:rFonts w:asciiTheme="majorBidi" w:hAnsiTheme="majorBidi" w:cstheme="majorBidi"/>
          <w:color w:val="000000" w:themeColor="text1"/>
        </w:rPr>
        <w:t>, </w:t>
      </w:r>
      <w:r w:rsidRPr="004A14B5">
        <w:rPr>
          <w:rStyle w:val="context"/>
          <w:rFonts w:asciiTheme="majorBidi" w:hAnsiTheme="majorBidi" w:cstheme="majorBidi"/>
          <w:color w:val="000000" w:themeColor="text1"/>
          <w:bdr w:val="none" w:sz="0" w:space="0" w:color="auto" w:frame="1"/>
        </w:rPr>
        <w:t>WK</w:t>
      </w:r>
      <w:r w:rsidRPr="004A14B5">
        <w:rPr>
          <w:rFonts w:asciiTheme="majorBidi" w:hAnsiTheme="majorBidi" w:cstheme="majorBidi"/>
          <w:color w:val="000000" w:themeColor="text1"/>
        </w:rPr>
        <w:t>, </w:t>
      </w:r>
      <w:r w:rsidRPr="004A14B5">
        <w:rPr>
          <w:rStyle w:val="stepno"/>
          <w:rFonts w:asciiTheme="majorBidi" w:eastAsiaTheme="majorEastAsia" w:hAnsiTheme="majorBidi"/>
          <w:color w:val="000000" w:themeColor="text1"/>
          <w:bdr w:val="none" w:sz="0" w:space="0" w:color="auto" w:frame="1"/>
        </w:rPr>
        <w:t>WV</w:t>
      </w:r>
      <w:r w:rsidRPr="004A14B5">
        <w:rPr>
          <w:rFonts w:asciiTheme="majorBidi" w:hAnsiTheme="majorBidi" w:cstheme="majorBidi"/>
          <w:color w:val="000000" w:themeColor="text1"/>
        </w:rPr>
        <w:t>).</w:t>
      </w:r>
    </w:p>
    <w:p w:rsidR="00A97187" w:rsidRPr="009878E6" w:rsidRDefault="00A97187" w:rsidP="009878E6">
      <w:pPr>
        <w:pStyle w:val="NormalWeb"/>
        <w:spacing w:before="0" w:beforeAutospacing="0" w:after="0" w:afterAutospacing="0"/>
        <w:jc w:val="both"/>
        <w:textAlignment w:val="baseline"/>
        <w:rPr>
          <w:rFonts w:asciiTheme="majorBidi" w:hAnsiTheme="majorBidi" w:cstheme="majorBidi"/>
        </w:rPr>
      </w:pPr>
      <w:r w:rsidRPr="004A14B5">
        <w:rPr>
          <w:rStyle w:val="Strong"/>
          <w:rFonts w:eastAsiaTheme="majorEastAsia"/>
          <w:b w:val="0"/>
          <w:bdr w:val="none" w:sz="0" w:space="0" w:color="auto" w:frame="1"/>
        </w:rPr>
        <w:t>Finally</w:t>
      </w:r>
      <w:r w:rsidRPr="004A14B5">
        <w:rPr>
          <w:rFonts w:asciiTheme="majorBidi" w:hAnsiTheme="majorBidi" w:cstheme="majorBidi"/>
        </w:rPr>
        <w:t>, since we’re dealing with matrices, we can condense steps two through six in one formula to calculate the outpu</w:t>
      </w:r>
      <w:r w:rsidR="009878E6">
        <w:rPr>
          <w:rFonts w:asciiTheme="majorBidi" w:hAnsiTheme="majorBidi" w:cstheme="majorBidi"/>
        </w:rPr>
        <w:t>ts of the self-attention layer.</w:t>
      </w:r>
    </w:p>
    <w:p w:rsidR="00A97187" w:rsidRPr="00734986" w:rsidRDefault="00A97187" w:rsidP="00EA446E">
      <w:pPr>
        <w:pStyle w:val="NormalWeb"/>
        <w:keepNext/>
        <w:spacing w:before="0" w:beforeAutospacing="0" w:after="0" w:afterAutospacing="0"/>
        <w:jc w:val="center"/>
        <w:textAlignment w:val="baseline"/>
        <w:rPr>
          <w:rFonts w:asciiTheme="majorBidi" w:hAnsiTheme="majorBidi" w:cstheme="majorBidi"/>
          <w:sz w:val="22"/>
          <w:szCs w:val="22"/>
        </w:rPr>
      </w:pPr>
      <w:r w:rsidRPr="00734986">
        <w:rPr>
          <w:rFonts w:asciiTheme="majorBidi" w:hAnsiTheme="majorBidi" w:cstheme="majorBidi"/>
          <w:noProof/>
          <w:color w:val="666666"/>
          <w:sz w:val="22"/>
          <w:szCs w:val="22"/>
        </w:rPr>
        <w:drawing>
          <wp:inline distT="0" distB="0" distL="0" distR="0" wp14:anchorId="278C4C76" wp14:editId="4C5E0D7A">
            <wp:extent cx="3055620" cy="2261444"/>
            <wp:effectExtent l="0" t="0" r="0" b="5715"/>
            <wp:docPr id="116" name="Picture 116" descr="http://jalammar.github.io/images/t/self-attention-matrix-calcul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alammar.github.io/images/t/self-attention-matrix-calculation-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3847" r="12815"/>
                    <a:stretch/>
                  </pic:blipFill>
                  <pic:spPr bwMode="auto">
                    <a:xfrm>
                      <a:off x="0" y="0"/>
                      <a:ext cx="3065593" cy="2268825"/>
                    </a:xfrm>
                    <a:prstGeom prst="rect">
                      <a:avLst/>
                    </a:prstGeom>
                    <a:noFill/>
                    <a:ln>
                      <a:noFill/>
                    </a:ln>
                    <a:extLst>
                      <a:ext uri="{53640926-AAD7-44D8-BBD7-CCE9431645EC}">
                        <a14:shadowObscured xmlns:a14="http://schemas.microsoft.com/office/drawing/2010/main"/>
                      </a:ext>
                    </a:extLst>
                  </pic:spPr>
                </pic:pic>
              </a:graphicData>
            </a:graphic>
          </wp:inline>
        </w:drawing>
      </w:r>
    </w:p>
    <w:p w:rsidR="00A76649" w:rsidRPr="00A21633" w:rsidRDefault="00A76649" w:rsidP="00A76649">
      <w:pPr>
        <w:jc w:val="center"/>
        <w:rPr>
          <w:i/>
          <w:iCs/>
        </w:rPr>
      </w:pPr>
      <w:r w:rsidRPr="00A21633">
        <w:rPr>
          <w:b/>
          <w:bCs/>
          <w:i/>
          <w:iCs/>
        </w:rPr>
        <w:t>F</w:t>
      </w:r>
      <w:r>
        <w:rPr>
          <w:b/>
          <w:bCs/>
          <w:i/>
          <w:iCs/>
        </w:rPr>
        <w:t>igure 3.8</w:t>
      </w:r>
      <w:r w:rsidRPr="00A21633">
        <w:rPr>
          <w:i/>
          <w:iCs/>
        </w:rPr>
        <w:t xml:space="preserve"> </w:t>
      </w:r>
      <w:r w:rsidR="00883261" w:rsidRPr="00883261">
        <w:rPr>
          <w:i/>
          <w:iCs/>
        </w:rPr>
        <w:t>self-attention calculation in matrix form</w:t>
      </w:r>
      <w:r w:rsidR="00883261" w:rsidRPr="00A21633">
        <w:rPr>
          <w:i/>
          <w:iCs/>
        </w:rPr>
        <w:t xml:space="preserve"> </w:t>
      </w:r>
      <w:r w:rsidR="00883261">
        <w:rPr>
          <w:i/>
          <w:iCs/>
        </w:rPr>
        <w:t xml:space="preserve"> </w:t>
      </w:r>
    </w:p>
    <w:p w:rsidR="00A97187" w:rsidRPr="00A76649" w:rsidRDefault="00A97187" w:rsidP="00A76649">
      <w:pPr>
        <w:pStyle w:val="Caption"/>
        <w:spacing w:after="0"/>
        <w:rPr>
          <w:rFonts w:cstheme="majorBidi"/>
          <w:i w:val="0"/>
          <w:iCs w:val="0"/>
          <w:color w:val="auto"/>
          <w:sz w:val="24"/>
          <w:szCs w:val="24"/>
        </w:rPr>
      </w:pPr>
      <w:r w:rsidRPr="00A76649">
        <w:rPr>
          <w:rFonts w:cstheme="majorBidi"/>
          <w:i w:val="0"/>
          <w:iCs w:val="0"/>
          <w:color w:val="auto"/>
          <w:sz w:val="24"/>
          <w:szCs w:val="24"/>
        </w:rPr>
        <w:t>self-attention calculation in matrix form</w:t>
      </w:r>
    </w:p>
    <w:p w:rsidR="003A06B9" w:rsidRDefault="00A97187" w:rsidP="003A06B9">
      <w:pPr>
        <w:spacing w:after="0"/>
        <w:jc w:val="center"/>
        <w:textAlignment w:val="baseline"/>
        <w:rPr>
          <w:rFonts w:cstheme="majorBidi"/>
        </w:rPr>
      </w:pPr>
      <w:r w:rsidRPr="00734986">
        <w:rPr>
          <w:rFonts w:cstheme="majorBidi"/>
          <w:noProof/>
          <w:color w:val="666666"/>
        </w:rPr>
        <w:drawing>
          <wp:inline distT="0" distB="0" distL="0" distR="0" wp14:anchorId="4F37ED84" wp14:editId="2F9FC5E2">
            <wp:extent cx="3002280" cy="3228349"/>
            <wp:effectExtent l="0" t="0" r="7620" b="0"/>
            <wp:docPr id="117" name="Picture 117" descr="http://jalammar.github.io/images/t/self-attention-matrix-calc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lammar.github.io/images/t/self-attention-matrix-calculation.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5053"/>
                    <a:stretch/>
                  </pic:blipFill>
                  <pic:spPr bwMode="auto">
                    <a:xfrm>
                      <a:off x="0" y="0"/>
                      <a:ext cx="3014892" cy="3241911"/>
                    </a:xfrm>
                    <a:prstGeom prst="rect">
                      <a:avLst/>
                    </a:prstGeom>
                    <a:noFill/>
                    <a:ln>
                      <a:noFill/>
                    </a:ln>
                    <a:extLst>
                      <a:ext uri="{53640926-AAD7-44D8-BBD7-CCE9431645EC}">
                        <a14:shadowObscured xmlns:a14="http://schemas.microsoft.com/office/drawing/2010/main"/>
                      </a:ext>
                    </a:extLst>
                  </pic:spPr>
                </pic:pic>
              </a:graphicData>
            </a:graphic>
          </wp:inline>
        </w:drawing>
      </w:r>
    </w:p>
    <w:p w:rsidR="003A06B9" w:rsidRPr="003A06B9" w:rsidRDefault="003A06B9" w:rsidP="00A76649">
      <w:pPr>
        <w:jc w:val="center"/>
        <w:rPr>
          <w:i/>
          <w:iCs/>
        </w:rPr>
      </w:pPr>
      <w:r w:rsidRPr="00A21633">
        <w:rPr>
          <w:b/>
          <w:bCs/>
          <w:i/>
          <w:iCs/>
        </w:rPr>
        <w:t>F</w:t>
      </w:r>
      <w:r>
        <w:rPr>
          <w:b/>
          <w:bCs/>
          <w:i/>
          <w:iCs/>
        </w:rPr>
        <w:t>igure 3.</w:t>
      </w:r>
      <w:r w:rsidR="00A76649">
        <w:rPr>
          <w:b/>
          <w:bCs/>
          <w:i/>
          <w:iCs/>
        </w:rPr>
        <w:t>9</w:t>
      </w:r>
      <w:r w:rsidRPr="00A21633">
        <w:rPr>
          <w:i/>
          <w:iCs/>
        </w:rPr>
        <w:t xml:space="preserve"> </w:t>
      </w:r>
      <w:r w:rsidR="00883261" w:rsidRPr="00E87E69">
        <w:rPr>
          <w:i/>
          <w:iCs/>
        </w:rPr>
        <w:t>matrix form weight</w:t>
      </w:r>
    </w:p>
    <w:p w:rsidR="003311D0" w:rsidRPr="00A76649" w:rsidRDefault="00A97187" w:rsidP="00A76649">
      <w:pPr>
        <w:spacing w:after="0"/>
        <w:jc w:val="both"/>
        <w:textAlignment w:val="baseline"/>
        <w:rPr>
          <w:rFonts w:cstheme="majorBidi"/>
        </w:rPr>
      </w:pPr>
      <w:r w:rsidRPr="00734986">
        <w:rPr>
          <w:rFonts w:cstheme="majorBidi"/>
        </w:rPr>
        <w:lastRenderedPageBreak/>
        <w:t>Every row in the </w:t>
      </w:r>
      <w:r w:rsidRPr="00734986">
        <w:rPr>
          <w:rStyle w:val="encoder"/>
          <w:rFonts w:cstheme="majorBidi"/>
          <w:bdr w:val="none" w:sz="0" w:space="0" w:color="auto" w:frame="1"/>
        </w:rPr>
        <w:t>X</w:t>
      </w:r>
      <w:r w:rsidRPr="00734986">
        <w:rPr>
          <w:rFonts w:cstheme="majorBidi"/>
        </w:rPr>
        <w:t> matrix corresponds to a word in the input sentence. We again see the difference in size of the embedding vector (512, or 4 boxes in the figure), and the q/k/v vectors</w:t>
      </w:r>
      <w:r w:rsidR="00520610" w:rsidRPr="00734986">
        <w:rPr>
          <w:rFonts w:cstheme="majorBidi"/>
        </w:rPr>
        <w:t xml:space="preserve"> (64, or 3 boxes in the figure)</w:t>
      </w:r>
    </w:p>
    <w:p w:rsidR="00520610" w:rsidRPr="00734986" w:rsidRDefault="00A76649" w:rsidP="003311D0">
      <w:pPr>
        <w:spacing w:before="225" w:after="0"/>
        <w:jc w:val="both"/>
        <w:textAlignment w:val="baseline"/>
        <w:rPr>
          <w:rFonts w:eastAsia="Times New Roman" w:cstheme="majorBidi"/>
        </w:rPr>
      </w:pPr>
      <w:r>
        <w:rPr>
          <w:rFonts w:eastAsia="Times New Roman" w:cstheme="majorBidi"/>
        </w:rPr>
        <w:t>The pa</w:t>
      </w:r>
      <w:r w:rsidR="00A97187" w:rsidRPr="00734986">
        <w:rPr>
          <w:rFonts w:eastAsia="Times New Roman" w:cstheme="majorBidi"/>
        </w:rPr>
        <w:t>per further refined the self-attention layer by adding a mechanism called “multi-headed” attention. This improves the performance of t</w:t>
      </w:r>
      <w:r w:rsidR="00520610" w:rsidRPr="00734986">
        <w:rPr>
          <w:rFonts w:eastAsia="Times New Roman" w:cstheme="majorBidi"/>
        </w:rPr>
        <w:t>he attention layer in two ways:</w:t>
      </w:r>
    </w:p>
    <w:p w:rsidR="00520610" w:rsidRPr="00734986" w:rsidRDefault="00A97187" w:rsidP="003311D0">
      <w:pPr>
        <w:pStyle w:val="ListParagraph"/>
        <w:numPr>
          <w:ilvl w:val="0"/>
          <w:numId w:val="31"/>
        </w:numPr>
        <w:spacing w:before="225" w:after="0"/>
        <w:jc w:val="both"/>
        <w:textAlignment w:val="baseline"/>
        <w:rPr>
          <w:rFonts w:eastAsia="Times New Roman" w:cstheme="majorBidi"/>
        </w:rPr>
      </w:pPr>
      <w:r w:rsidRPr="00734986">
        <w:rPr>
          <w:rFonts w:eastAsia="Times New Roman" w:cstheme="majorBidi"/>
        </w:rPr>
        <w:t>It expands the model’s ability to focus on different positions. Yes, in the example above, z1 contains a little bit of every other encoding, but it could be dominated by the actual word itself.</w:t>
      </w:r>
    </w:p>
    <w:p w:rsidR="00A97187" w:rsidRPr="00734986" w:rsidRDefault="00A97187" w:rsidP="003311D0">
      <w:pPr>
        <w:pStyle w:val="ListParagraph"/>
        <w:numPr>
          <w:ilvl w:val="0"/>
          <w:numId w:val="31"/>
        </w:numPr>
        <w:spacing w:before="225" w:after="0"/>
        <w:jc w:val="both"/>
        <w:textAlignment w:val="baseline"/>
        <w:rPr>
          <w:rFonts w:eastAsia="Times New Roman" w:cstheme="majorBidi"/>
        </w:rPr>
      </w:pPr>
      <w:r w:rsidRPr="00734986">
        <w:rPr>
          <w:rFonts w:eastAsia="Times New Roman" w:cstheme="majorBidi"/>
        </w:rPr>
        <w:t>It gives the attention layer multiple “representation subspaces”. As we’ll see next, with multi-headed attention we have not only one, but multiple sets of Query/Key/Value weight matrices (the Transformer uses eight attention heads, so we end up with eight sets for each encoder/decoder). Each of these sets is randomly initialized. Then, after training, each set is used to project the input embedding (or vectors from lower encoders/decoders) into a different representation subspace.</w:t>
      </w:r>
    </w:p>
    <w:p w:rsidR="00A76649" w:rsidRPr="00A76649" w:rsidRDefault="00A97187" w:rsidP="00A76649">
      <w:pPr>
        <w:jc w:val="center"/>
        <w:rPr>
          <w:i/>
          <w:iCs/>
        </w:rPr>
      </w:pPr>
      <w:r w:rsidRPr="00734986">
        <w:rPr>
          <w:rFonts w:eastAsia="Times New Roman" w:cstheme="majorBidi"/>
          <w:noProof/>
          <w:color w:val="666666"/>
        </w:rPr>
        <w:drawing>
          <wp:inline distT="0" distB="0" distL="0" distR="0" wp14:anchorId="1F773C48" wp14:editId="3C504D14">
            <wp:extent cx="6308734" cy="3727450"/>
            <wp:effectExtent l="0" t="0" r="0" b="6350"/>
            <wp:docPr id="118" name="Picture 118" descr="http://jalammar.github.io/images/t/transformer_attention_heads_qk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jalammar.github.io/images/t/transformer_attention_heads_qkv.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22337" cy="3735487"/>
                    </a:xfrm>
                    <a:prstGeom prst="rect">
                      <a:avLst/>
                    </a:prstGeom>
                    <a:noFill/>
                    <a:ln>
                      <a:noFill/>
                    </a:ln>
                  </pic:spPr>
                </pic:pic>
              </a:graphicData>
            </a:graphic>
          </wp:inline>
        </w:drawing>
      </w:r>
      <w:r w:rsidRPr="00734986">
        <w:rPr>
          <w:rFonts w:eastAsia="Times New Roman" w:cstheme="majorBidi"/>
          <w:color w:val="666666"/>
        </w:rPr>
        <w:br/>
      </w:r>
      <w:r w:rsidR="00A76649" w:rsidRPr="00A21633">
        <w:rPr>
          <w:b/>
          <w:bCs/>
          <w:i/>
          <w:iCs/>
        </w:rPr>
        <w:t>F</w:t>
      </w:r>
      <w:r w:rsidR="00883261">
        <w:rPr>
          <w:b/>
          <w:bCs/>
          <w:i/>
          <w:iCs/>
        </w:rPr>
        <w:t>igure 3.10</w:t>
      </w:r>
      <w:r w:rsidR="00A76649" w:rsidRPr="00A21633">
        <w:rPr>
          <w:i/>
          <w:iCs/>
        </w:rPr>
        <w:t xml:space="preserve"> </w:t>
      </w:r>
      <w:r w:rsidR="00883261" w:rsidRPr="00883261">
        <w:rPr>
          <w:rFonts w:cstheme="majorBidi"/>
          <w:i/>
          <w:iCs/>
          <w:szCs w:val="24"/>
        </w:rPr>
        <w:t>matrix form</w:t>
      </w:r>
      <w:r w:rsidR="00883261">
        <w:rPr>
          <w:rFonts w:cstheme="majorBidi"/>
          <w:i/>
          <w:iCs/>
          <w:szCs w:val="24"/>
        </w:rPr>
        <w:t xml:space="preserve"> weight for multi </w:t>
      </w:r>
      <w:proofErr w:type="gramStart"/>
      <w:r w:rsidR="00883261">
        <w:rPr>
          <w:rFonts w:cstheme="majorBidi"/>
          <w:i/>
          <w:iCs/>
          <w:szCs w:val="24"/>
        </w:rPr>
        <w:t>head</w:t>
      </w:r>
      <w:proofErr w:type="gramEnd"/>
      <w:r w:rsidR="00883261">
        <w:rPr>
          <w:rFonts w:cstheme="majorBidi"/>
          <w:i/>
          <w:iCs/>
          <w:szCs w:val="24"/>
        </w:rPr>
        <w:t>-Attention</w:t>
      </w:r>
    </w:p>
    <w:p w:rsidR="00734986" w:rsidRDefault="00A97187" w:rsidP="003311D0">
      <w:pPr>
        <w:spacing w:after="0"/>
        <w:jc w:val="both"/>
        <w:textAlignment w:val="baseline"/>
        <w:rPr>
          <w:rFonts w:eastAsia="Times New Roman" w:cstheme="majorBidi"/>
        </w:rPr>
      </w:pPr>
      <w:r w:rsidRPr="00734986">
        <w:rPr>
          <w:rFonts w:eastAsia="Times New Roman" w:cstheme="majorBidi"/>
        </w:rPr>
        <w:t>With multi-headed attention, we maintain separate Q/K/V weight matrices for each head resulting in different Q/K/V matrices. As we did before, we multiply X by the WQ/WK/WV matrices to produce Q/K/V matrices.</w:t>
      </w:r>
    </w:p>
    <w:p w:rsidR="00A97187" w:rsidRPr="00734986" w:rsidRDefault="00A97187" w:rsidP="003311D0">
      <w:pPr>
        <w:spacing w:after="0"/>
        <w:jc w:val="both"/>
        <w:textAlignment w:val="baseline"/>
        <w:rPr>
          <w:rFonts w:eastAsia="Times New Roman" w:cstheme="majorBidi"/>
        </w:rPr>
      </w:pPr>
      <w:r w:rsidRPr="00734986">
        <w:rPr>
          <w:rFonts w:eastAsia="Times New Roman" w:cstheme="majorBidi"/>
        </w:rPr>
        <w:br/>
        <w:t>If we do the same self-attention calculation we outlined above, just eight different times with different weight matrices, we end up with eight different Z matrices</w:t>
      </w:r>
    </w:p>
    <w:p w:rsidR="00A97187" w:rsidRPr="00734986" w:rsidRDefault="00A97187" w:rsidP="00EA446E">
      <w:pPr>
        <w:spacing w:after="0"/>
        <w:jc w:val="center"/>
        <w:textAlignment w:val="baseline"/>
        <w:rPr>
          <w:rFonts w:eastAsia="Times New Roman" w:cstheme="majorBidi"/>
          <w:color w:val="666666"/>
        </w:rPr>
      </w:pPr>
      <w:r w:rsidRPr="00734986">
        <w:rPr>
          <w:rFonts w:eastAsia="Times New Roman" w:cstheme="majorBidi"/>
          <w:noProof/>
          <w:color w:val="666666"/>
        </w:rPr>
        <w:lastRenderedPageBreak/>
        <w:drawing>
          <wp:inline distT="0" distB="0" distL="0" distR="0" wp14:anchorId="6FA9D792" wp14:editId="61BFFE0A">
            <wp:extent cx="4898413" cy="2324100"/>
            <wp:effectExtent l="0" t="0" r="0" b="0"/>
            <wp:docPr id="119" name="Picture 119" descr="http://jalammar.github.io/images/t/transformer_attention_heads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jalammar.github.io/images/t/transformer_attention_heads_z.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1709" cy="2330408"/>
                    </a:xfrm>
                    <a:prstGeom prst="rect">
                      <a:avLst/>
                    </a:prstGeom>
                    <a:noFill/>
                    <a:ln>
                      <a:noFill/>
                    </a:ln>
                  </pic:spPr>
                </pic:pic>
              </a:graphicData>
            </a:graphic>
          </wp:inline>
        </w:drawing>
      </w:r>
    </w:p>
    <w:p w:rsidR="00A97187" w:rsidRPr="00A76649" w:rsidRDefault="00A76649" w:rsidP="00A76649">
      <w:pPr>
        <w:jc w:val="center"/>
        <w:rPr>
          <w:i/>
          <w:iCs/>
        </w:rPr>
      </w:pPr>
      <w:r w:rsidRPr="00A21633">
        <w:rPr>
          <w:b/>
          <w:bCs/>
          <w:i/>
          <w:iCs/>
        </w:rPr>
        <w:t>F</w:t>
      </w:r>
      <w:r w:rsidR="00883261">
        <w:rPr>
          <w:b/>
          <w:bCs/>
          <w:i/>
          <w:iCs/>
        </w:rPr>
        <w:t>igure 3.11</w:t>
      </w:r>
      <w:r w:rsidRPr="00A21633">
        <w:rPr>
          <w:i/>
          <w:iCs/>
        </w:rPr>
        <w:t xml:space="preserve"> </w:t>
      </w:r>
      <w:r w:rsidR="00883261">
        <w:rPr>
          <w:i/>
          <w:iCs/>
        </w:rPr>
        <w:t>calculate z for the attention</w:t>
      </w:r>
    </w:p>
    <w:p w:rsidR="00A97187" w:rsidRPr="00734986" w:rsidRDefault="00A97187" w:rsidP="003311D0">
      <w:pPr>
        <w:spacing w:before="225" w:after="0"/>
        <w:jc w:val="both"/>
        <w:textAlignment w:val="baseline"/>
        <w:rPr>
          <w:rFonts w:eastAsia="Times New Roman" w:cstheme="majorBidi"/>
        </w:rPr>
      </w:pPr>
      <w:r w:rsidRPr="00734986">
        <w:rPr>
          <w:rFonts w:eastAsia="Times New Roman" w:cstheme="majorBidi"/>
        </w:rPr>
        <w:t>This leaves us with a bit of a challenge. The feed-forward layer is not expecting eight matrices – it’s expecting a single matrix (a vector for each word). So we need a way to condense these eight down into a single matrix.</w:t>
      </w:r>
    </w:p>
    <w:p w:rsidR="00A97187" w:rsidRPr="00734986" w:rsidRDefault="00520610" w:rsidP="003311D0">
      <w:pPr>
        <w:spacing w:before="225" w:after="0"/>
        <w:jc w:val="both"/>
        <w:textAlignment w:val="baseline"/>
        <w:rPr>
          <w:rFonts w:eastAsia="Times New Roman" w:cstheme="majorBidi"/>
        </w:rPr>
      </w:pPr>
      <w:r w:rsidRPr="00734986">
        <w:rPr>
          <w:rFonts w:eastAsia="Times New Roman" w:cstheme="majorBidi"/>
        </w:rPr>
        <w:t>So, w</w:t>
      </w:r>
      <w:r w:rsidR="00A97187" w:rsidRPr="00734986">
        <w:rPr>
          <w:rFonts w:eastAsia="Times New Roman" w:cstheme="majorBidi"/>
        </w:rPr>
        <w:t>e concatenate the matrices then multiple them by an additional weights matrix WO.</w:t>
      </w:r>
    </w:p>
    <w:p w:rsidR="00A97187" w:rsidRPr="00734986" w:rsidRDefault="00A97187" w:rsidP="00EA446E">
      <w:pPr>
        <w:spacing w:after="0"/>
        <w:jc w:val="center"/>
        <w:textAlignment w:val="baseline"/>
        <w:rPr>
          <w:rFonts w:eastAsia="Times New Roman" w:cstheme="majorBidi"/>
          <w:color w:val="666666"/>
        </w:rPr>
      </w:pPr>
      <w:r w:rsidRPr="00734986">
        <w:rPr>
          <w:rFonts w:eastAsia="Times New Roman" w:cstheme="majorBidi"/>
          <w:noProof/>
          <w:color w:val="666666"/>
        </w:rPr>
        <w:drawing>
          <wp:inline distT="0" distB="0" distL="0" distR="0" wp14:anchorId="1D81A52B" wp14:editId="11AA2CCE">
            <wp:extent cx="6302772" cy="3486738"/>
            <wp:effectExtent l="0" t="0" r="3175" b="0"/>
            <wp:docPr id="120" name="Picture 120" descr="http://jalammar.github.io/images/t/transformer_attention_heads_weight_matrix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alammar.github.io/images/t/transformer_attention_heads_weight_matrix_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15097" cy="3493556"/>
                    </a:xfrm>
                    <a:prstGeom prst="rect">
                      <a:avLst/>
                    </a:prstGeom>
                    <a:noFill/>
                    <a:ln>
                      <a:noFill/>
                    </a:ln>
                  </pic:spPr>
                </pic:pic>
              </a:graphicData>
            </a:graphic>
          </wp:inline>
        </w:drawing>
      </w:r>
    </w:p>
    <w:p w:rsidR="00A76649" w:rsidRPr="00A76649" w:rsidRDefault="00A76649" w:rsidP="00883261">
      <w:pPr>
        <w:jc w:val="center"/>
        <w:rPr>
          <w:i/>
          <w:iCs/>
        </w:rPr>
      </w:pPr>
      <w:r w:rsidRPr="00A21633">
        <w:rPr>
          <w:b/>
          <w:bCs/>
          <w:i/>
          <w:iCs/>
        </w:rPr>
        <w:t>F</w:t>
      </w:r>
      <w:r w:rsidR="00883261">
        <w:rPr>
          <w:b/>
          <w:bCs/>
          <w:i/>
          <w:iCs/>
        </w:rPr>
        <w:t>igure 3.</w:t>
      </w:r>
      <w:r>
        <w:rPr>
          <w:b/>
          <w:bCs/>
          <w:i/>
          <w:iCs/>
        </w:rPr>
        <w:t>1</w:t>
      </w:r>
      <w:r w:rsidR="00883261">
        <w:rPr>
          <w:b/>
          <w:bCs/>
          <w:i/>
          <w:iCs/>
        </w:rPr>
        <w:t>2</w:t>
      </w:r>
      <w:r w:rsidRPr="00A21633">
        <w:rPr>
          <w:i/>
          <w:iCs/>
        </w:rPr>
        <w:t xml:space="preserve"> </w:t>
      </w:r>
      <w:r w:rsidR="00883261">
        <w:rPr>
          <w:i/>
          <w:iCs/>
        </w:rPr>
        <w:t>calculation of z</w:t>
      </w:r>
    </w:p>
    <w:p w:rsidR="00A97187" w:rsidRPr="00734986" w:rsidRDefault="00A97187" w:rsidP="003311D0">
      <w:pPr>
        <w:spacing w:before="225" w:after="0"/>
        <w:jc w:val="both"/>
        <w:textAlignment w:val="baseline"/>
        <w:rPr>
          <w:rFonts w:eastAsia="Times New Roman" w:cstheme="majorBidi"/>
        </w:rPr>
      </w:pPr>
      <w:r w:rsidRPr="00734986">
        <w:rPr>
          <w:rFonts w:eastAsia="Times New Roman" w:cstheme="majorBidi"/>
        </w:rPr>
        <w:t>That’s pretty much all there is to multi-headed self-attention. It’s quite a handful of matrices, put them all in one visual so we can look at them in one place</w:t>
      </w:r>
      <w:r w:rsidR="003311D0">
        <w:rPr>
          <w:rFonts w:eastAsia="Times New Roman" w:cstheme="majorBidi"/>
        </w:rPr>
        <w:t>.</w:t>
      </w:r>
    </w:p>
    <w:p w:rsidR="00A97187" w:rsidRPr="00734986" w:rsidRDefault="00A97187" w:rsidP="00EA446E">
      <w:pPr>
        <w:spacing w:after="0"/>
        <w:jc w:val="center"/>
        <w:textAlignment w:val="baseline"/>
        <w:rPr>
          <w:rFonts w:eastAsia="Times New Roman" w:cstheme="majorBidi"/>
          <w:color w:val="666666"/>
        </w:rPr>
      </w:pPr>
      <w:r w:rsidRPr="00734986">
        <w:rPr>
          <w:rFonts w:eastAsia="Times New Roman" w:cstheme="majorBidi"/>
          <w:noProof/>
          <w:color w:val="666666"/>
        </w:rPr>
        <w:lastRenderedPageBreak/>
        <w:drawing>
          <wp:inline distT="0" distB="0" distL="0" distR="0" wp14:anchorId="48858791" wp14:editId="45AEB060">
            <wp:extent cx="6210185" cy="3477012"/>
            <wp:effectExtent l="0" t="0" r="635" b="9525"/>
            <wp:docPr id="121" name="Picture 121" descr="http://jalammar.github.io/images/t/transformer_multi-headed_self-attention-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jalammar.github.io/images/t/transformer_multi-headed_self-attention-reca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20522" cy="3482800"/>
                    </a:xfrm>
                    <a:prstGeom prst="rect">
                      <a:avLst/>
                    </a:prstGeom>
                    <a:noFill/>
                    <a:ln>
                      <a:noFill/>
                    </a:ln>
                  </pic:spPr>
                </pic:pic>
              </a:graphicData>
            </a:graphic>
          </wp:inline>
        </w:drawing>
      </w:r>
    </w:p>
    <w:p w:rsidR="00A97187" w:rsidRPr="00A76649" w:rsidRDefault="00A76649" w:rsidP="00A76649">
      <w:pPr>
        <w:jc w:val="center"/>
        <w:rPr>
          <w:rStyle w:val="fontstyle01"/>
          <w:rFonts w:asciiTheme="majorBidi" w:hAnsiTheme="majorBidi"/>
          <w:i/>
          <w:iCs/>
          <w:color w:val="auto"/>
          <w:sz w:val="24"/>
        </w:rPr>
      </w:pPr>
      <w:r w:rsidRPr="00A21633">
        <w:rPr>
          <w:b/>
          <w:bCs/>
          <w:i/>
          <w:iCs/>
        </w:rPr>
        <w:t>F</w:t>
      </w:r>
      <w:r w:rsidR="00883261">
        <w:rPr>
          <w:b/>
          <w:bCs/>
          <w:i/>
          <w:iCs/>
        </w:rPr>
        <w:t>igure 3.13</w:t>
      </w:r>
      <w:r w:rsidRPr="00A21633">
        <w:rPr>
          <w:i/>
          <w:iCs/>
        </w:rPr>
        <w:t xml:space="preserve"> </w:t>
      </w:r>
      <w:r w:rsidR="00883261">
        <w:rPr>
          <w:i/>
          <w:iCs/>
        </w:rPr>
        <w:t>Overview</w:t>
      </w:r>
    </w:p>
    <w:p w:rsidR="00A76649" w:rsidRPr="00734986" w:rsidRDefault="00A76649" w:rsidP="00EA446E">
      <w:pPr>
        <w:spacing w:after="0"/>
        <w:rPr>
          <w:rStyle w:val="fontstyle01"/>
        </w:rPr>
      </w:pPr>
    </w:p>
    <w:p w:rsidR="00EB2653" w:rsidRDefault="001A4846" w:rsidP="003311D0">
      <w:pPr>
        <w:spacing w:after="0"/>
        <w:jc w:val="both"/>
        <w:rPr>
          <w:rFonts w:ascii="NimbusRomNo9L-Medi" w:hAnsi="NimbusRomNo9L-Medi"/>
          <w:b/>
          <w:bCs/>
          <w:color w:val="000000"/>
        </w:rPr>
      </w:pPr>
      <w:bookmarkStart w:id="62" w:name="_Toc47814309"/>
      <w:bookmarkStart w:id="63" w:name="_Toc47269639"/>
      <w:r>
        <w:rPr>
          <w:rStyle w:val="Heading2Char"/>
        </w:rPr>
        <w:t>3</w:t>
      </w:r>
      <w:r w:rsidR="0019103B">
        <w:rPr>
          <w:rStyle w:val="Heading2Char"/>
        </w:rPr>
        <w:t>.4.2</w:t>
      </w:r>
      <w:bookmarkEnd w:id="62"/>
      <w:r w:rsidR="0019103B">
        <w:rPr>
          <w:noProof/>
          <w:lang w:val="en-GB"/>
        </w:rPr>
        <w:tab/>
      </w:r>
      <w:r w:rsidR="00A97187" w:rsidRPr="00520610">
        <w:rPr>
          <w:rStyle w:val="Heading2Char"/>
        </w:rPr>
        <w:t>Why Self-Attention</w:t>
      </w:r>
      <w:bookmarkEnd w:id="63"/>
    </w:p>
    <w:p w:rsidR="00734986" w:rsidRPr="001A4846" w:rsidRDefault="00A97187" w:rsidP="003311D0">
      <w:pPr>
        <w:spacing w:after="0"/>
        <w:jc w:val="both"/>
        <w:rPr>
          <w:rStyle w:val="fontstyle21"/>
          <w:rFonts w:asciiTheme="majorBidi" w:hAnsiTheme="majorBidi" w:cstheme="majorBidi"/>
          <w:i w:val="0"/>
          <w:iCs w:val="0"/>
          <w:sz w:val="24"/>
          <w:szCs w:val="24"/>
        </w:rPr>
      </w:pPr>
      <w:r w:rsidRPr="001A4846">
        <w:rPr>
          <w:rStyle w:val="fontstyle21"/>
          <w:rFonts w:asciiTheme="majorBidi" w:hAnsiTheme="majorBidi" w:cstheme="majorBidi"/>
          <w:i w:val="0"/>
          <w:iCs w:val="0"/>
          <w:sz w:val="24"/>
          <w:szCs w:val="24"/>
        </w:rPr>
        <w:t>In this section we compare various aspects of self-attention layers to the recurrent and convolutional layers commonly used for mapping one variable-length sequence of symbol representations</w:t>
      </w:r>
      <w:r w:rsidRPr="001A4846">
        <w:rPr>
          <w:rFonts w:cstheme="majorBidi"/>
          <w:color w:val="000000"/>
          <w:szCs w:val="24"/>
        </w:rPr>
        <w:t xml:space="preserve"> </w:t>
      </w:r>
      <w:r w:rsidRPr="001A4846">
        <w:rPr>
          <w:rStyle w:val="fontstyle31"/>
          <w:rFonts w:asciiTheme="majorBidi" w:hAnsiTheme="majorBidi" w:cstheme="majorBidi"/>
          <w:sz w:val="24"/>
          <w:szCs w:val="24"/>
        </w:rPr>
        <w:t>(</w:t>
      </w:r>
      <w:r w:rsidRPr="001A4846">
        <w:rPr>
          <w:rStyle w:val="fontstyle41"/>
          <w:rFonts w:asciiTheme="majorBidi" w:hAnsiTheme="majorBidi" w:cstheme="majorBidi"/>
          <w:sz w:val="24"/>
          <w:szCs w:val="24"/>
        </w:rPr>
        <w:t>x</w:t>
      </w:r>
      <w:r w:rsidRPr="001A4846">
        <w:rPr>
          <w:rStyle w:val="fontstyle51"/>
          <w:rFonts w:asciiTheme="majorBidi" w:hAnsiTheme="majorBidi" w:cstheme="majorBidi"/>
          <w:i w:val="0"/>
          <w:iCs w:val="0"/>
          <w:sz w:val="24"/>
          <w:szCs w:val="24"/>
        </w:rPr>
        <w:t>1</w:t>
      </w:r>
      <w:proofErr w:type="gramStart"/>
      <w:r w:rsidRPr="001A4846">
        <w:rPr>
          <w:rStyle w:val="fontstyle41"/>
          <w:rFonts w:asciiTheme="majorBidi" w:hAnsiTheme="majorBidi" w:cstheme="majorBidi"/>
          <w:sz w:val="24"/>
          <w:szCs w:val="24"/>
        </w:rPr>
        <w:t>; :</w:t>
      </w:r>
      <w:proofErr w:type="gramEnd"/>
      <w:r w:rsidRPr="001A4846">
        <w:rPr>
          <w:rStyle w:val="fontstyle41"/>
          <w:rFonts w:asciiTheme="majorBidi" w:hAnsiTheme="majorBidi" w:cstheme="majorBidi"/>
          <w:sz w:val="24"/>
          <w:szCs w:val="24"/>
        </w:rPr>
        <w:t xml:space="preserve">::; </w:t>
      </w:r>
      <w:proofErr w:type="spellStart"/>
      <w:r w:rsidRPr="001A4846">
        <w:rPr>
          <w:rStyle w:val="fontstyle41"/>
          <w:rFonts w:asciiTheme="majorBidi" w:hAnsiTheme="majorBidi" w:cstheme="majorBidi"/>
          <w:sz w:val="24"/>
          <w:szCs w:val="24"/>
        </w:rPr>
        <w:t>x</w:t>
      </w:r>
      <w:r w:rsidRPr="001A4846">
        <w:rPr>
          <w:rStyle w:val="fontstyle61"/>
          <w:rFonts w:asciiTheme="majorBidi" w:hAnsiTheme="majorBidi" w:cstheme="majorBidi"/>
          <w:sz w:val="24"/>
          <w:szCs w:val="24"/>
        </w:rPr>
        <w:t>n</w:t>
      </w:r>
      <w:proofErr w:type="spellEnd"/>
      <w:r w:rsidRPr="001A4846">
        <w:rPr>
          <w:rStyle w:val="fontstyle31"/>
          <w:rFonts w:asciiTheme="majorBidi" w:hAnsiTheme="majorBidi" w:cstheme="majorBidi"/>
          <w:sz w:val="24"/>
          <w:szCs w:val="24"/>
        </w:rPr>
        <w:t xml:space="preserve">) </w:t>
      </w:r>
      <w:r w:rsidRPr="001A4846">
        <w:rPr>
          <w:rStyle w:val="fontstyle21"/>
          <w:rFonts w:asciiTheme="majorBidi" w:hAnsiTheme="majorBidi" w:cstheme="majorBidi"/>
          <w:i w:val="0"/>
          <w:iCs w:val="0"/>
          <w:sz w:val="24"/>
          <w:szCs w:val="24"/>
        </w:rPr>
        <w:t xml:space="preserve">to another sequence of equal length </w:t>
      </w:r>
      <w:r w:rsidRPr="001A4846">
        <w:rPr>
          <w:rStyle w:val="fontstyle31"/>
          <w:rFonts w:asciiTheme="majorBidi" w:hAnsiTheme="majorBidi" w:cstheme="majorBidi"/>
          <w:sz w:val="24"/>
          <w:szCs w:val="24"/>
        </w:rPr>
        <w:t>(</w:t>
      </w:r>
      <w:r w:rsidRPr="001A4846">
        <w:rPr>
          <w:rStyle w:val="fontstyle41"/>
          <w:rFonts w:asciiTheme="majorBidi" w:hAnsiTheme="majorBidi" w:cstheme="majorBidi"/>
          <w:sz w:val="24"/>
          <w:szCs w:val="24"/>
        </w:rPr>
        <w:t>z</w:t>
      </w:r>
      <w:r w:rsidRPr="001A4846">
        <w:rPr>
          <w:rStyle w:val="fontstyle51"/>
          <w:rFonts w:asciiTheme="majorBidi" w:hAnsiTheme="majorBidi" w:cstheme="majorBidi"/>
          <w:i w:val="0"/>
          <w:iCs w:val="0"/>
          <w:sz w:val="24"/>
          <w:szCs w:val="24"/>
        </w:rPr>
        <w:t>1</w:t>
      </w:r>
      <w:r w:rsidRPr="001A4846">
        <w:rPr>
          <w:rStyle w:val="fontstyle41"/>
          <w:rFonts w:asciiTheme="majorBidi" w:hAnsiTheme="majorBidi" w:cstheme="majorBidi"/>
          <w:sz w:val="24"/>
          <w:szCs w:val="24"/>
        </w:rPr>
        <w:t xml:space="preserve">; :::; </w:t>
      </w:r>
      <w:proofErr w:type="spellStart"/>
      <w:r w:rsidRPr="001A4846">
        <w:rPr>
          <w:rStyle w:val="fontstyle41"/>
          <w:rFonts w:asciiTheme="majorBidi" w:hAnsiTheme="majorBidi" w:cstheme="majorBidi"/>
          <w:sz w:val="24"/>
          <w:szCs w:val="24"/>
        </w:rPr>
        <w:t>z</w:t>
      </w:r>
      <w:r w:rsidRPr="001A4846">
        <w:rPr>
          <w:rStyle w:val="fontstyle61"/>
          <w:rFonts w:asciiTheme="majorBidi" w:hAnsiTheme="majorBidi" w:cstheme="majorBidi"/>
          <w:sz w:val="24"/>
          <w:szCs w:val="24"/>
        </w:rPr>
        <w:t>n</w:t>
      </w:r>
      <w:proofErr w:type="spellEnd"/>
      <w:r w:rsidRPr="001A4846">
        <w:rPr>
          <w:rStyle w:val="fontstyle31"/>
          <w:rFonts w:asciiTheme="majorBidi" w:hAnsiTheme="majorBidi" w:cstheme="majorBidi"/>
          <w:sz w:val="24"/>
          <w:szCs w:val="24"/>
        </w:rPr>
        <w:t>)</w:t>
      </w:r>
      <w:r w:rsidRPr="001A4846">
        <w:rPr>
          <w:rStyle w:val="fontstyle21"/>
          <w:rFonts w:asciiTheme="majorBidi" w:hAnsiTheme="majorBidi" w:cstheme="majorBidi"/>
          <w:i w:val="0"/>
          <w:iCs w:val="0"/>
          <w:sz w:val="24"/>
          <w:szCs w:val="24"/>
        </w:rPr>
        <w:t xml:space="preserve">, with </w:t>
      </w:r>
      <w:r w:rsidRPr="001A4846">
        <w:rPr>
          <w:rStyle w:val="fontstyle41"/>
          <w:rFonts w:asciiTheme="majorBidi" w:hAnsiTheme="majorBidi" w:cstheme="majorBidi"/>
          <w:sz w:val="24"/>
          <w:szCs w:val="24"/>
        </w:rPr>
        <w:t>x</w:t>
      </w:r>
      <w:r w:rsidRPr="001A4846">
        <w:rPr>
          <w:rStyle w:val="fontstyle61"/>
          <w:rFonts w:asciiTheme="majorBidi" w:hAnsiTheme="majorBidi" w:cstheme="majorBidi"/>
          <w:sz w:val="24"/>
          <w:szCs w:val="24"/>
        </w:rPr>
        <w:t>i</w:t>
      </w:r>
      <w:r w:rsidRPr="001A4846">
        <w:rPr>
          <w:rStyle w:val="fontstyle41"/>
          <w:rFonts w:asciiTheme="majorBidi" w:hAnsiTheme="majorBidi" w:cstheme="majorBidi"/>
          <w:sz w:val="24"/>
          <w:szCs w:val="24"/>
        </w:rPr>
        <w:t xml:space="preserve">; </w:t>
      </w:r>
      <w:proofErr w:type="spellStart"/>
      <w:r w:rsidRPr="001A4846">
        <w:rPr>
          <w:rStyle w:val="fontstyle41"/>
          <w:rFonts w:asciiTheme="majorBidi" w:hAnsiTheme="majorBidi" w:cstheme="majorBidi"/>
          <w:sz w:val="24"/>
          <w:szCs w:val="24"/>
        </w:rPr>
        <w:t>z</w:t>
      </w:r>
      <w:r w:rsidRPr="001A4846">
        <w:rPr>
          <w:rStyle w:val="fontstyle61"/>
          <w:rFonts w:asciiTheme="majorBidi" w:hAnsiTheme="majorBidi" w:cstheme="majorBidi"/>
          <w:sz w:val="24"/>
          <w:szCs w:val="24"/>
        </w:rPr>
        <w:t>i</w:t>
      </w:r>
      <w:proofErr w:type="spellEnd"/>
      <w:r w:rsidRPr="001A4846">
        <w:rPr>
          <w:rStyle w:val="fontstyle61"/>
          <w:rFonts w:asciiTheme="majorBidi" w:hAnsiTheme="majorBidi" w:cstheme="majorBidi"/>
          <w:sz w:val="24"/>
          <w:szCs w:val="24"/>
        </w:rPr>
        <w:t xml:space="preserve"> </w:t>
      </w:r>
      <w:r w:rsidRPr="001A4846">
        <w:rPr>
          <w:rStyle w:val="fontstyle71"/>
          <w:rFonts w:asciiTheme="majorBidi" w:hAnsiTheme="majorBidi" w:cstheme="majorBidi"/>
          <w:sz w:val="24"/>
          <w:szCs w:val="24"/>
        </w:rPr>
        <w:t xml:space="preserve">2 </w:t>
      </w:r>
      <w:r w:rsidRPr="001A4846">
        <w:rPr>
          <w:rStyle w:val="fontstyle81"/>
          <w:rFonts w:asciiTheme="majorBidi" w:hAnsiTheme="majorBidi" w:cstheme="majorBidi"/>
          <w:sz w:val="24"/>
          <w:szCs w:val="24"/>
        </w:rPr>
        <w:t>R</w:t>
      </w:r>
      <w:r w:rsidRPr="001A4846">
        <w:rPr>
          <w:rStyle w:val="fontstyle61"/>
          <w:rFonts w:asciiTheme="majorBidi" w:hAnsiTheme="majorBidi" w:cstheme="majorBidi"/>
          <w:sz w:val="24"/>
          <w:szCs w:val="24"/>
        </w:rPr>
        <w:t>d</w:t>
      </w:r>
      <w:r w:rsidRPr="001A4846">
        <w:rPr>
          <w:rStyle w:val="fontstyle21"/>
          <w:rFonts w:asciiTheme="majorBidi" w:hAnsiTheme="majorBidi" w:cstheme="majorBidi"/>
          <w:i w:val="0"/>
          <w:iCs w:val="0"/>
          <w:sz w:val="24"/>
          <w:szCs w:val="24"/>
        </w:rPr>
        <w:t>, such as a hidden</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layer in a typical sequence transduction encoder or decoder. Motivating our use of self-attention</w:t>
      </w:r>
      <w:r w:rsidR="00520610" w:rsidRPr="001A4846">
        <w:rPr>
          <w:rStyle w:val="fontstyle21"/>
          <w:rFonts w:asciiTheme="majorBidi" w:hAnsiTheme="majorBidi" w:cstheme="majorBidi"/>
          <w:i w:val="0"/>
          <w:iCs w:val="0"/>
          <w:sz w:val="24"/>
          <w:szCs w:val="24"/>
        </w:rPr>
        <w:t>,</w:t>
      </w:r>
      <w:r w:rsidRPr="001A4846">
        <w:rPr>
          <w:rStyle w:val="fontstyle21"/>
          <w:rFonts w:asciiTheme="majorBidi" w:hAnsiTheme="majorBidi" w:cstheme="majorBidi"/>
          <w:i w:val="0"/>
          <w:iCs w:val="0"/>
          <w:sz w:val="24"/>
          <w:szCs w:val="24"/>
        </w:rPr>
        <w:t xml:space="preserve"> we</w:t>
      </w:r>
      <w:r w:rsidRPr="001A4846">
        <w:rPr>
          <w:rFonts w:cstheme="majorBidi"/>
          <w:color w:val="000000"/>
          <w:szCs w:val="24"/>
        </w:rPr>
        <w:t xml:space="preserve"> </w:t>
      </w:r>
      <w:r w:rsidR="00734986" w:rsidRPr="001A4846">
        <w:rPr>
          <w:rStyle w:val="fontstyle21"/>
          <w:rFonts w:asciiTheme="majorBidi" w:hAnsiTheme="majorBidi" w:cstheme="majorBidi"/>
          <w:i w:val="0"/>
          <w:iCs w:val="0"/>
          <w:sz w:val="24"/>
          <w:szCs w:val="24"/>
        </w:rPr>
        <w:t xml:space="preserve">consider three </w:t>
      </w:r>
      <w:r w:rsidRPr="001A4846">
        <w:rPr>
          <w:rStyle w:val="fontstyle21"/>
          <w:rFonts w:asciiTheme="majorBidi" w:hAnsiTheme="majorBidi" w:cstheme="majorBidi"/>
          <w:i w:val="0"/>
          <w:iCs w:val="0"/>
          <w:sz w:val="24"/>
          <w:szCs w:val="24"/>
        </w:rPr>
        <w:t>desiderata.</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One is the total computational complexity per layer. Another is the amount of computation that can</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be parallelized, as measured by the minimum number of sequential operations required.</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The third is the path length between long-range dependencies in the network. Learning long-range</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dependencies is a key challenge in many sequence transduction tasks. One key factor affecting the</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ability to learn such dependencies is the length of the paths forward and backward signals have to</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traverse in the network. The shorter these paths between any combination of positions in the input</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and output sequences, the easier it is to l</w:t>
      </w:r>
      <w:r w:rsidR="00520610" w:rsidRPr="001A4846">
        <w:rPr>
          <w:rStyle w:val="fontstyle21"/>
          <w:rFonts w:asciiTheme="majorBidi" w:hAnsiTheme="majorBidi" w:cstheme="majorBidi"/>
          <w:i w:val="0"/>
          <w:iCs w:val="0"/>
          <w:sz w:val="24"/>
          <w:szCs w:val="24"/>
        </w:rPr>
        <w:t>earn long-range dependencies</w:t>
      </w:r>
      <w:r w:rsidRPr="001A4846">
        <w:rPr>
          <w:rStyle w:val="fontstyle21"/>
          <w:rFonts w:asciiTheme="majorBidi" w:hAnsiTheme="majorBidi" w:cstheme="majorBidi"/>
          <w:i w:val="0"/>
          <w:iCs w:val="0"/>
          <w:sz w:val="24"/>
          <w:szCs w:val="24"/>
        </w:rPr>
        <w:t>. Hence we also compare</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the maximum path length between any two input and output positions in networks composed of the</w:t>
      </w:r>
      <w:r w:rsidR="00734986" w:rsidRPr="001A4846">
        <w:rPr>
          <w:rFonts w:cstheme="majorBidi"/>
          <w:color w:val="000000"/>
          <w:szCs w:val="24"/>
        </w:rPr>
        <w:t xml:space="preserve"> </w:t>
      </w:r>
      <w:r w:rsidRPr="001A4846">
        <w:rPr>
          <w:rStyle w:val="fontstyle21"/>
          <w:rFonts w:asciiTheme="majorBidi" w:hAnsiTheme="majorBidi" w:cstheme="majorBidi"/>
          <w:i w:val="0"/>
          <w:iCs w:val="0"/>
          <w:sz w:val="24"/>
          <w:szCs w:val="24"/>
        </w:rPr>
        <w:t>different layer types.</w:t>
      </w:r>
      <w:r w:rsidR="003311D0" w:rsidRPr="001A4846">
        <w:rPr>
          <w:rFonts w:cstheme="majorBidi"/>
          <w:color w:val="000000"/>
          <w:szCs w:val="24"/>
        </w:rPr>
        <w:t xml:space="preserve"> </w:t>
      </w:r>
      <w:r w:rsidRPr="001A4846">
        <w:rPr>
          <w:rStyle w:val="fontstyle21"/>
          <w:rFonts w:asciiTheme="majorBidi" w:hAnsiTheme="majorBidi" w:cstheme="majorBidi"/>
          <w:i w:val="0"/>
          <w:iCs w:val="0"/>
          <w:sz w:val="24"/>
          <w:szCs w:val="24"/>
        </w:rPr>
        <w:t>As noted in Table 1, a self-attention layer connects all positions with a constant number of sequentially</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 xml:space="preserve">executed operations, whereas a recurrent layer requires </w:t>
      </w:r>
      <w:r w:rsidRPr="001A4846">
        <w:rPr>
          <w:rStyle w:val="fontstyle41"/>
          <w:rFonts w:asciiTheme="majorBidi" w:hAnsiTheme="majorBidi" w:cstheme="majorBidi"/>
          <w:sz w:val="24"/>
          <w:szCs w:val="24"/>
        </w:rPr>
        <w:t>O</w:t>
      </w:r>
      <w:r w:rsidRPr="001A4846">
        <w:rPr>
          <w:rStyle w:val="fontstyle31"/>
          <w:rFonts w:asciiTheme="majorBidi" w:hAnsiTheme="majorBidi" w:cstheme="majorBidi"/>
          <w:sz w:val="24"/>
          <w:szCs w:val="24"/>
        </w:rPr>
        <w:t>(</w:t>
      </w:r>
      <w:r w:rsidRPr="001A4846">
        <w:rPr>
          <w:rStyle w:val="fontstyle41"/>
          <w:rFonts w:asciiTheme="majorBidi" w:hAnsiTheme="majorBidi" w:cstheme="majorBidi"/>
          <w:sz w:val="24"/>
          <w:szCs w:val="24"/>
        </w:rPr>
        <w:t>n</w:t>
      </w:r>
      <w:r w:rsidRPr="001A4846">
        <w:rPr>
          <w:rStyle w:val="fontstyle31"/>
          <w:rFonts w:asciiTheme="majorBidi" w:hAnsiTheme="majorBidi" w:cstheme="majorBidi"/>
          <w:sz w:val="24"/>
          <w:szCs w:val="24"/>
        </w:rPr>
        <w:t xml:space="preserve">) </w:t>
      </w:r>
      <w:r w:rsidRPr="001A4846">
        <w:rPr>
          <w:rStyle w:val="fontstyle21"/>
          <w:rFonts w:asciiTheme="majorBidi" w:hAnsiTheme="majorBidi" w:cstheme="majorBidi"/>
          <w:i w:val="0"/>
          <w:iCs w:val="0"/>
          <w:sz w:val="24"/>
          <w:szCs w:val="24"/>
        </w:rPr>
        <w:t>sequential operations. In terms of</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computational complexity, self-attention layers are faster than recurrent layers when the sequence</w:t>
      </w:r>
      <w:r w:rsidR="003311D0" w:rsidRPr="001A4846">
        <w:rPr>
          <w:rFonts w:cstheme="majorBidi"/>
          <w:color w:val="000000"/>
          <w:szCs w:val="24"/>
        </w:rPr>
        <w:t xml:space="preserve"> </w:t>
      </w:r>
      <w:r w:rsidRPr="001A4846">
        <w:rPr>
          <w:rStyle w:val="fontstyle21"/>
          <w:rFonts w:asciiTheme="majorBidi" w:hAnsiTheme="majorBidi" w:cstheme="majorBidi"/>
          <w:i w:val="0"/>
          <w:iCs w:val="0"/>
          <w:sz w:val="24"/>
          <w:szCs w:val="24"/>
        </w:rPr>
        <w:t xml:space="preserve">length </w:t>
      </w:r>
      <w:r w:rsidRPr="001A4846">
        <w:rPr>
          <w:rStyle w:val="fontstyle41"/>
          <w:rFonts w:asciiTheme="majorBidi" w:hAnsiTheme="majorBidi" w:cstheme="majorBidi"/>
          <w:sz w:val="24"/>
          <w:szCs w:val="24"/>
        </w:rPr>
        <w:t xml:space="preserve">n </w:t>
      </w:r>
      <w:r w:rsidRPr="001A4846">
        <w:rPr>
          <w:rStyle w:val="fontstyle21"/>
          <w:rFonts w:asciiTheme="majorBidi" w:hAnsiTheme="majorBidi" w:cstheme="majorBidi"/>
          <w:i w:val="0"/>
          <w:iCs w:val="0"/>
          <w:sz w:val="24"/>
          <w:szCs w:val="24"/>
        </w:rPr>
        <w:t xml:space="preserve">is smaller than the representation dimensionality </w:t>
      </w:r>
      <w:r w:rsidRPr="001A4846">
        <w:rPr>
          <w:rStyle w:val="fontstyle41"/>
          <w:rFonts w:asciiTheme="majorBidi" w:hAnsiTheme="majorBidi" w:cstheme="majorBidi"/>
          <w:sz w:val="24"/>
          <w:szCs w:val="24"/>
        </w:rPr>
        <w:t>d</w:t>
      </w:r>
      <w:r w:rsidRPr="001A4846">
        <w:rPr>
          <w:rStyle w:val="fontstyle21"/>
          <w:rFonts w:asciiTheme="majorBidi" w:hAnsiTheme="majorBidi" w:cstheme="majorBidi"/>
          <w:i w:val="0"/>
          <w:iCs w:val="0"/>
          <w:sz w:val="24"/>
          <w:szCs w:val="24"/>
        </w:rPr>
        <w:t>, which is most often the case with</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sentence representations used by state-of-the-art models in machine translations, such as word-piece</w:t>
      </w:r>
      <w:r w:rsidR="003311D0" w:rsidRPr="001A4846">
        <w:rPr>
          <w:rFonts w:cstheme="majorBidi"/>
          <w:color w:val="000000"/>
          <w:szCs w:val="24"/>
        </w:rPr>
        <w:t xml:space="preserve"> </w:t>
      </w:r>
      <w:r w:rsidR="003311D0" w:rsidRPr="001A4846">
        <w:rPr>
          <w:rStyle w:val="fontstyle21"/>
          <w:rFonts w:asciiTheme="majorBidi" w:hAnsiTheme="majorBidi" w:cstheme="majorBidi"/>
          <w:i w:val="0"/>
          <w:iCs w:val="0"/>
          <w:sz w:val="24"/>
          <w:szCs w:val="24"/>
        </w:rPr>
        <w:t xml:space="preserve">and byte-pair representations. To improve </w:t>
      </w:r>
      <w:r w:rsidRPr="001A4846">
        <w:rPr>
          <w:rStyle w:val="fontstyle21"/>
          <w:rFonts w:asciiTheme="majorBidi" w:hAnsiTheme="majorBidi" w:cstheme="majorBidi"/>
          <w:i w:val="0"/>
          <w:iCs w:val="0"/>
          <w:sz w:val="24"/>
          <w:szCs w:val="24"/>
        </w:rPr>
        <w:t>computational performance for tasks involving</w:t>
      </w:r>
      <w:r w:rsidR="00734986" w:rsidRPr="001A4846">
        <w:rPr>
          <w:rFonts w:cstheme="majorBidi"/>
          <w:color w:val="000000"/>
          <w:szCs w:val="24"/>
        </w:rPr>
        <w:t xml:space="preserve"> </w:t>
      </w:r>
      <w:r w:rsidRPr="001A4846">
        <w:rPr>
          <w:rStyle w:val="fontstyle21"/>
          <w:rFonts w:asciiTheme="majorBidi" w:hAnsiTheme="majorBidi" w:cstheme="majorBidi"/>
          <w:i w:val="0"/>
          <w:iCs w:val="0"/>
          <w:sz w:val="24"/>
          <w:szCs w:val="24"/>
        </w:rPr>
        <w:t xml:space="preserve">very long sequences, self-attention could be restricted to considering only a neighborhood of size </w:t>
      </w:r>
      <w:r w:rsidRPr="001A4846">
        <w:rPr>
          <w:rStyle w:val="fontstyle41"/>
          <w:rFonts w:asciiTheme="majorBidi" w:hAnsiTheme="majorBidi" w:cstheme="majorBidi"/>
          <w:sz w:val="24"/>
          <w:szCs w:val="24"/>
        </w:rPr>
        <w:t xml:space="preserve">r </w:t>
      </w:r>
      <w:r w:rsidRPr="001A4846">
        <w:rPr>
          <w:rStyle w:val="fontstyle21"/>
          <w:rFonts w:asciiTheme="majorBidi" w:hAnsiTheme="majorBidi" w:cstheme="majorBidi"/>
          <w:i w:val="0"/>
          <w:iCs w:val="0"/>
          <w:sz w:val="24"/>
          <w:szCs w:val="24"/>
        </w:rPr>
        <w:t>in</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6</w:t>
      </w:r>
      <w:r w:rsidRPr="001A4846">
        <w:rPr>
          <w:rFonts w:cstheme="majorBidi"/>
          <w:szCs w:val="24"/>
        </w:rPr>
        <w:t xml:space="preserve"> </w:t>
      </w:r>
      <w:r w:rsidRPr="001A4846">
        <w:rPr>
          <w:rStyle w:val="fontstyle21"/>
          <w:rFonts w:asciiTheme="majorBidi" w:hAnsiTheme="majorBidi" w:cstheme="majorBidi"/>
          <w:i w:val="0"/>
          <w:iCs w:val="0"/>
          <w:sz w:val="24"/>
          <w:szCs w:val="24"/>
        </w:rPr>
        <w:t>the input sequence centered around the respective output position. This would increase the maximum</w:t>
      </w:r>
      <w:r w:rsidR="00734986" w:rsidRPr="001A4846">
        <w:rPr>
          <w:rFonts w:cstheme="majorBidi"/>
          <w:color w:val="000000"/>
          <w:szCs w:val="24"/>
        </w:rPr>
        <w:t xml:space="preserve"> </w:t>
      </w:r>
      <w:r w:rsidRPr="001A4846">
        <w:rPr>
          <w:rStyle w:val="fontstyle21"/>
          <w:rFonts w:asciiTheme="majorBidi" w:hAnsiTheme="majorBidi" w:cstheme="majorBidi"/>
          <w:i w:val="0"/>
          <w:iCs w:val="0"/>
          <w:sz w:val="24"/>
          <w:szCs w:val="24"/>
        </w:rPr>
        <w:t xml:space="preserve">path length to </w:t>
      </w:r>
      <w:r w:rsidRPr="001A4846">
        <w:rPr>
          <w:rStyle w:val="fontstyle41"/>
          <w:rFonts w:asciiTheme="majorBidi" w:hAnsiTheme="majorBidi" w:cstheme="majorBidi"/>
          <w:sz w:val="24"/>
          <w:szCs w:val="24"/>
        </w:rPr>
        <w:t>O</w:t>
      </w:r>
      <w:r w:rsidRPr="001A4846">
        <w:rPr>
          <w:rStyle w:val="fontstyle31"/>
          <w:rFonts w:asciiTheme="majorBidi" w:hAnsiTheme="majorBidi" w:cstheme="majorBidi"/>
          <w:sz w:val="24"/>
          <w:szCs w:val="24"/>
        </w:rPr>
        <w:t>(</w:t>
      </w:r>
      <w:r w:rsidRPr="001A4846">
        <w:rPr>
          <w:rStyle w:val="fontstyle41"/>
          <w:rFonts w:asciiTheme="majorBidi" w:hAnsiTheme="majorBidi" w:cstheme="majorBidi"/>
          <w:sz w:val="24"/>
          <w:szCs w:val="24"/>
        </w:rPr>
        <w:t>n=r</w:t>
      </w:r>
      <w:r w:rsidRPr="001A4846">
        <w:rPr>
          <w:rStyle w:val="fontstyle31"/>
          <w:rFonts w:asciiTheme="majorBidi" w:hAnsiTheme="majorBidi" w:cstheme="majorBidi"/>
          <w:sz w:val="24"/>
          <w:szCs w:val="24"/>
        </w:rPr>
        <w:t>)</w:t>
      </w:r>
      <w:r w:rsidRPr="001A4846">
        <w:rPr>
          <w:rStyle w:val="fontstyle21"/>
          <w:rFonts w:asciiTheme="majorBidi" w:hAnsiTheme="majorBidi" w:cstheme="majorBidi"/>
          <w:i w:val="0"/>
          <w:iCs w:val="0"/>
          <w:sz w:val="24"/>
          <w:szCs w:val="24"/>
        </w:rPr>
        <w:t>. We plan to investigate this approach further in future work.</w:t>
      </w:r>
    </w:p>
    <w:p w:rsidR="003311D0" w:rsidRPr="001A4846" w:rsidRDefault="00A97187" w:rsidP="003311D0">
      <w:pPr>
        <w:spacing w:after="0"/>
        <w:jc w:val="both"/>
        <w:rPr>
          <w:rStyle w:val="fontstyle21"/>
          <w:rFonts w:asciiTheme="majorBidi" w:hAnsiTheme="majorBidi" w:cstheme="majorBidi"/>
          <w:i w:val="0"/>
          <w:iCs w:val="0"/>
          <w:sz w:val="24"/>
          <w:szCs w:val="24"/>
        </w:rPr>
      </w:pPr>
      <w:r w:rsidRPr="001A4846">
        <w:rPr>
          <w:rStyle w:val="fontstyle21"/>
          <w:rFonts w:asciiTheme="majorBidi" w:hAnsiTheme="majorBidi" w:cstheme="majorBidi"/>
          <w:i w:val="0"/>
          <w:iCs w:val="0"/>
          <w:sz w:val="24"/>
          <w:szCs w:val="24"/>
        </w:rPr>
        <w:lastRenderedPageBreak/>
        <w:t xml:space="preserve">A single convolutional layer with kernel width </w:t>
      </w:r>
      <w:r w:rsidRPr="001A4846">
        <w:rPr>
          <w:rStyle w:val="fontstyle41"/>
          <w:rFonts w:asciiTheme="majorBidi" w:hAnsiTheme="majorBidi" w:cstheme="majorBidi"/>
          <w:sz w:val="24"/>
          <w:szCs w:val="24"/>
        </w:rPr>
        <w:t xml:space="preserve">k &lt; n </w:t>
      </w:r>
      <w:r w:rsidRPr="001A4846">
        <w:rPr>
          <w:rStyle w:val="fontstyle21"/>
          <w:rFonts w:asciiTheme="majorBidi" w:hAnsiTheme="majorBidi" w:cstheme="majorBidi"/>
          <w:i w:val="0"/>
          <w:iCs w:val="0"/>
          <w:sz w:val="24"/>
          <w:szCs w:val="24"/>
        </w:rPr>
        <w:t>does not connect all pairs of input and output</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 xml:space="preserve">positions. Doing so requires a stack of </w:t>
      </w:r>
      <w:r w:rsidRPr="001A4846">
        <w:rPr>
          <w:rStyle w:val="fontstyle41"/>
          <w:rFonts w:asciiTheme="majorBidi" w:hAnsiTheme="majorBidi" w:cstheme="majorBidi"/>
          <w:sz w:val="24"/>
          <w:szCs w:val="24"/>
        </w:rPr>
        <w:t>O</w:t>
      </w:r>
      <w:r w:rsidRPr="001A4846">
        <w:rPr>
          <w:rStyle w:val="fontstyle31"/>
          <w:rFonts w:asciiTheme="majorBidi" w:hAnsiTheme="majorBidi" w:cstheme="majorBidi"/>
          <w:sz w:val="24"/>
          <w:szCs w:val="24"/>
        </w:rPr>
        <w:t>(</w:t>
      </w:r>
      <w:r w:rsidRPr="001A4846">
        <w:rPr>
          <w:rStyle w:val="fontstyle41"/>
          <w:rFonts w:asciiTheme="majorBidi" w:hAnsiTheme="majorBidi" w:cstheme="majorBidi"/>
          <w:sz w:val="24"/>
          <w:szCs w:val="24"/>
        </w:rPr>
        <w:t>n=k</w:t>
      </w:r>
      <w:r w:rsidRPr="001A4846">
        <w:rPr>
          <w:rStyle w:val="fontstyle31"/>
          <w:rFonts w:asciiTheme="majorBidi" w:hAnsiTheme="majorBidi" w:cstheme="majorBidi"/>
          <w:sz w:val="24"/>
          <w:szCs w:val="24"/>
        </w:rPr>
        <w:t xml:space="preserve">) </w:t>
      </w:r>
      <w:r w:rsidRPr="001A4846">
        <w:rPr>
          <w:rStyle w:val="fontstyle21"/>
          <w:rFonts w:asciiTheme="majorBidi" w:hAnsiTheme="majorBidi" w:cstheme="majorBidi"/>
          <w:i w:val="0"/>
          <w:iCs w:val="0"/>
          <w:sz w:val="24"/>
          <w:szCs w:val="24"/>
        </w:rPr>
        <w:t>convolutional layers in the case of contiguous kernels,</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 xml:space="preserve">or </w:t>
      </w:r>
      <w:r w:rsidRPr="001A4846">
        <w:rPr>
          <w:rStyle w:val="fontstyle41"/>
          <w:rFonts w:asciiTheme="majorBidi" w:hAnsiTheme="majorBidi" w:cstheme="majorBidi"/>
          <w:sz w:val="24"/>
          <w:szCs w:val="24"/>
        </w:rPr>
        <w:t>O</w:t>
      </w:r>
      <w:r w:rsidRPr="001A4846">
        <w:rPr>
          <w:rStyle w:val="fontstyle31"/>
          <w:rFonts w:asciiTheme="majorBidi" w:hAnsiTheme="majorBidi" w:cstheme="majorBidi"/>
          <w:sz w:val="24"/>
          <w:szCs w:val="24"/>
        </w:rPr>
        <w:t>(</w:t>
      </w:r>
      <w:proofErr w:type="spellStart"/>
      <w:r w:rsidRPr="001A4846">
        <w:rPr>
          <w:rStyle w:val="fontstyle41"/>
          <w:rFonts w:asciiTheme="majorBidi" w:hAnsiTheme="majorBidi" w:cstheme="majorBidi"/>
          <w:sz w:val="24"/>
          <w:szCs w:val="24"/>
        </w:rPr>
        <w:t>log</w:t>
      </w:r>
      <w:r w:rsidRPr="001A4846">
        <w:rPr>
          <w:rStyle w:val="fontstyle61"/>
          <w:rFonts w:asciiTheme="majorBidi" w:hAnsiTheme="majorBidi" w:cstheme="majorBidi"/>
          <w:sz w:val="24"/>
          <w:szCs w:val="24"/>
        </w:rPr>
        <w:t>k</w:t>
      </w:r>
      <w:proofErr w:type="spellEnd"/>
      <w:r w:rsidRPr="001A4846">
        <w:rPr>
          <w:rStyle w:val="fontstyle31"/>
          <w:rFonts w:asciiTheme="majorBidi" w:hAnsiTheme="majorBidi" w:cstheme="majorBidi"/>
          <w:sz w:val="24"/>
          <w:szCs w:val="24"/>
        </w:rPr>
        <w:t>(</w:t>
      </w:r>
      <w:r w:rsidRPr="001A4846">
        <w:rPr>
          <w:rStyle w:val="fontstyle41"/>
          <w:rFonts w:asciiTheme="majorBidi" w:hAnsiTheme="majorBidi" w:cstheme="majorBidi"/>
          <w:sz w:val="24"/>
          <w:szCs w:val="24"/>
        </w:rPr>
        <w:t>n</w:t>
      </w:r>
      <w:r w:rsidR="003311D0" w:rsidRPr="001A4846">
        <w:rPr>
          <w:rStyle w:val="fontstyle31"/>
          <w:rFonts w:asciiTheme="majorBidi" w:hAnsiTheme="majorBidi" w:cstheme="majorBidi"/>
          <w:sz w:val="24"/>
          <w:szCs w:val="24"/>
        </w:rPr>
        <w:t>))</w:t>
      </w:r>
      <w:r w:rsidRPr="001A4846">
        <w:rPr>
          <w:rStyle w:val="fontstyle21"/>
          <w:rFonts w:asciiTheme="majorBidi" w:hAnsiTheme="majorBidi" w:cstheme="majorBidi"/>
          <w:i w:val="0"/>
          <w:iCs w:val="0"/>
          <w:sz w:val="24"/>
          <w:szCs w:val="24"/>
        </w:rPr>
        <w:t>in the case of dilated convolutions [18], increasing the length of the longest paths</w:t>
      </w:r>
      <w:r w:rsidRPr="001A4846">
        <w:rPr>
          <w:rFonts w:cstheme="majorBidi"/>
          <w:color w:val="000000"/>
          <w:szCs w:val="24"/>
        </w:rPr>
        <w:br/>
      </w:r>
      <w:r w:rsidRPr="001A4846">
        <w:rPr>
          <w:rStyle w:val="fontstyle21"/>
          <w:rFonts w:asciiTheme="majorBidi" w:hAnsiTheme="majorBidi" w:cstheme="majorBidi"/>
          <w:i w:val="0"/>
          <w:iCs w:val="0"/>
          <w:sz w:val="24"/>
          <w:szCs w:val="24"/>
        </w:rPr>
        <w:t>between any two positions in the network. Convolutional layers are generally more expensive than</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 xml:space="preserve">recurrent layers, by a factor of </w:t>
      </w:r>
      <w:r w:rsidRPr="001A4846">
        <w:rPr>
          <w:rStyle w:val="fontstyle41"/>
          <w:rFonts w:asciiTheme="majorBidi" w:hAnsiTheme="majorBidi" w:cstheme="majorBidi"/>
          <w:sz w:val="24"/>
          <w:szCs w:val="24"/>
        </w:rPr>
        <w:t>k</w:t>
      </w:r>
      <w:r w:rsidRPr="001A4846">
        <w:rPr>
          <w:rStyle w:val="fontstyle21"/>
          <w:rFonts w:asciiTheme="majorBidi" w:hAnsiTheme="majorBidi" w:cstheme="majorBidi"/>
          <w:i w:val="0"/>
          <w:iCs w:val="0"/>
          <w:sz w:val="24"/>
          <w:szCs w:val="24"/>
        </w:rPr>
        <w:t>. Separable convolutions, however, decrease the complexity</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 xml:space="preserve">considerably, to </w:t>
      </w:r>
      <w:r w:rsidRPr="001A4846">
        <w:rPr>
          <w:rStyle w:val="fontstyle41"/>
          <w:rFonts w:asciiTheme="majorBidi" w:hAnsiTheme="majorBidi" w:cstheme="majorBidi"/>
          <w:sz w:val="24"/>
          <w:szCs w:val="24"/>
        </w:rPr>
        <w:t>O</w:t>
      </w:r>
      <w:r w:rsidRPr="001A4846">
        <w:rPr>
          <w:rStyle w:val="fontstyle31"/>
          <w:rFonts w:asciiTheme="majorBidi" w:hAnsiTheme="majorBidi" w:cstheme="majorBidi"/>
          <w:sz w:val="24"/>
          <w:szCs w:val="24"/>
        </w:rPr>
        <w:t>(</w:t>
      </w:r>
      <w:r w:rsidR="003311D0" w:rsidRPr="001A4846">
        <w:rPr>
          <w:rStyle w:val="fontstyle41"/>
          <w:rFonts w:asciiTheme="majorBidi" w:hAnsiTheme="majorBidi" w:cstheme="majorBidi"/>
          <w:sz w:val="24"/>
          <w:szCs w:val="24"/>
        </w:rPr>
        <w:t>k</w:t>
      </w:r>
      <w:r w:rsidR="003311D0" w:rsidRPr="001A4846">
        <w:rPr>
          <w:rStyle w:val="fontstyle71"/>
          <w:rFonts w:asciiTheme="majorBidi" w:hAnsiTheme="majorBidi" w:cstheme="majorBidi"/>
          <w:sz w:val="24"/>
          <w:szCs w:val="24"/>
        </w:rPr>
        <w:t>·</w:t>
      </w:r>
      <w:r w:rsidR="003311D0" w:rsidRPr="001A4846">
        <w:rPr>
          <w:rStyle w:val="fontstyle41"/>
          <w:rFonts w:asciiTheme="majorBidi" w:hAnsiTheme="majorBidi" w:cstheme="majorBidi"/>
          <w:sz w:val="24"/>
          <w:szCs w:val="24"/>
        </w:rPr>
        <w:t>n</w:t>
      </w:r>
      <w:r w:rsidR="003311D0" w:rsidRPr="001A4846">
        <w:rPr>
          <w:rStyle w:val="fontstyle71"/>
          <w:rFonts w:asciiTheme="majorBidi" w:hAnsiTheme="majorBidi" w:cstheme="majorBidi"/>
          <w:sz w:val="24"/>
          <w:szCs w:val="24"/>
        </w:rPr>
        <w:t>·</w:t>
      </w:r>
      <w:r w:rsidR="003311D0" w:rsidRPr="001A4846">
        <w:rPr>
          <w:rStyle w:val="fontstyle41"/>
          <w:rFonts w:asciiTheme="majorBidi" w:hAnsiTheme="majorBidi" w:cstheme="majorBidi"/>
          <w:sz w:val="24"/>
          <w:szCs w:val="24"/>
        </w:rPr>
        <w:t>d</w:t>
      </w:r>
      <w:r w:rsidR="003311D0" w:rsidRPr="001A4846">
        <w:rPr>
          <w:rStyle w:val="fontstyle31"/>
          <w:rFonts w:asciiTheme="majorBidi" w:hAnsiTheme="majorBidi" w:cstheme="majorBidi"/>
          <w:sz w:val="24"/>
          <w:szCs w:val="24"/>
        </w:rPr>
        <w:t>+</w:t>
      </w:r>
      <w:r w:rsidR="003311D0" w:rsidRPr="001A4846">
        <w:rPr>
          <w:rStyle w:val="fontstyle41"/>
          <w:rFonts w:asciiTheme="majorBidi" w:hAnsiTheme="majorBidi" w:cstheme="majorBidi"/>
          <w:sz w:val="24"/>
          <w:szCs w:val="24"/>
        </w:rPr>
        <w:t>n</w:t>
      </w:r>
      <w:r w:rsidR="003311D0" w:rsidRPr="001A4846">
        <w:rPr>
          <w:rStyle w:val="fontstyle71"/>
          <w:rFonts w:asciiTheme="majorBidi" w:hAnsiTheme="majorBidi" w:cstheme="majorBidi"/>
          <w:sz w:val="24"/>
          <w:szCs w:val="24"/>
        </w:rPr>
        <w:t>·</w:t>
      </w:r>
      <w:r w:rsidRPr="001A4846">
        <w:rPr>
          <w:rStyle w:val="fontstyle41"/>
          <w:rFonts w:asciiTheme="majorBidi" w:hAnsiTheme="majorBidi" w:cstheme="majorBidi"/>
          <w:sz w:val="24"/>
          <w:szCs w:val="24"/>
        </w:rPr>
        <w:t>d</w:t>
      </w:r>
      <w:r w:rsidRPr="001A4846">
        <w:rPr>
          <w:rStyle w:val="fontstyle51"/>
          <w:rFonts w:asciiTheme="majorBidi" w:hAnsiTheme="majorBidi" w:cstheme="majorBidi"/>
          <w:i w:val="0"/>
          <w:iCs w:val="0"/>
          <w:sz w:val="24"/>
          <w:szCs w:val="24"/>
        </w:rPr>
        <w:t>2</w:t>
      </w:r>
      <w:r w:rsidRPr="001A4846">
        <w:rPr>
          <w:rStyle w:val="fontstyle31"/>
          <w:rFonts w:asciiTheme="majorBidi" w:hAnsiTheme="majorBidi" w:cstheme="majorBidi"/>
          <w:sz w:val="24"/>
          <w:szCs w:val="24"/>
        </w:rPr>
        <w:t>)</w:t>
      </w:r>
      <w:r w:rsidRPr="001A4846">
        <w:rPr>
          <w:rStyle w:val="fontstyle21"/>
          <w:rFonts w:asciiTheme="majorBidi" w:hAnsiTheme="majorBidi" w:cstheme="majorBidi"/>
          <w:i w:val="0"/>
          <w:iCs w:val="0"/>
          <w:sz w:val="24"/>
          <w:szCs w:val="24"/>
        </w:rPr>
        <w:t xml:space="preserve">. Even with </w:t>
      </w:r>
      <w:r w:rsidRPr="001A4846">
        <w:rPr>
          <w:rStyle w:val="fontstyle41"/>
          <w:rFonts w:asciiTheme="majorBidi" w:hAnsiTheme="majorBidi" w:cstheme="majorBidi"/>
          <w:sz w:val="24"/>
          <w:szCs w:val="24"/>
        </w:rPr>
        <w:t xml:space="preserve">k </w:t>
      </w:r>
      <w:r w:rsidRPr="001A4846">
        <w:rPr>
          <w:rStyle w:val="fontstyle31"/>
          <w:rFonts w:asciiTheme="majorBidi" w:hAnsiTheme="majorBidi" w:cstheme="majorBidi"/>
          <w:sz w:val="24"/>
          <w:szCs w:val="24"/>
        </w:rPr>
        <w:t xml:space="preserve">= </w:t>
      </w:r>
      <w:r w:rsidRPr="001A4846">
        <w:rPr>
          <w:rStyle w:val="fontstyle41"/>
          <w:rFonts w:asciiTheme="majorBidi" w:hAnsiTheme="majorBidi" w:cstheme="majorBidi"/>
          <w:sz w:val="24"/>
          <w:szCs w:val="24"/>
        </w:rPr>
        <w:t>n</w:t>
      </w:r>
      <w:r w:rsidRPr="001A4846">
        <w:rPr>
          <w:rStyle w:val="fontstyle21"/>
          <w:rFonts w:asciiTheme="majorBidi" w:hAnsiTheme="majorBidi" w:cstheme="majorBidi"/>
          <w:i w:val="0"/>
          <w:iCs w:val="0"/>
          <w:sz w:val="24"/>
          <w:szCs w:val="24"/>
        </w:rPr>
        <w:t>, however, the complexity of a separable</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convolution is equal to the combination of a self-attention layer and a point-wise feed-forward layer,</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the approach we take in our model.</w:t>
      </w:r>
    </w:p>
    <w:p w:rsidR="00A97187" w:rsidRPr="001A4846" w:rsidRDefault="00A97187" w:rsidP="003311D0">
      <w:pPr>
        <w:spacing w:after="0"/>
        <w:jc w:val="both"/>
        <w:rPr>
          <w:rStyle w:val="fontstyle21"/>
          <w:rFonts w:asciiTheme="majorBidi" w:hAnsiTheme="majorBidi" w:cstheme="majorBidi"/>
          <w:i w:val="0"/>
          <w:iCs w:val="0"/>
          <w:sz w:val="24"/>
          <w:szCs w:val="24"/>
        </w:rPr>
      </w:pPr>
      <w:r w:rsidRPr="001A4846">
        <w:rPr>
          <w:rStyle w:val="fontstyle21"/>
          <w:rFonts w:asciiTheme="majorBidi" w:hAnsiTheme="majorBidi" w:cstheme="majorBidi"/>
          <w:i w:val="0"/>
          <w:iCs w:val="0"/>
          <w:sz w:val="24"/>
          <w:szCs w:val="24"/>
        </w:rPr>
        <w:t>As side benefit, self-attention could yield more interpretable models. We inspect attention distributions</w:t>
      </w:r>
      <w:r w:rsidR="003311D0" w:rsidRPr="001A4846">
        <w:rPr>
          <w:rFonts w:cstheme="majorBidi"/>
          <w:color w:val="000000"/>
          <w:szCs w:val="24"/>
        </w:rPr>
        <w:t xml:space="preserve"> </w:t>
      </w:r>
      <w:r w:rsidRPr="001A4846">
        <w:rPr>
          <w:rStyle w:val="fontstyle21"/>
          <w:rFonts w:asciiTheme="majorBidi" w:hAnsiTheme="majorBidi" w:cstheme="majorBidi"/>
          <w:i w:val="0"/>
          <w:iCs w:val="0"/>
          <w:sz w:val="24"/>
          <w:szCs w:val="24"/>
        </w:rPr>
        <w:t>from our models and present and discuss examples in the appendix. Not only do individual attention</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heads clearly learn to perform different tasks, many appear to exhibit behavior related to the syntactic</w:t>
      </w:r>
      <w:r w:rsidRPr="001A4846">
        <w:rPr>
          <w:rFonts w:cstheme="majorBidi"/>
          <w:color w:val="000000"/>
          <w:szCs w:val="24"/>
        </w:rPr>
        <w:t xml:space="preserve"> </w:t>
      </w:r>
      <w:r w:rsidRPr="001A4846">
        <w:rPr>
          <w:rStyle w:val="fontstyle21"/>
          <w:rFonts w:asciiTheme="majorBidi" w:hAnsiTheme="majorBidi" w:cstheme="majorBidi"/>
          <w:i w:val="0"/>
          <w:iCs w:val="0"/>
          <w:sz w:val="24"/>
          <w:szCs w:val="24"/>
        </w:rPr>
        <w:t>and semantic structure of the sentences.</w:t>
      </w:r>
    </w:p>
    <w:p w:rsidR="00A97187" w:rsidRPr="00734986" w:rsidRDefault="00A97187" w:rsidP="00EA446E">
      <w:pPr>
        <w:spacing w:after="0"/>
        <w:jc w:val="center"/>
        <w:rPr>
          <w:rFonts w:cstheme="majorBidi"/>
        </w:rPr>
      </w:pPr>
      <w:r w:rsidRPr="00734986">
        <w:rPr>
          <w:rFonts w:cstheme="majorBidi"/>
          <w:noProof/>
        </w:rPr>
        <w:drawing>
          <wp:inline distT="0" distB="0" distL="0" distR="0" wp14:anchorId="59B11F87" wp14:editId="7B1350E9">
            <wp:extent cx="4876800" cy="1498418"/>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1.PNG"/>
                    <pic:cNvPicPr/>
                  </pic:nvPicPr>
                  <pic:blipFill rotWithShape="1">
                    <a:blip r:embed="rId85">
                      <a:extLst>
                        <a:ext uri="{28A0092B-C50C-407E-A947-70E740481C1C}">
                          <a14:useLocalDpi xmlns:a14="http://schemas.microsoft.com/office/drawing/2010/main" val="0"/>
                        </a:ext>
                      </a:extLst>
                    </a:blip>
                    <a:srcRect l="4878" t="21947" r="5902" b="5096"/>
                    <a:stretch/>
                  </pic:blipFill>
                  <pic:spPr bwMode="auto">
                    <a:xfrm>
                      <a:off x="0" y="0"/>
                      <a:ext cx="4889162" cy="1502216"/>
                    </a:xfrm>
                    <a:prstGeom prst="rect">
                      <a:avLst/>
                    </a:prstGeom>
                    <a:ln>
                      <a:noFill/>
                    </a:ln>
                    <a:extLst>
                      <a:ext uri="{53640926-AAD7-44D8-BBD7-CCE9431645EC}">
                        <a14:shadowObscured xmlns:a14="http://schemas.microsoft.com/office/drawing/2010/main"/>
                      </a:ext>
                    </a:extLst>
                  </pic:spPr>
                </pic:pic>
              </a:graphicData>
            </a:graphic>
          </wp:inline>
        </w:drawing>
      </w:r>
    </w:p>
    <w:p w:rsidR="00A97187" w:rsidRPr="00734986" w:rsidRDefault="00A97187" w:rsidP="00EA446E">
      <w:pPr>
        <w:pStyle w:val="ListParagraph"/>
        <w:spacing w:after="0"/>
        <w:rPr>
          <w:rFonts w:cstheme="majorBidi"/>
        </w:rPr>
      </w:pPr>
    </w:p>
    <w:p w:rsidR="00A97187" w:rsidRPr="00520610" w:rsidRDefault="001A4846" w:rsidP="00EA446E">
      <w:pPr>
        <w:pStyle w:val="Heading2"/>
      </w:pPr>
      <w:bookmarkStart w:id="64" w:name="_Toc47269640"/>
      <w:bookmarkStart w:id="65" w:name="_Toc47814310"/>
      <w:r>
        <w:t>3</w:t>
      </w:r>
      <w:r w:rsidR="0019103B">
        <w:t>.4.3</w:t>
      </w:r>
      <w:r w:rsidR="0019103B">
        <w:rPr>
          <w:noProof/>
          <w:lang w:val="en-GB"/>
        </w:rPr>
        <w:tab/>
      </w:r>
      <w:r w:rsidR="00734986">
        <w:t xml:space="preserve">Representing The Order of </w:t>
      </w:r>
      <w:proofErr w:type="gramStart"/>
      <w:r w:rsidR="00734986">
        <w:t>T</w:t>
      </w:r>
      <w:r w:rsidR="00A97187" w:rsidRPr="00520610">
        <w:t>he</w:t>
      </w:r>
      <w:proofErr w:type="gramEnd"/>
      <w:r w:rsidR="00A97187" w:rsidRPr="00520610">
        <w:t xml:space="preserve"> Sequence Using Positional Encoding</w:t>
      </w:r>
      <w:bookmarkEnd w:id="64"/>
      <w:bookmarkEnd w:id="65"/>
    </w:p>
    <w:p w:rsidR="00A97187" w:rsidRPr="001A4846" w:rsidRDefault="00A97187" w:rsidP="003311D0">
      <w:pPr>
        <w:pStyle w:val="NormalWeb"/>
        <w:spacing w:before="225" w:beforeAutospacing="0" w:after="0" w:afterAutospacing="0"/>
        <w:jc w:val="both"/>
        <w:textAlignment w:val="baseline"/>
        <w:rPr>
          <w:rFonts w:asciiTheme="majorBidi" w:hAnsiTheme="majorBidi" w:cstheme="majorBidi"/>
        </w:rPr>
      </w:pPr>
      <w:r w:rsidRPr="001A4846">
        <w:rPr>
          <w:rFonts w:asciiTheme="majorBidi" w:hAnsiTheme="majorBidi" w:cstheme="majorBidi"/>
        </w:rPr>
        <w:t>One thing that’s missing from the model as we have described it so far is a way to account for the order of the words in the input sequence. To address this, the transformer adds a vector to each input embedding. These vectors follow a specific pattern that the model learns, which helps it determine the position of each word, or the distance between different words in the sequence. The intuition here is that adding these values to the embedding provides meaningful distances between the embedding vectors once they’re projected into Q/K/V vectors and during dot-product attention.</w:t>
      </w:r>
    </w:p>
    <w:p w:rsidR="00A97187" w:rsidRPr="001A4846" w:rsidRDefault="00A97187" w:rsidP="003311D0">
      <w:pPr>
        <w:pStyle w:val="NormalWeb"/>
        <w:spacing w:before="225" w:beforeAutospacing="0" w:after="0" w:afterAutospacing="0"/>
        <w:jc w:val="both"/>
        <w:textAlignment w:val="baseline"/>
        <w:rPr>
          <w:rStyle w:val="fontstyle01"/>
          <w:rFonts w:asciiTheme="majorBidi" w:hAnsiTheme="majorBidi" w:cstheme="majorBidi"/>
          <w:color w:val="auto"/>
          <w:sz w:val="24"/>
          <w:szCs w:val="24"/>
        </w:rPr>
      </w:pPr>
      <w:r w:rsidRPr="001A4846">
        <w:rPr>
          <w:rStyle w:val="fontstyle01"/>
          <w:rFonts w:asciiTheme="majorBidi" w:hAnsiTheme="majorBidi" w:cstheme="majorBidi"/>
          <w:color w:val="auto"/>
          <w:sz w:val="24"/>
          <w:szCs w:val="24"/>
        </w:rPr>
        <w:t>In this work, we use sine and cosine functions of different frequencies:</w:t>
      </w:r>
    </w:p>
    <w:p w:rsidR="00A97187" w:rsidRPr="00734986" w:rsidRDefault="00A97187" w:rsidP="00EA446E">
      <w:pPr>
        <w:pStyle w:val="NormalWeb"/>
        <w:spacing w:before="225" w:beforeAutospacing="0" w:after="0" w:afterAutospacing="0"/>
        <w:jc w:val="center"/>
        <w:textAlignment w:val="baseline"/>
        <w:rPr>
          <w:rStyle w:val="fontstyle21"/>
          <w:rFonts w:asciiTheme="majorBidi" w:hAnsiTheme="majorBidi" w:cstheme="majorBidi"/>
          <w:color w:val="auto"/>
          <w:sz w:val="22"/>
          <w:szCs w:val="22"/>
        </w:rPr>
      </w:pPr>
      <w:r w:rsidRPr="00734986">
        <w:rPr>
          <w:rFonts w:asciiTheme="majorBidi" w:hAnsiTheme="majorBidi" w:cstheme="majorBidi"/>
          <w:noProof/>
          <w:sz w:val="22"/>
          <w:szCs w:val="22"/>
        </w:rPr>
        <w:drawing>
          <wp:inline distT="0" distB="0" distL="0" distR="0" wp14:anchorId="2F13F6CD" wp14:editId="2BEFEF90">
            <wp:extent cx="2927350" cy="660400"/>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PNG"/>
                    <pic:cNvPicPr/>
                  </pic:nvPicPr>
                  <pic:blipFill rotWithShape="1">
                    <a:blip r:embed="rId86">
                      <a:extLst>
                        <a:ext uri="{28A0092B-C50C-407E-A947-70E740481C1C}">
                          <a14:useLocalDpi xmlns:a14="http://schemas.microsoft.com/office/drawing/2010/main" val="0"/>
                        </a:ext>
                      </a:extLst>
                    </a:blip>
                    <a:srcRect l="30118" t="30666" r="20472"/>
                    <a:stretch/>
                  </pic:blipFill>
                  <pic:spPr bwMode="auto">
                    <a:xfrm>
                      <a:off x="0" y="0"/>
                      <a:ext cx="2927759" cy="660492"/>
                    </a:xfrm>
                    <a:prstGeom prst="rect">
                      <a:avLst/>
                    </a:prstGeom>
                    <a:ln>
                      <a:noFill/>
                    </a:ln>
                    <a:extLst>
                      <a:ext uri="{53640926-AAD7-44D8-BBD7-CCE9431645EC}">
                        <a14:shadowObscured xmlns:a14="http://schemas.microsoft.com/office/drawing/2010/main"/>
                      </a:ext>
                    </a:extLst>
                  </pic:spPr>
                </pic:pic>
              </a:graphicData>
            </a:graphic>
          </wp:inline>
        </w:drawing>
      </w:r>
    </w:p>
    <w:p w:rsidR="00A97187" w:rsidRPr="001A4846" w:rsidRDefault="00A97187" w:rsidP="001A4846">
      <w:pPr>
        <w:pStyle w:val="NormalWeb"/>
        <w:spacing w:before="225" w:beforeAutospacing="0" w:after="0" w:afterAutospacing="0"/>
        <w:jc w:val="both"/>
        <w:textAlignment w:val="baseline"/>
        <w:rPr>
          <w:rFonts w:asciiTheme="majorBidi" w:hAnsiTheme="majorBidi" w:cstheme="majorBidi"/>
        </w:rPr>
      </w:pPr>
      <w:r w:rsidRPr="001A4846">
        <w:rPr>
          <w:rStyle w:val="fontstyle01"/>
          <w:rFonts w:asciiTheme="majorBidi" w:hAnsiTheme="majorBidi" w:cstheme="majorBidi"/>
          <w:color w:val="auto"/>
          <w:sz w:val="24"/>
          <w:szCs w:val="24"/>
        </w:rPr>
        <w:t xml:space="preserve">where </w:t>
      </w:r>
      <w:proofErr w:type="spellStart"/>
      <w:r w:rsidRPr="001A4846">
        <w:rPr>
          <w:rStyle w:val="fontstyle21"/>
          <w:rFonts w:asciiTheme="majorBidi" w:hAnsiTheme="majorBidi" w:cstheme="majorBidi"/>
          <w:color w:val="auto"/>
          <w:sz w:val="24"/>
          <w:szCs w:val="24"/>
        </w:rPr>
        <w:t>pos</w:t>
      </w:r>
      <w:proofErr w:type="spellEnd"/>
      <w:r w:rsidRPr="001A4846">
        <w:rPr>
          <w:rStyle w:val="fontstyle21"/>
          <w:rFonts w:asciiTheme="majorBidi" w:hAnsiTheme="majorBidi" w:cstheme="majorBidi"/>
          <w:color w:val="auto"/>
          <w:sz w:val="24"/>
          <w:szCs w:val="24"/>
        </w:rPr>
        <w:t xml:space="preserve"> </w:t>
      </w:r>
      <w:r w:rsidRPr="001A4846">
        <w:rPr>
          <w:rStyle w:val="fontstyle01"/>
          <w:rFonts w:asciiTheme="majorBidi" w:hAnsiTheme="majorBidi" w:cstheme="majorBidi"/>
          <w:color w:val="auto"/>
          <w:sz w:val="24"/>
          <w:szCs w:val="24"/>
        </w:rPr>
        <w:t xml:space="preserve">is the position and </w:t>
      </w:r>
      <w:proofErr w:type="spellStart"/>
      <w:r w:rsidRPr="001A4846">
        <w:rPr>
          <w:rStyle w:val="fontstyle21"/>
          <w:rFonts w:asciiTheme="majorBidi" w:hAnsiTheme="majorBidi" w:cstheme="majorBidi"/>
          <w:color w:val="auto"/>
          <w:sz w:val="24"/>
          <w:szCs w:val="24"/>
        </w:rPr>
        <w:t>i</w:t>
      </w:r>
      <w:proofErr w:type="spellEnd"/>
      <w:r w:rsidRPr="001A4846">
        <w:rPr>
          <w:rStyle w:val="fontstyle21"/>
          <w:rFonts w:asciiTheme="majorBidi" w:hAnsiTheme="majorBidi" w:cstheme="majorBidi"/>
          <w:color w:val="auto"/>
          <w:sz w:val="24"/>
          <w:szCs w:val="24"/>
        </w:rPr>
        <w:t xml:space="preserve"> </w:t>
      </w:r>
      <w:r w:rsidRPr="001A4846">
        <w:rPr>
          <w:rStyle w:val="fontstyle01"/>
          <w:rFonts w:asciiTheme="majorBidi" w:hAnsiTheme="majorBidi" w:cstheme="majorBidi"/>
          <w:color w:val="auto"/>
          <w:sz w:val="24"/>
          <w:szCs w:val="24"/>
        </w:rPr>
        <w:t>is the dimension. That is, each dimension of the positional encoding</w:t>
      </w:r>
      <w:r w:rsidRPr="001A4846">
        <w:rPr>
          <w:rFonts w:asciiTheme="majorBidi" w:hAnsiTheme="majorBidi" w:cstheme="majorBidi"/>
        </w:rPr>
        <w:t xml:space="preserve"> </w:t>
      </w:r>
      <w:r w:rsidRPr="001A4846">
        <w:rPr>
          <w:rStyle w:val="fontstyle01"/>
          <w:rFonts w:asciiTheme="majorBidi" w:hAnsiTheme="majorBidi" w:cstheme="majorBidi"/>
          <w:color w:val="auto"/>
          <w:sz w:val="24"/>
          <w:szCs w:val="24"/>
        </w:rPr>
        <w:t xml:space="preserve">corresponds to a sinusoid. The wavelengths form a geometric progression from </w:t>
      </w:r>
      <w:r w:rsidRPr="001A4846">
        <w:rPr>
          <w:rStyle w:val="fontstyle51"/>
          <w:rFonts w:asciiTheme="majorBidi" w:eastAsiaTheme="majorEastAsia" w:hAnsiTheme="majorBidi" w:cstheme="majorBidi"/>
          <w:color w:val="auto"/>
          <w:sz w:val="24"/>
          <w:szCs w:val="24"/>
        </w:rPr>
        <w:t>2</w:t>
      </w:r>
      <w:r w:rsidRPr="001A4846">
        <w:rPr>
          <w:rStyle w:val="fontstyle21"/>
          <w:rFonts w:asciiTheme="majorBidi" w:hAnsiTheme="majorBidi" w:cstheme="majorBidi"/>
          <w:color w:val="auto"/>
          <w:sz w:val="24"/>
          <w:szCs w:val="24"/>
        </w:rPr>
        <w:t xml:space="preserve">π </w:t>
      </w:r>
      <w:r w:rsidRPr="001A4846">
        <w:rPr>
          <w:rStyle w:val="fontstyle01"/>
          <w:rFonts w:asciiTheme="majorBidi" w:hAnsiTheme="majorBidi" w:cstheme="majorBidi"/>
          <w:color w:val="auto"/>
          <w:sz w:val="24"/>
          <w:szCs w:val="24"/>
        </w:rPr>
        <w:t xml:space="preserve">to </w:t>
      </w:r>
      <w:r w:rsidRPr="001A4846">
        <w:rPr>
          <w:rStyle w:val="fontstyle51"/>
          <w:rFonts w:asciiTheme="majorBidi" w:eastAsiaTheme="majorEastAsia" w:hAnsiTheme="majorBidi" w:cstheme="majorBidi"/>
          <w:color w:val="auto"/>
          <w:sz w:val="24"/>
          <w:szCs w:val="24"/>
        </w:rPr>
        <w:t xml:space="preserve">10000 </w:t>
      </w:r>
      <w:r w:rsidRPr="001A4846">
        <w:rPr>
          <w:rStyle w:val="fontstyle61"/>
          <w:rFonts w:asciiTheme="majorBidi" w:hAnsiTheme="majorBidi" w:cstheme="majorBidi"/>
          <w:color w:val="auto"/>
          <w:sz w:val="24"/>
          <w:szCs w:val="24"/>
        </w:rPr>
        <w:t xml:space="preserve">· </w:t>
      </w:r>
      <w:r w:rsidRPr="001A4846">
        <w:rPr>
          <w:rStyle w:val="fontstyle51"/>
          <w:rFonts w:asciiTheme="majorBidi" w:eastAsiaTheme="majorEastAsia" w:hAnsiTheme="majorBidi" w:cstheme="majorBidi"/>
          <w:color w:val="auto"/>
          <w:sz w:val="24"/>
          <w:szCs w:val="24"/>
        </w:rPr>
        <w:t>2</w:t>
      </w:r>
      <w:r w:rsidRPr="001A4846">
        <w:rPr>
          <w:rStyle w:val="fontstyle21"/>
          <w:rFonts w:asciiTheme="majorBidi" w:hAnsiTheme="majorBidi" w:cstheme="majorBidi"/>
          <w:color w:val="auto"/>
          <w:sz w:val="24"/>
          <w:szCs w:val="24"/>
        </w:rPr>
        <w:t>π</w:t>
      </w:r>
      <w:r w:rsidRPr="001A4846">
        <w:rPr>
          <w:rStyle w:val="fontstyle01"/>
          <w:rFonts w:asciiTheme="majorBidi" w:hAnsiTheme="majorBidi" w:cstheme="majorBidi"/>
          <w:color w:val="auto"/>
          <w:sz w:val="24"/>
          <w:szCs w:val="24"/>
        </w:rPr>
        <w:t>. We</w:t>
      </w:r>
      <w:r w:rsidRPr="001A4846">
        <w:rPr>
          <w:rFonts w:asciiTheme="majorBidi" w:hAnsiTheme="majorBidi" w:cstheme="majorBidi"/>
        </w:rPr>
        <w:t xml:space="preserve"> </w:t>
      </w:r>
      <w:r w:rsidRPr="001A4846">
        <w:rPr>
          <w:rStyle w:val="fontstyle01"/>
          <w:rFonts w:asciiTheme="majorBidi" w:hAnsiTheme="majorBidi" w:cstheme="majorBidi"/>
          <w:color w:val="auto"/>
          <w:sz w:val="24"/>
          <w:szCs w:val="24"/>
        </w:rPr>
        <w:t>chose this function because we hypothesized it would allow the model to easily learn to attend by</w:t>
      </w:r>
      <w:r w:rsidR="001A4846">
        <w:rPr>
          <w:rFonts w:asciiTheme="majorBidi" w:hAnsiTheme="majorBidi" w:cstheme="majorBidi"/>
        </w:rPr>
        <w:t xml:space="preserve"> </w:t>
      </w:r>
      <w:r w:rsidRPr="001A4846">
        <w:rPr>
          <w:rStyle w:val="fontstyle01"/>
          <w:rFonts w:asciiTheme="majorBidi" w:hAnsiTheme="majorBidi" w:cstheme="majorBidi"/>
          <w:color w:val="auto"/>
          <w:sz w:val="24"/>
          <w:szCs w:val="24"/>
        </w:rPr>
        <w:t xml:space="preserve">relative positions, since for any fixed offset </w:t>
      </w:r>
      <w:r w:rsidRPr="001A4846">
        <w:rPr>
          <w:rStyle w:val="fontstyle21"/>
          <w:rFonts w:asciiTheme="majorBidi" w:hAnsiTheme="majorBidi" w:cstheme="majorBidi"/>
          <w:color w:val="auto"/>
          <w:sz w:val="24"/>
          <w:szCs w:val="24"/>
        </w:rPr>
        <w:t>k</w:t>
      </w:r>
      <w:r w:rsidRPr="001A4846">
        <w:rPr>
          <w:rStyle w:val="fontstyle01"/>
          <w:rFonts w:asciiTheme="majorBidi" w:hAnsiTheme="majorBidi" w:cstheme="majorBidi"/>
          <w:color w:val="auto"/>
          <w:sz w:val="24"/>
          <w:szCs w:val="24"/>
        </w:rPr>
        <w:t xml:space="preserve">, </w:t>
      </w:r>
      <w:proofErr w:type="spellStart"/>
      <w:r w:rsidRPr="001A4846">
        <w:rPr>
          <w:rStyle w:val="fontstyle21"/>
          <w:rFonts w:asciiTheme="majorBidi" w:hAnsiTheme="majorBidi" w:cstheme="majorBidi"/>
          <w:color w:val="auto"/>
          <w:sz w:val="24"/>
          <w:szCs w:val="24"/>
        </w:rPr>
        <w:t>PE</w:t>
      </w:r>
      <w:r w:rsidRPr="001A4846">
        <w:rPr>
          <w:rStyle w:val="fontstyle41"/>
          <w:rFonts w:asciiTheme="majorBidi" w:hAnsiTheme="majorBidi" w:cstheme="majorBidi"/>
          <w:color w:val="auto"/>
          <w:sz w:val="24"/>
          <w:szCs w:val="24"/>
        </w:rPr>
        <w:t>pos</w:t>
      </w:r>
      <w:r w:rsidRPr="001A4846">
        <w:rPr>
          <w:rStyle w:val="fontstyle31"/>
          <w:rFonts w:asciiTheme="majorBidi" w:hAnsiTheme="majorBidi" w:cstheme="majorBidi"/>
          <w:color w:val="auto"/>
          <w:sz w:val="24"/>
          <w:szCs w:val="24"/>
        </w:rPr>
        <w:t>+</w:t>
      </w:r>
      <w:r w:rsidRPr="001A4846">
        <w:rPr>
          <w:rStyle w:val="fontstyle41"/>
          <w:rFonts w:asciiTheme="majorBidi" w:hAnsiTheme="majorBidi" w:cstheme="majorBidi"/>
          <w:color w:val="auto"/>
          <w:sz w:val="24"/>
          <w:szCs w:val="24"/>
        </w:rPr>
        <w:t>k</w:t>
      </w:r>
      <w:proofErr w:type="spellEnd"/>
      <w:r w:rsidRPr="001A4846">
        <w:rPr>
          <w:rStyle w:val="fontstyle41"/>
          <w:rFonts w:asciiTheme="majorBidi" w:hAnsiTheme="majorBidi" w:cstheme="majorBidi"/>
          <w:color w:val="auto"/>
          <w:sz w:val="24"/>
          <w:szCs w:val="24"/>
        </w:rPr>
        <w:t xml:space="preserve"> </w:t>
      </w:r>
      <w:r w:rsidRPr="001A4846">
        <w:rPr>
          <w:rStyle w:val="fontstyle01"/>
          <w:rFonts w:asciiTheme="majorBidi" w:hAnsiTheme="majorBidi" w:cstheme="majorBidi"/>
          <w:color w:val="auto"/>
          <w:sz w:val="24"/>
          <w:szCs w:val="24"/>
        </w:rPr>
        <w:t>can be represented as a linear function of</w:t>
      </w:r>
      <w:r w:rsidR="001A4846">
        <w:rPr>
          <w:rStyle w:val="fontstyle01"/>
          <w:rFonts w:asciiTheme="majorBidi" w:hAnsiTheme="majorBidi" w:cstheme="majorBidi"/>
          <w:color w:val="auto"/>
          <w:sz w:val="24"/>
          <w:szCs w:val="24"/>
        </w:rPr>
        <w:t xml:space="preserve"> </w:t>
      </w:r>
      <w:r w:rsidRPr="001A4846">
        <w:rPr>
          <w:rStyle w:val="fontstyle21"/>
          <w:rFonts w:asciiTheme="majorBidi" w:hAnsiTheme="majorBidi" w:cstheme="majorBidi"/>
          <w:color w:val="auto"/>
          <w:sz w:val="24"/>
          <w:szCs w:val="24"/>
        </w:rPr>
        <w:t>PE</w:t>
      </w:r>
      <w:r w:rsidRPr="001A4846">
        <w:rPr>
          <w:rFonts w:asciiTheme="majorBidi" w:hAnsiTheme="majorBidi" w:cstheme="majorBidi"/>
          <w:i/>
          <w:iCs/>
        </w:rPr>
        <w:t xml:space="preserve"> </w:t>
      </w:r>
      <w:r w:rsidRPr="001A4846">
        <w:rPr>
          <w:rStyle w:val="fontstyle41"/>
          <w:rFonts w:asciiTheme="majorBidi" w:hAnsiTheme="majorBidi" w:cstheme="majorBidi"/>
          <w:color w:val="auto"/>
          <w:sz w:val="24"/>
          <w:szCs w:val="24"/>
        </w:rPr>
        <w:t>pos</w:t>
      </w:r>
      <w:r w:rsidR="001A4846">
        <w:rPr>
          <w:rStyle w:val="fontstyle41"/>
          <w:rFonts w:asciiTheme="majorBidi" w:hAnsiTheme="majorBidi" w:cstheme="majorBidi"/>
          <w:color w:val="auto"/>
          <w:sz w:val="24"/>
          <w:szCs w:val="24"/>
        </w:rPr>
        <w:t xml:space="preserve">. </w:t>
      </w:r>
      <w:r w:rsidRPr="001A4846">
        <w:rPr>
          <w:rStyle w:val="fontstyle01"/>
          <w:rFonts w:asciiTheme="majorBidi" w:hAnsiTheme="majorBidi" w:cstheme="majorBidi"/>
          <w:color w:val="auto"/>
          <w:sz w:val="24"/>
          <w:szCs w:val="24"/>
        </w:rPr>
        <w:t>We also experimented with using learned positional embedding instead, and found that the two</w:t>
      </w:r>
      <w:r w:rsidRPr="001A4846">
        <w:rPr>
          <w:rFonts w:asciiTheme="majorBidi" w:hAnsiTheme="majorBidi" w:cstheme="majorBidi"/>
        </w:rPr>
        <w:t xml:space="preserve"> </w:t>
      </w:r>
      <w:r w:rsidRPr="001A4846">
        <w:rPr>
          <w:rStyle w:val="fontstyle01"/>
          <w:rFonts w:asciiTheme="majorBidi" w:hAnsiTheme="majorBidi" w:cstheme="majorBidi"/>
          <w:color w:val="auto"/>
          <w:sz w:val="24"/>
          <w:szCs w:val="24"/>
        </w:rPr>
        <w:t>versions produced nearly identical results (. We chose the sinusoidal version</w:t>
      </w:r>
      <w:r w:rsidRPr="001A4846">
        <w:rPr>
          <w:rFonts w:asciiTheme="majorBidi" w:hAnsiTheme="majorBidi" w:cstheme="majorBidi"/>
        </w:rPr>
        <w:t xml:space="preserve"> </w:t>
      </w:r>
      <w:r w:rsidRPr="001A4846">
        <w:rPr>
          <w:rStyle w:val="fontstyle01"/>
          <w:rFonts w:asciiTheme="majorBidi" w:hAnsiTheme="majorBidi" w:cstheme="majorBidi"/>
          <w:color w:val="auto"/>
          <w:sz w:val="24"/>
          <w:szCs w:val="24"/>
        </w:rPr>
        <w:t xml:space="preserve">because it </w:t>
      </w:r>
      <w:r w:rsidRPr="001A4846">
        <w:rPr>
          <w:rStyle w:val="fontstyle01"/>
          <w:rFonts w:asciiTheme="majorBidi" w:hAnsiTheme="majorBidi" w:cstheme="majorBidi"/>
          <w:color w:val="auto"/>
          <w:sz w:val="24"/>
          <w:szCs w:val="24"/>
        </w:rPr>
        <w:lastRenderedPageBreak/>
        <w:t>may allow the model to extrapolate to sequence lengths longer than the ones encountered</w:t>
      </w:r>
      <w:r w:rsidRPr="001A4846">
        <w:rPr>
          <w:rFonts w:asciiTheme="majorBidi" w:hAnsiTheme="majorBidi" w:cstheme="majorBidi"/>
        </w:rPr>
        <w:t xml:space="preserve"> </w:t>
      </w:r>
      <w:r w:rsidRPr="001A4846">
        <w:rPr>
          <w:rStyle w:val="fontstyle01"/>
          <w:rFonts w:asciiTheme="majorBidi" w:hAnsiTheme="majorBidi" w:cstheme="majorBidi"/>
          <w:color w:val="auto"/>
          <w:sz w:val="24"/>
          <w:szCs w:val="24"/>
        </w:rPr>
        <w:t>during training</w:t>
      </w:r>
      <w:r w:rsidR="001A4846">
        <w:rPr>
          <w:rStyle w:val="fontstyle01"/>
          <w:rFonts w:asciiTheme="majorBidi" w:hAnsiTheme="majorBidi" w:cstheme="majorBidi"/>
          <w:color w:val="auto"/>
          <w:sz w:val="24"/>
          <w:szCs w:val="24"/>
        </w:rPr>
        <w:t>.</w:t>
      </w:r>
    </w:p>
    <w:p w:rsidR="00A97187" w:rsidRPr="00734986" w:rsidRDefault="00A97187" w:rsidP="003311D0">
      <w:pPr>
        <w:pStyle w:val="NormalWeb"/>
        <w:spacing w:before="225" w:beforeAutospacing="0" w:after="0" w:afterAutospacing="0"/>
        <w:jc w:val="both"/>
        <w:textAlignment w:val="baseline"/>
        <w:rPr>
          <w:rFonts w:asciiTheme="majorBidi" w:hAnsiTheme="majorBidi" w:cstheme="majorBidi"/>
          <w:sz w:val="22"/>
          <w:szCs w:val="22"/>
        </w:rPr>
      </w:pPr>
    </w:p>
    <w:p w:rsidR="00A76649" w:rsidRPr="00A76649" w:rsidRDefault="00A97187" w:rsidP="00A76649">
      <w:pPr>
        <w:jc w:val="center"/>
        <w:rPr>
          <w:i/>
          <w:iCs/>
        </w:rPr>
      </w:pPr>
      <w:r w:rsidRPr="00734986">
        <w:rPr>
          <w:rFonts w:cstheme="majorBidi"/>
          <w:noProof/>
        </w:rPr>
        <w:drawing>
          <wp:inline distT="0" distB="0" distL="0" distR="0" wp14:anchorId="2EC64007" wp14:editId="069328C9">
            <wp:extent cx="6293485" cy="3133725"/>
            <wp:effectExtent l="0" t="0" r="0" b="9525"/>
            <wp:docPr id="124" name="Picture 124" descr="http://jalammar.github.io/images/t/transformer_positional_encoding_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jalammar.github.io/images/t/transformer_positional_encoding_vectors.png"/>
                    <pic:cNvPicPr>
                      <a:picLocks noChangeAspect="1" noChangeArrowheads="1"/>
                    </pic:cNvPicPr>
                  </pic:nvPicPr>
                  <pic:blipFill rotWithShape="1">
                    <a:blip r:embed="rId87">
                      <a:extLst>
                        <a:ext uri="{28A0092B-C50C-407E-A947-70E740481C1C}">
                          <a14:useLocalDpi xmlns:a14="http://schemas.microsoft.com/office/drawing/2010/main" val="0"/>
                        </a:ext>
                      </a:extLst>
                    </a:blip>
                    <a:srcRect b="9707"/>
                    <a:stretch/>
                  </pic:blipFill>
                  <pic:spPr bwMode="auto">
                    <a:xfrm>
                      <a:off x="0" y="0"/>
                      <a:ext cx="6299897" cy="3136918"/>
                    </a:xfrm>
                    <a:prstGeom prst="rect">
                      <a:avLst/>
                    </a:prstGeom>
                    <a:noFill/>
                    <a:ln>
                      <a:noFill/>
                    </a:ln>
                    <a:extLst>
                      <a:ext uri="{53640926-AAD7-44D8-BBD7-CCE9431645EC}">
                        <a14:shadowObscured xmlns:a14="http://schemas.microsoft.com/office/drawing/2010/main"/>
                      </a:ext>
                    </a:extLst>
                  </pic:spPr>
                </pic:pic>
              </a:graphicData>
            </a:graphic>
          </wp:inline>
        </w:drawing>
      </w:r>
      <w:r w:rsidRPr="00734986">
        <w:rPr>
          <w:rFonts w:cstheme="majorBidi"/>
        </w:rPr>
        <w:br/>
      </w:r>
      <w:r w:rsidR="00A76649" w:rsidRPr="00A21633">
        <w:rPr>
          <w:b/>
          <w:bCs/>
          <w:i/>
          <w:iCs/>
        </w:rPr>
        <w:t>F</w:t>
      </w:r>
      <w:r w:rsidR="00883261">
        <w:rPr>
          <w:b/>
          <w:bCs/>
          <w:i/>
          <w:iCs/>
        </w:rPr>
        <w:t>igure 3.14</w:t>
      </w:r>
      <w:r w:rsidR="00A76649" w:rsidRPr="00A21633">
        <w:rPr>
          <w:i/>
          <w:iCs/>
        </w:rPr>
        <w:t xml:space="preserve"> </w:t>
      </w:r>
      <w:r w:rsidR="00883261">
        <w:rPr>
          <w:i/>
          <w:iCs/>
        </w:rPr>
        <w:t>Full operation</w:t>
      </w:r>
    </w:p>
    <w:p w:rsidR="00A97187" w:rsidRPr="00A76649" w:rsidRDefault="00A97187" w:rsidP="00A76649">
      <w:pPr>
        <w:spacing w:after="0"/>
        <w:jc w:val="both"/>
        <w:textAlignment w:val="baseline"/>
        <w:rPr>
          <w:rFonts w:cstheme="majorBidi"/>
        </w:rPr>
      </w:pPr>
      <w:r w:rsidRPr="00734986">
        <w:rPr>
          <w:rFonts w:cstheme="majorBidi"/>
        </w:rPr>
        <w:t>To give the model a sense of the order of the words, we add positional encoding vectors -- the values of w</w:t>
      </w:r>
      <w:r w:rsidR="00A76649">
        <w:rPr>
          <w:rFonts w:cstheme="majorBidi"/>
        </w:rPr>
        <w:t>hich follow a specific pattern.</w:t>
      </w:r>
    </w:p>
    <w:p w:rsidR="00A97187" w:rsidRPr="00A76649" w:rsidRDefault="00A97187" w:rsidP="003311D0">
      <w:pPr>
        <w:pStyle w:val="NormalWeb"/>
        <w:spacing w:before="225" w:beforeAutospacing="0" w:after="0" w:afterAutospacing="0"/>
        <w:jc w:val="both"/>
        <w:textAlignment w:val="baseline"/>
        <w:rPr>
          <w:rFonts w:asciiTheme="majorBidi" w:hAnsiTheme="majorBidi" w:cstheme="majorBidi"/>
        </w:rPr>
      </w:pPr>
      <w:r w:rsidRPr="00A76649">
        <w:rPr>
          <w:rFonts w:asciiTheme="majorBidi" w:hAnsiTheme="majorBidi" w:cstheme="majorBidi"/>
        </w:rPr>
        <w:t>If we assumed the embedding has a dimensionality of 4, the actual positional encodings would look like this:</w:t>
      </w:r>
    </w:p>
    <w:p w:rsidR="00695B9C" w:rsidRDefault="00A97187" w:rsidP="00EA446E">
      <w:pPr>
        <w:spacing w:after="0"/>
        <w:jc w:val="center"/>
        <w:textAlignment w:val="baseline"/>
        <w:rPr>
          <w:rFonts w:cstheme="majorBidi"/>
        </w:rPr>
      </w:pPr>
      <w:r w:rsidRPr="00734986">
        <w:rPr>
          <w:rFonts w:cstheme="majorBidi"/>
          <w:noProof/>
        </w:rPr>
        <w:drawing>
          <wp:inline distT="0" distB="0" distL="0" distR="0" wp14:anchorId="56904B22" wp14:editId="789F4651">
            <wp:extent cx="6572252" cy="1409700"/>
            <wp:effectExtent l="0" t="0" r="0" b="0"/>
            <wp:docPr id="125" name="Picture 125" descr="http://jalammar.github.io/images/t/transformer_positional_encoding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jalammar.github.io/images/t/transformer_positional_encoding_example.png"/>
                    <pic:cNvPicPr>
                      <a:picLocks noChangeAspect="1" noChangeArrowheads="1"/>
                    </pic:cNvPicPr>
                  </pic:nvPicPr>
                  <pic:blipFill rotWithShape="1">
                    <a:blip r:embed="rId88">
                      <a:extLst>
                        <a:ext uri="{28A0092B-C50C-407E-A947-70E740481C1C}">
                          <a14:useLocalDpi xmlns:a14="http://schemas.microsoft.com/office/drawing/2010/main" val="0"/>
                        </a:ext>
                      </a:extLst>
                    </a:blip>
                    <a:srcRect b="22783"/>
                    <a:stretch/>
                  </pic:blipFill>
                  <pic:spPr bwMode="auto">
                    <a:xfrm>
                      <a:off x="0" y="0"/>
                      <a:ext cx="6572252"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A97187" w:rsidRPr="00A76649" w:rsidRDefault="00A76649" w:rsidP="00A76649">
      <w:pPr>
        <w:jc w:val="center"/>
        <w:rPr>
          <w:i/>
          <w:iCs/>
        </w:rPr>
      </w:pPr>
      <w:r w:rsidRPr="00A21633">
        <w:rPr>
          <w:b/>
          <w:bCs/>
          <w:i/>
          <w:iCs/>
        </w:rPr>
        <w:t>F</w:t>
      </w:r>
      <w:r w:rsidR="00883261">
        <w:rPr>
          <w:b/>
          <w:bCs/>
          <w:i/>
          <w:iCs/>
        </w:rPr>
        <w:t>igure 3.15</w:t>
      </w:r>
      <w:r>
        <w:rPr>
          <w:b/>
          <w:bCs/>
          <w:i/>
          <w:iCs/>
        </w:rPr>
        <w:t xml:space="preserve"> </w:t>
      </w:r>
      <w:r w:rsidR="00A97187" w:rsidRPr="00A76649">
        <w:rPr>
          <w:rFonts w:cstheme="majorBidi"/>
          <w:i/>
          <w:iCs/>
          <w:szCs w:val="24"/>
        </w:rPr>
        <w:t>A real example of positional encoding with a toy embedding size of 4</w:t>
      </w:r>
    </w:p>
    <w:p w:rsidR="00A97187" w:rsidRPr="00734986" w:rsidRDefault="00A97187" w:rsidP="00EA446E">
      <w:pPr>
        <w:pStyle w:val="ListParagraph"/>
        <w:spacing w:after="0"/>
        <w:rPr>
          <w:rFonts w:cstheme="majorBidi"/>
        </w:rPr>
      </w:pPr>
    </w:p>
    <w:p w:rsidR="00A97187" w:rsidRDefault="00A97187" w:rsidP="00EA446E">
      <w:pPr>
        <w:pStyle w:val="ListParagraph"/>
        <w:spacing w:after="0"/>
        <w:rPr>
          <w:rFonts w:cstheme="majorBidi"/>
          <w:sz w:val="28"/>
          <w:szCs w:val="28"/>
        </w:rPr>
      </w:pPr>
    </w:p>
    <w:p w:rsidR="00695B9C" w:rsidRDefault="00695B9C" w:rsidP="00EA446E">
      <w:pPr>
        <w:pStyle w:val="ListParagraph"/>
        <w:spacing w:after="0"/>
        <w:rPr>
          <w:rFonts w:cstheme="majorBidi"/>
          <w:sz w:val="28"/>
          <w:szCs w:val="28"/>
        </w:rPr>
      </w:pPr>
    </w:p>
    <w:p w:rsidR="00695B9C" w:rsidRDefault="00695B9C" w:rsidP="00EA446E">
      <w:pPr>
        <w:pStyle w:val="ListParagraph"/>
        <w:spacing w:after="0"/>
        <w:rPr>
          <w:rFonts w:cstheme="majorBidi"/>
          <w:sz w:val="28"/>
          <w:szCs w:val="28"/>
        </w:rPr>
      </w:pPr>
    </w:p>
    <w:p w:rsidR="00695B9C" w:rsidRDefault="00695B9C" w:rsidP="00EA446E">
      <w:pPr>
        <w:pStyle w:val="ListParagraph"/>
        <w:spacing w:after="0"/>
        <w:rPr>
          <w:rFonts w:cstheme="majorBidi"/>
          <w:sz w:val="28"/>
          <w:szCs w:val="28"/>
        </w:rPr>
      </w:pPr>
    </w:p>
    <w:p w:rsidR="00695B9C" w:rsidRDefault="00695B9C" w:rsidP="00EA446E">
      <w:pPr>
        <w:pStyle w:val="ListParagraph"/>
        <w:spacing w:after="0"/>
        <w:rPr>
          <w:rFonts w:cstheme="majorBidi"/>
          <w:sz w:val="28"/>
          <w:szCs w:val="28"/>
        </w:rPr>
      </w:pPr>
    </w:p>
    <w:p w:rsidR="00695B9C" w:rsidRDefault="00695B9C" w:rsidP="00EA446E">
      <w:pPr>
        <w:pStyle w:val="ListParagraph"/>
        <w:spacing w:after="0"/>
        <w:rPr>
          <w:rFonts w:cstheme="majorBidi"/>
          <w:sz w:val="28"/>
          <w:szCs w:val="28"/>
        </w:rPr>
      </w:pPr>
    </w:p>
    <w:p w:rsidR="00CF1FC3" w:rsidRDefault="00CF1FC3" w:rsidP="00EA446E">
      <w:pPr>
        <w:pStyle w:val="ListParagraph"/>
        <w:spacing w:after="0"/>
        <w:rPr>
          <w:rFonts w:cstheme="majorBidi"/>
          <w:sz w:val="28"/>
          <w:szCs w:val="28"/>
        </w:rPr>
      </w:pPr>
    </w:p>
    <w:p w:rsidR="00CF1FC3" w:rsidRPr="00A5413B" w:rsidRDefault="00CF1FC3" w:rsidP="00EA446E">
      <w:pPr>
        <w:pStyle w:val="ListParagraph"/>
        <w:spacing w:after="0"/>
        <w:rPr>
          <w:rFonts w:cstheme="majorBidi"/>
          <w:sz w:val="28"/>
          <w:szCs w:val="28"/>
        </w:rPr>
      </w:pPr>
    </w:p>
    <w:p w:rsidR="00A97187" w:rsidRPr="00520610" w:rsidRDefault="001A4846" w:rsidP="00EA446E">
      <w:pPr>
        <w:pStyle w:val="Heading2"/>
      </w:pPr>
      <w:bookmarkStart w:id="66" w:name="_Toc47269641"/>
      <w:bookmarkStart w:id="67" w:name="_Toc47814311"/>
      <w:r>
        <w:t>3</w:t>
      </w:r>
      <w:r w:rsidR="0019103B">
        <w:t>.4.4</w:t>
      </w:r>
      <w:r w:rsidR="0019103B">
        <w:rPr>
          <w:noProof/>
          <w:lang w:val="en-GB"/>
        </w:rPr>
        <w:tab/>
      </w:r>
      <w:r w:rsidR="00A97187" w:rsidRPr="00520610">
        <w:t>The Residuals</w:t>
      </w:r>
      <w:bookmarkEnd w:id="66"/>
      <w:bookmarkEnd w:id="67"/>
    </w:p>
    <w:p w:rsidR="00A97187" w:rsidRPr="00A76649" w:rsidRDefault="00A97187" w:rsidP="003311D0">
      <w:pPr>
        <w:pStyle w:val="NormalWeb"/>
        <w:shd w:val="clear" w:color="auto" w:fill="FFFFFF"/>
        <w:spacing w:before="0" w:beforeAutospacing="0" w:after="0" w:afterAutospacing="0"/>
        <w:jc w:val="both"/>
        <w:textAlignment w:val="baseline"/>
        <w:rPr>
          <w:rFonts w:asciiTheme="majorBidi" w:hAnsiTheme="majorBidi" w:cstheme="majorBidi"/>
          <w:color w:val="222222"/>
        </w:rPr>
      </w:pPr>
      <w:r w:rsidRPr="00A76649">
        <w:rPr>
          <w:rFonts w:asciiTheme="majorBidi" w:hAnsiTheme="majorBidi" w:cstheme="majorBidi"/>
          <w:color w:val="222222"/>
        </w:rPr>
        <w:t xml:space="preserve">One detail in the architecture of the encoder that we need to mention before moving on, is that each sub-layer (self-attention, </w:t>
      </w:r>
      <w:proofErr w:type="spellStart"/>
      <w:r w:rsidRPr="00A76649">
        <w:rPr>
          <w:rFonts w:asciiTheme="majorBidi" w:hAnsiTheme="majorBidi" w:cstheme="majorBidi"/>
          <w:color w:val="222222"/>
        </w:rPr>
        <w:t>ffnn</w:t>
      </w:r>
      <w:proofErr w:type="spellEnd"/>
      <w:r w:rsidRPr="00A76649">
        <w:rPr>
          <w:rFonts w:asciiTheme="majorBidi" w:hAnsiTheme="majorBidi" w:cstheme="majorBidi"/>
          <w:color w:val="222222"/>
        </w:rPr>
        <w:t>) in each encoder has a residual connection around it, and is followed by a </w:t>
      </w:r>
      <w:hyperlink r:id="rId89" w:history="1">
        <w:r w:rsidRPr="00A76649">
          <w:rPr>
            <w:rStyle w:val="Hyperlink"/>
            <w:rFonts w:asciiTheme="majorBidi" w:eastAsiaTheme="majorEastAsia" w:hAnsiTheme="majorBidi" w:cstheme="majorBidi"/>
            <w:color w:val="auto"/>
            <w:bdr w:val="none" w:sz="0" w:space="0" w:color="auto" w:frame="1"/>
          </w:rPr>
          <w:t>layer-normalization</w:t>
        </w:r>
      </w:hyperlink>
      <w:r w:rsidRPr="00A76649">
        <w:rPr>
          <w:rFonts w:asciiTheme="majorBidi" w:hAnsiTheme="majorBidi" w:cstheme="majorBidi"/>
          <w:color w:val="222222"/>
        </w:rPr>
        <w:t> step.</w:t>
      </w:r>
    </w:p>
    <w:p w:rsidR="00A97187" w:rsidRPr="00695B9C" w:rsidRDefault="00A97187" w:rsidP="00EA446E">
      <w:pPr>
        <w:shd w:val="clear" w:color="auto" w:fill="FFFFFF"/>
        <w:spacing w:after="0"/>
        <w:jc w:val="center"/>
        <w:textAlignment w:val="baseline"/>
        <w:rPr>
          <w:rFonts w:cstheme="majorBidi"/>
          <w:color w:val="666666"/>
        </w:rPr>
      </w:pPr>
      <w:r w:rsidRPr="00695B9C">
        <w:rPr>
          <w:rFonts w:cstheme="majorBidi"/>
          <w:noProof/>
          <w:color w:val="666666"/>
        </w:rPr>
        <w:drawing>
          <wp:inline distT="0" distB="0" distL="0" distR="0" wp14:anchorId="11599202" wp14:editId="3442FE84">
            <wp:extent cx="4025900" cy="2641619"/>
            <wp:effectExtent l="0" t="0" r="0" b="6350"/>
            <wp:docPr id="126" name="Picture 126" descr="http://jalammar.github.io/images/t/transformer_resideual_layer_n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lammar.github.io/images/t/transformer_resideual_layer_nor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9524"/>
                    <a:stretch/>
                  </pic:blipFill>
                  <pic:spPr bwMode="auto">
                    <a:xfrm>
                      <a:off x="0" y="0"/>
                      <a:ext cx="4032275" cy="2645802"/>
                    </a:xfrm>
                    <a:prstGeom prst="rect">
                      <a:avLst/>
                    </a:prstGeom>
                    <a:noFill/>
                    <a:ln>
                      <a:noFill/>
                    </a:ln>
                    <a:extLst>
                      <a:ext uri="{53640926-AAD7-44D8-BBD7-CCE9431645EC}">
                        <a14:shadowObscured xmlns:a14="http://schemas.microsoft.com/office/drawing/2010/main"/>
                      </a:ext>
                    </a:extLst>
                  </pic:spPr>
                </pic:pic>
              </a:graphicData>
            </a:graphic>
          </wp:inline>
        </w:drawing>
      </w:r>
    </w:p>
    <w:p w:rsidR="00A76649" w:rsidRPr="00883261" w:rsidRDefault="00A76649" w:rsidP="00A76649">
      <w:pPr>
        <w:jc w:val="center"/>
        <w:rPr>
          <w:i/>
          <w:iCs/>
        </w:rPr>
      </w:pPr>
      <w:r w:rsidRPr="00A21633">
        <w:rPr>
          <w:b/>
          <w:bCs/>
          <w:i/>
          <w:iCs/>
        </w:rPr>
        <w:t>Figure 3.</w:t>
      </w:r>
      <w:r w:rsidR="00883261">
        <w:rPr>
          <w:b/>
          <w:bCs/>
          <w:i/>
          <w:iCs/>
        </w:rPr>
        <w:t xml:space="preserve">16 </w:t>
      </w:r>
      <w:r w:rsidR="00883261">
        <w:rPr>
          <w:i/>
          <w:iCs/>
        </w:rPr>
        <w:t>Encoder</w:t>
      </w:r>
    </w:p>
    <w:p w:rsidR="00A97187" w:rsidRPr="00A76649" w:rsidRDefault="00A97187" w:rsidP="003311D0">
      <w:pPr>
        <w:pStyle w:val="NormalWeb"/>
        <w:shd w:val="clear" w:color="auto" w:fill="FFFFFF"/>
        <w:spacing w:before="225" w:beforeAutospacing="0" w:after="0" w:afterAutospacing="0"/>
        <w:jc w:val="both"/>
        <w:textAlignment w:val="baseline"/>
        <w:rPr>
          <w:rFonts w:asciiTheme="majorBidi" w:hAnsiTheme="majorBidi" w:cstheme="majorBidi"/>
          <w:color w:val="222222"/>
        </w:rPr>
      </w:pPr>
      <w:r w:rsidRPr="00A76649">
        <w:rPr>
          <w:rFonts w:asciiTheme="majorBidi" w:hAnsiTheme="majorBidi" w:cstheme="majorBidi"/>
          <w:color w:val="222222"/>
        </w:rPr>
        <w:t>If we’re to visualize the vectors and the layer-norm</w:t>
      </w:r>
      <w:r w:rsidR="00695B9C" w:rsidRPr="00A76649">
        <w:rPr>
          <w:rFonts w:asciiTheme="majorBidi" w:hAnsiTheme="majorBidi" w:cstheme="majorBidi"/>
          <w:color w:val="222222"/>
        </w:rPr>
        <w:t xml:space="preserve"> operation associated with self-</w:t>
      </w:r>
      <w:r w:rsidRPr="00A76649">
        <w:rPr>
          <w:rFonts w:asciiTheme="majorBidi" w:hAnsiTheme="majorBidi" w:cstheme="majorBidi"/>
          <w:color w:val="222222"/>
        </w:rPr>
        <w:t>attention, it would look like this:</w:t>
      </w:r>
    </w:p>
    <w:p w:rsidR="00A97187" w:rsidRDefault="00A97187" w:rsidP="00EA446E">
      <w:pPr>
        <w:shd w:val="clear" w:color="auto" w:fill="FFFFFF"/>
        <w:spacing w:after="0"/>
        <w:jc w:val="center"/>
        <w:textAlignment w:val="baseline"/>
        <w:rPr>
          <w:rFonts w:cstheme="majorBidi"/>
          <w:color w:val="666666"/>
        </w:rPr>
      </w:pPr>
      <w:r w:rsidRPr="00695B9C">
        <w:rPr>
          <w:rFonts w:cstheme="majorBidi"/>
          <w:noProof/>
          <w:color w:val="666666"/>
        </w:rPr>
        <w:drawing>
          <wp:inline distT="0" distB="0" distL="0" distR="0" wp14:anchorId="092AD2BE" wp14:editId="4AE36CC2">
            <wp:extent cx="4229100" cy="3694522"/>
            <wp:effectExtent l="0" t="0" r="0" b="1270"/>
            <wp:docPr id="127" name="Picture 127" descr="http://jalammar.github.io/images/t/transformer_resideual_layer_nor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jalammar.github.io/images/t/transformer_resideual_layer_norm_2.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6325"/>
                    <a:stretch/>
                  </pic:blipFill>
                  <pic:spPr bwMode="auto">
                    <a:xfrm>
                      <a:off x="0" y="0"/>
                      <a:ext cx="4247736" cy="3710802"/>
                    </a:xfrm>
                    <a:prstGeom prst="rect">
                      <a:avLst/>
                    </a:prstGeom>
                    <a:noFill/>
                    <a:ln>
                      <a:noFill/>
                    </a:ln>
                    <a:extLst>
                      <a:ext uri="{53640926-AAD7-44D8-BBD7-CCE9431645EC}">
                        <a14:shadowObscured xmlns:a14="http://schemas.microsoft.com/office/drawing/2010/main"/>
                      </a:ext>
                    </a:extLst>
                  </pic:spPr>
                </pic:pic>
              </a:graphicData>
            </a:graphic>
          </wp:inline>
        </w:drawing>
      </w:r>
    </w:p>
    <w:p w:rsidR="00A76649" w:rsidRPr="00A76649" w:rsidRDefault="00A76649" w:rsidP="00A76649">
      <w:pPr>
        <w:jc w:val="center"/>
        <w:rPr>
          <w:i/>
          <w:iCs/>
        </w:rPr>
      </w:pPr>
      <w:r w:rsidRPr="00A21633">
        <w:rPr>
          <w:b/>
          <w:bCs/>
          <w:i/>
          <w:iCs/>
        </w:rPr>
        <w:t>F</w:t>
      </w:r>
      <w:r w:rsidR="00883261">
        <w:rPr>
          <w:b/>
          <w:bCs/>
          <w:i/>
          <w:iCs/>
        </w:rPr>
        <w:t>igure 3.17</w:t>
      </w:r>
      <w:r w:rsidRPr="00A21633">
        <w:rPr>
          <w:i/>
          <w:iCs/>
        </w:rPr>
        <w:t xml:space="preserve"> </w:t>
      </w:r>
      <w:r w:rsidR="00883261">
        <w:rPr>
          <w:i/>
          <w:iCs/>
        </w:rPr>
        <w:t>Encoder</w:t>
      </w:r>
    </w:p>
    <w:p w:rsidR="00A97187" w:rsidRPr="00A76649" w:rsidRDefault="00A97187" w:rsidP="003311D0">
      <w:pPr>
        <w:pStyle w:val="NormalWeb"/>
        <w:shd w:val="clear" w:color="auto" w:fill="FFFFFF"/>
        <w:spacing w:before="225" w:beforeAutospacing="0" w:after="0" w:afterAutospacing="0"/>
        <w:jc w:val="both"/>
        <w:textAlignment w:val="baseline"/>
        <w:rPr>
          <w:rFonts w:asciiTheme="majorBidi" w:hAnsiTheme="majorBidi" w:cstheme="majorBidi"/>
          <w:color w:val="222222"/>
        </w:rPr>
      </w:pPr>
      <w:r w:rsidRPr="00A76649">
        <w:rPr>
          <w:rFonts w:asciiTheme="majorBidi" w:hAnsiTheme="majorBidi" w:cstheme="majorBidi"/>
          <w:color w:val="222222"/>
        </w:rPr>
        <w:lastRenderedPageBreak/>
        <w:t>This goes for the sub-layers of the decoder as well. If we’re to think of a Transformer of 2 stacked encoders and decoders, it would look something like this:</w:t>
      </w:r>
    </w:p>
    <w:p w:rsidR="00A97187" w:rsidRPr="00695B9C" w:rsidRDefault="00A97187" w:rsidP="00EA446E">
      <w:pPr>
        <w:shd w:val="clear" w:color="auto" w:fill="FFFFFF"/>
        <w:spacing w:after="0"/>
        <w:jc w:val="center"/>
        <w:textAlignment w:val="baseline"/>
        <w:rPr>
          <w:rFonts w:cstheme="majorBidi"/>
          <w:color w:val="666666"/>
        </w:rPr>
      </w:pPr>
      <w:r w:rsidRPr="00695B9C">
        <w:rPr>
          <w:rFonts w:cstheme="majorBidi"/>
          <w:noProof/>
          <w:color w:val="666666"/>
        </w:rPr>
        <w:drawing>
          <wp:inline distT="0" distB="0" distL="0" distR="0" wp14:anchorId="11D02EFD" wp14:editId="7AA75196">
            <wp:extent cx="6722175" cy="3819525"/>
            <wp:effectExtent l="0" t="0" r="2540" b="0"/>
            <wp:docPr id="128" name="Picture 128" descr="http://jalammar.github.io/images/t/transformer_resideual_layer_norm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alammar.github.io/images/t/transformer_resideual_layer_norm_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36632" cy="3827740"/>
                    </a:xfrm>
                    <a:prstGeom prst="rect">
                      <a:avLst/>
                    </a:prstGeom>
                    <a:noFill/>
                    <a:ln>
                      <a:noFill/>
                    </a:ln>
                  </pic:spPr>
                </pic:pic>
              </a:graphicData>
            </a:graphic>
          </wp:inline>
        </w:drawing>
      </w:r>
    </w:p>
    <w:p w:rsidR="00A76649" w:rsidRPr="00A21633" w:rsidRDefault="00A76649" w:rsidP="00A76649">
      <w:pPr>
        <w:jc w:val="center"/>
        <w:rPr>
          <w:i/>
          <w:iCs/>
        </w:rPr>
      </w:pPr>
      <w:r w:rsidRPr="00A21633">
        <w:rPr>
          <w:b/>
          <w:bCs/>
          <w:i/>
          <w:iCs/>
        </w:rPr>
        <w:t>F</w:t>
      </w:r>
      <w:r>
        <w:rPr>
          <w:b/>
          <w:bCs/>
          <w:i/>
          <w:iCs/>
        </w:rPr>
        <w:t>igure 3.</w:t>
      </w:r>
      <w:r w:rsidR="00883261">
        <w:rPr>
          <w:b/>
          <w:bCs/>
          <w:i/>
          <w:iCs/>
        </w:rPr>
        <w:t>18</w:t>
      </w:r>
      <w:r w:rsidRPr="00A21633">
        <w:rPr>
          <w:i/>
          <w:iCs/>
        </w:rPr>
        <w:t xml:space="preserve"> </w:t>
      </w:r>
      <w:r w:rsidR="00883261">
        <w:rPr>
          <w:i/>
          <w:iCs/>
        </w:rPr>
        <w:t>Encoder-Decoder</w:t>
      </w:r>
    </w:p>
    <w:p w:rsidR="00A97187" w:rsidRPr="00695B9C" w:rsidRDefault="00A97187" w:rsidP="00EA446E">
      <w:pPr>
        <w:spacing w:after="0"/>
        <w:rPr>
          <w:rFonts w:cstheme="majorBidi"/>
        </w:rPr>
      </w:pPr>
    </w:p>
    <w:p w:rsidR="00A97187" w:rsidRPr="00520610" w:rsidRDefault="001A4846" w:rsidP="00EA446E">
      <w:pPr>
        <w:pStyle w:val="Heading2"/>
      </w:pPr>
      <w:bookmarkStart w:id="68" w:name="_Toc47269642"/>
      <w:bookmarkStart w:id="69" w:name="_Toc47814312"/>
      <w:r>
        <w:t>3</w:t>
      </w:r>
      <w:r w:rsidR="0019103B">
        <w:t>.4.5</w:t>
      </w:r>
      <w:r w:rsidR="0019103B">
        <w:rPr>
          <w:noProof/>
          <w:lang w:val="en-GB"/>
        </w:rPr>
        <w:tab/>
      </w:r>
      <w:r w:rsidR="00A97187" w:rsidRPr="00520610">
        <w:t>The Decoder Side</w:t>
      </w:r>
      <w:bookmarkEnd w:id="68"/>
      <w:bookmarkEnd w:id="69"/>
    </w:p>
    <w:p w:rsidR="00695B9C" w:rsidRDefault="00A97187" w:rsidP="003311D0">
      <w:pPr>
        <w:shd w:val="clear" w:color="auto" w:fill="FFFFFF"/>
        <w:spacing w:before="225" w:after="0"/>
        <w:jc w:val="both"/>
        <w:textAlignment w:val="baseline"/>
        <w:rPr>
          <w:rFonts w:eastAsia="Times New Roman" w:cstheme="majorBidi"/>
          <w:color w:val="222222"/>
        </w:rPr>
      </w:pPr>
      <w:r w:rsidRPr="00695B9C">
        <w:rPr>
          <w:rFonts w:eastAsia="Times New Roman" w:cstheme="majorBidi"/>
          <w:color w:val="222222"/>
        </w:rPr>
        <w:t>Now that we’ve covered most of the concepts on the encoder side, we basically know how the components of decoders work as well. But let’s take a look at how they work together.</w:t>
      </w:r>
      <w:r w:rsidR="00695B9C">
        <w:rPr>
          <w:rFonts w:eastAsia="Times New Roman" w:cstheme="majorBidi"/>
          <w:color w:val="222222"/>
        </w:rPr>
        <w:t xml:space="preserve"> </w:t>
      </w:r>
    </w:p>
    <w:p w:rsidR="001A4846" w:rsidRDefault="00695B9C" w:rsidP="004A14B5">
      <w:pPr>
        <w:shd w:val="clear" w:color="auto" w:fill="FFFFFF"/>
        <w:spacing w:before="225" w:after="0"/>
        <w:jc w:val="both"/>
        <w:textAlignment w:val="baseline"/>
        <w:rPr>
          <w:rFonts w:eastAsia="Times New Roman" w:cstheme="majorBidi"/>
          <w:color w:val="222222"/>
        </w:rPr>
      </w:pPr>
      <w:r>
        <w:rPr>
          <w:rFonts w:eastAsia="Times New Roman" w:cstheme="majorBidi"/>
          <w:color w:val="222222"/>
        </w:rPr>
        <w:t>T</w:t>
      </w:r>
      <w:r w:rsidR="00A97187" w:rsidRPr="00695B9C">
        <w:rPr>
          <w:rFonts w:eastAsia="Times New Roman" w:cstheme="majorBidi"/>
          <w:color w:val="222222"/>
        </w:rPr>
        <w:t xml:space="preserve">he encoder starts by processing the input sequence. The output of the top encoder is then transformed into a set of attention vectors K and V. These are to be used by each decoder in its “encoder-decoder attention” layer which helps the decoder focus on appropriate places in the input sequence: </w:t>
      </w:r>
      <w:r w:rsidR="00A97187" w:rsidRPr="00695B9C">
        <w:rPr>
          <w:rFonts w:cstheme="majorBidi"/>
          <w:color w:val="222222"/>
          <w:shd w:val="clear" w:color="auto" w:fill="FFFFFF"/>
        </w:rPr>
        <w:t>The following steps repeat the process until a special </w:t>
      </w:r>
      <w:r w:rsidR="00A97187" w:rsidRPr="00695B9C">
        <w:rPr>
          <w:rFonts w:cstheme="majorBidi"/>
        </w:rPr>
        <w:t>symbol is reached indicating the transformer decoder has completed its output. The output of each step is fed to the bottom decoder in the next time step, and the decoders bubble up their decoding results just like the encoders did. And just like we did with the encoder inputs, we embed and add positional encoding to those decoder inputs to indicate the position of each word.</w:t>
      </w:r>
    </w:p>
    <w:p w:rsidR="00A97187" w:rsidRPr="00695B9C" w:rsidRDefault="00A97187" w:rsidP="003311D0">
      <w:pPr>
        <w:shd w:val="clear" w:color="auto" w:fill="FFFFFF"/>
        <w:spacing w:before="225" w:after="0"/>
        <w:jc w:val="both"/>
        <w:textAlignment w:val="baseline"/>
        <w:rPr>
          <w:rFonts w:eastAsia="Times New Roman" w:cstheme="majorBidi"/>
          <w:color w:val="222222"/>
        </w:rPr>
      </w:pPr>
      <w:r w:rsidRPr="00695B9C">
        <w:rPr>
          <w:rFonts w:eastAsia="Times New Roman" w:cstheme="majorBidi"/>
          <w:color w:val="222222"/>
        </w:rPr>
        <w:t>The self-attention layers in the decoder operate in a slightly different way than the one in the encoder:</w:t>
      </w:r>
    </w:p>
    <w:p w:rsidR="00A97187" w:rsidRPr="00695B9C" w:rsidRDefault="00A97187" w:rsidP="003311D0">
      <w:pPr>
        <w:shd w:val="clear" w:color="auto" w:fill="FFFFFF"/>
        <w:spacing w:after="0"/>
        <w:jc w:val="both"/>
        <w:textAlignment w:val="baseline"/>
        <w:rPr>
          <w:rFonts w:eastAsia="Times New Roman" w:cstheme="majorBidi"/>
          <w:color w:val="222222"/>
        </w:rPr>
      </w:pPr>
      <w:r w:rsidRPr="00695B9C">
        <w:rPr>
          <w:rFonts w:eastAsia="Times New Roman" w:cstheme="majorBidi"/>
          <w:color w:val="222222"/>
        </w:rPr>
        <w:t>In the decoder, the self-attention layer is only allowed to attend to earlier positions in the output sequence. This is done by masking future positions (setting them to </w:t>
      </w:r>
      <w:r w:rsidRPr="00695B9C">
        <w:rPr>
          <w:rFonts w:eastAsia="Times New Roman" w:cstheme="majorBidi"/>
          <w:color w:val="C7254E"/>
          <w:bdr w:val="none" w:sz="0" w:space="0" w:color="auto" w:frame="1"/>
          <w:shd w:val="clear" w:color="auto" w:fill="F9F2F4"/>
        </w:rPr>
        <w:t>-</w:t>
      </w:r>
      <w:proofErr w:type="spellStart"/>
      <w:r w:rsidRPr="00695B9C">
        <w:rPr>
          <w:rFonts w:eastAsia="Times New Roman" w:cstheme="majorBidi"/>
          <w:color w:val="C7254E"/>
          <w:bdr w:val="none" w:sz="0" w:space="0" w:color="auto" w:frame="1"/>
          <w:shd w:val="clear" w:color="auto" w:fill="F9F2F4"/>
        </w:rPr>
        <w:t>inf</w:t>
      </w:r>
      <w:proofErr w:type="spellEnd"/>
      <w:r w:rsidRPr="00695B9C">
        <w:rPr>
          <w:rFonts w:eastAsia="Times New Roman" w:cstheme="majorBidi"/>
          <w:color w:val="222222"/>
        </w:rPr>
        <w:t xml:space="preserve">) before the </w:t>
      </w:r>
      <w:proofErr w:type="spellStart"/>
      <w:r w:rsidRPr="00695B9C">
        <w:rPr>
          <w:rFonts w:eastAsia="Times New Roman" w:cstheme="majorBidi"/>
          <w:color w:val="222222"/>
        </w:rPr>
        <w:t>softmax</w:t>
      </w:r>
      <w:proofErr w:type="spellEnd"/>
      <w:r w:rsidRPr="00695B9C">
        <w:rPr>
          <w:rFonts w:eastAsia="Times New Roman" w:cstheme="majorBidi"/>
          <w:color w:val="222222"/>
        </w:rPr>
        <w:t xml:space="preserve"> step in the self-attention calculation.</w:t>
      </w:r>
    </w:p>
    <w:p w:rsidR="00A97187" w:rsidRDefault="00A97187" w:rsidP="003311D0">
      <w:pPr>
        <w:shd w:val="clear" w:color="auto" w:fill="FFFFFF"/>
        <w:spacing w:before="225" w:after="0"/>
        <w:jc w:val="both"/>
        <w:textAlignment w:val="baseline"/>
        <w:rPr>
          <w:rFonts w:eastAsia="Times New Roman" w:cstheme="majorBidi"/>
          <w:color w:val="222222"/>
        </w:rPr>
      </w:pPr>
      <w:r w:rsidRPr="00695B9C">
        <w:rPr>
          <w:rFonts w:eastAsia="Times New Roman" w:cstheme="majorBidi"/>
          <w:color w:val="222222"/>
        </w:rPr>
        <w:lastRenderedPageBreak/>
        <w:t xml:space="preserve">The “Encoder-Decoder Attention” layer works just like </w:t>
      </w:r>
      <w:proofErr w:type="spellStart"/>
      <w:r w:rsidRPr="00695B9C">
        <w:rPr>
          <w:rFonts w:eastAsia="Times New Roman" w:cstheme="majorBidi"/>
          <w:color w:val="222222"/>
        </w:rPr>
        <w:t>multiheaded</w:t>
      </w:r>
      <w:proofErr w:type="spellEnd"/>
      <w:r w:rsidRPr="00695B9C">
        <w:rPr>
          <w:rFonts w:eastAsia="Times New Roman" w:cstheme="majorBidi"/>
          <w:color w:val="222222"/>
        </w:rPr>
        <w:t xml:space="preserve"> self-attention, except it creates its Queries matrix from the layer below it, and takes the Keys and Values matrix from the output of the encoder stack.</w:t>
      </w:r>
    </w:p>
    <w:p w:rsidR="00EF36F9" w:rsidRPr="00695B9C" w:rsidRDefault="00EF36F9" w:rsidP="00EA446E">
      <w:pPr>
        <w:shd w:val="clear" w:color="auto" w:fill="FFFFFF"/>
        <w:spacing w:before="225" w:after="0"/>
        <w:textAlignment w:val="baseline"/>
        <w:rPr>
          <w:rFonts w:eastAsia="Times New Roman" w:cstheme="majorBidi"/>
          <w:color w:val="222222"/>
        </w:rPr>
      </w:pPr>
    </w:p>
    <w:p w:rsidR="00A97187" w:rsidRPr="00520610" w:rsidRDefault="001A4846" w:rsidP="00EA446E">
      <w:pPr>
        <w:pStyle w:val="Heading2"/>
      </w:pPr>
      <w:bookmarkStart w:id="70" w:name="_Toc47269643"/>
      <w:bookmarkStart w:id="71" w:name="_Toc47814313"/>
      <w:r>
        <w:t>3</w:t>
      </w:r>
      <w:r w:rsidR="0019103B">
        <w:t>.4.6</w:t>
      </w:r>
      <w:r w:rsidR="0019103B">
        <w:rPr>
          <w:noProof/>
          <w:lang w:val="en-GB"/>
        </w:rPr>
        <w:tab/>
      </w:r>
      <w:r w:rsidR="00A97187" w:rsidRPr="00520610">
        <w:t xml:space="preserve">The Final Linear and </w:t>
      </w:r>
      <w:proofErr w:type="spellStart"/>
      <w:r w:rsidR="00A97187" w:rsidRPr="00520610">
        <w:t>Softmax</w:t>
      </w:r>
      <w:proofErr w:type="spellEnd"/>
      <w:r w:rsidR="00A97187" w:rsidRPr="00520610">
        <w:t xml:space="preserve"> Layer</w:t>
      </w:r>
      <w:bookmarkEnd w:id="70"/>
      <w:bookmarkEnd w:id="71"/>
    </w:p>
    <w:p w:rsidR="00A97187" w:rsidRPr="004A14B5" w:rsidRDefault="00A97187" w:rsidP="003F1AB8">
      <w:pPr>
        <w:pStyle w:val="NormalWeb"/>
        <w:spacing w:before="225" w:beforeAutospacing="0" w:after="0" w:afterAutospacing="0"/>
        <w:jc w:val="both"/>
        <w:textAlignment w:val="baseline"/>
      </w:pPr>
      <w:r w:rsidRPr="004A14B5">
        <w:t xml:space="preserve">The decoder stack outputs a vector of floats. How do we turn that into a word? That’s the job of the final Linear layer which is followed by a </w:t>
      </w:r>
      <w:proofErr w:type="spellStart"/>
      <w:r w:rsidRPr="004A14B5">
        <w:t>Softmax</w:t>
      </w:r>
      <w:proofErr w:type="spellEnd"/>
      <w:r w:rsidRPr="004A14B5">
        <w:t xml:space="preserve"> Layer.</w:t>
      </w:r>
    </w:p>
    <w:p w:rsidR="00A97187" w:rsidRPr="004A14B5" w:rsidRDefault="00A97187" w:rsidP="003F1AB8">
      <w:pPr>
        <w:pStyle w:val="NormalWeb"/>
        <w:spacing w:before="225" w:beforeAutospacing="0" w:after="0" w:afterAutospacing="0"/>
        <w:jc w:val="both"/>
        <w:textAlignment w:val="baseline"/>
      </w:pPr>
      <w:r w:rsidRPr="004A14B5">
        <w:t>The Linear layer is a simple fully connected neural network that projects the vector produced by the stack of decoders, into a much, much larger vector called a logits vector.</w:t>
      </w:r>
    </w:p>
    <w:p w:rsidR="00A97187" w:rsidRPr="004A14B5" w:rsidRDefault="00A97187" w:rsidP="003F1AB8">
      <w:pPr>
        <w:pStyle w:val="NormalWeb"/>
        <w:spacing w:before="225" w:beforeAutospacing="0" w:after="0" w:afterAutospacing="0"/>
        <w:jc w:val="both"/>
        <w:textAlignment w:val="baseline"/>
      </w:pPr>
      <w:r w:rsidRPr="004A14B5">
        <w:t xml:space="preserve">The </w:t>
      </w:r>
      <w:proofErr w:type="spellStart"/>
      <w:r w:rsidRPr="004A14B5">
        <w:t>softmax</w:t>
      </w:r>
      <w:proofErr w:type="spellEnd"/>
      <w:r w:rsidRPr="004A14B5">
        <w:t xml:space="preserve"> layer then turns those scores into probabilities (all positive, all add up to 1.0). The cell with the highest probability is chosen, and the word associated with it is produced as the output for this time step.</w:t>
      </w:r>
    </w:p>
    <w:p w:rsidR="00EF36F9" w:rsidRDefault="00A97187" w:rsidP="00EA446E">
      <w:pPr>
        <w:spacing w:after="0"/>
        <w:jc w:val="center"/>
        <w:textAlignment w:val="baseline"/>
        <w:rPr>
          <w:rFonts w:ascii="inherit" w:hAnsi="inherit"/>
        </w:rPr>
      </w:pPr>
      <w:r w:rsidRPr="00EF36F9">
        <w:rPr>
          <w:rFonts w:ascii="inherit" w:hAnsi="inherit"/>
          <w:noProof/>
        </w:rPr>
        <w:drawing>
          <wp:inline distT="0" distB="0" distL="0" distR="0" wp14:anchorId="7FF1D1BD" wp14:editId="7B082F60">
            <wp:extent cx="4691902" cy="3028950"/>
            <wp:effectExtent l="0" t="0" r="0" b="0"/>
            <wp:docPr id="129" name="Picture 129" descr="http://jalammar.github.io/images/t/transformer_decoder_output_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alammar.github.io/images/t/transformer_decoder_output_softma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6362" cy="3044740"/>
                    </a:xfrm>
                    <a:prstGeom prst="rect">
                      <a:avLst/>
                    </a:prstGeom>
                    <a:noFill/>
                    <a:ln>
                      <a:noFill/>
                    </a:ln>
                  </pic:spPr>
                </pic:pic>
              </a:graphicData>
            </a:graphic>
          </wp:inline>
        </w:drawing>
      </w:r>
    </w:p>
    <w:p w:rsidR="00A76649" w:rsidRPr="00883261" w:rsidRDefault="00A76649" w:rsidP="00A76649">
      <w:pPr>
        <w:jc w:val="center"/>
        <w:rPr>
          <w:i/>
          <w:iCs/>
        </w:rPr>
      </w:pPr>
      <w:r w:rsidRPr="00A21633">
        <w:rPr>
          <w:b/>
          <w:bCs/>
          <w:i/>
          <w:iCs/>
        </w:rPr>
        <w:t>Figure 3.</w:t>
      </w:r>
      <w:r w:rsidR="00883261">
        <w:rPr>
          <w:b/>
          <w:bCs/>
          <w:i/>
          <w:iCs/>
        </w:rPr>
        <w:t>19</w:t>
      </w:r>
      <w:r>
        <w:rPr>
          <w:b/>
          <w:bCs/>
          <w:i/>
          <w:iCs/>
        </w:rPr>
        <w:t xml:space="preserve"> </w:t>
      </w:r>
      <w:proofErr w:type="spellStart"/>
      <w:r w:rsidR="00883261">
        <w:rPr>
          <w:i/>
          <w:iCs/>
        </w:rPr>
        <w:t>Softmax</w:t>
      </w:r>
      <w:proofErr w:type="spellEnd"/>
      <w:r w:rsidR="00883261">
        <w:rPr>
          <w:i/>
          <w:iCs/>
        </w:rPr>
        <w:t xml:space="preserve"> layer</w:t>
      </w:r>
    </w:p>
    <w:p w:rsidR="00A97187" w:rsidRPr="004A14B5" w:rsidRDefault="00A97187" w:rsidP="003F1AB8">
      <w:pPr>
        <w:spacing w:after="0"/>
        <w:jc w:val="both"/>
        <w:textAlignment w:val="baseline"/>
        <w:rPr>
          <w:rFonts w:cstheme="majorBidi"/>
        </w:rPr>
      </w:pPr>
      <w:r w:rsidRPr="004A14B5">
        <w:rPr>
          <w:rFonts w:cstheme="majorBidi"/>
        </w:rPr>
        <w:t>This figure starts from the bottom with the vector produced as the output of the decoder stack. It is then turned into an output word.</w:t>
      </w:r>
    </w:p>
    <w:p w:rsidR="00992D17" w:rsidRPr="00EF36F9" w:rsidRDefault="00992D17" w:rsidP="00EA446E">
      <w:pPr>
        <w:spacing w:after="0"/>
        <w:textAlignment w:val="baseline"/>
        <w:rPr>
          <w:rFonts w:ascii="inherit" w:hAnsi="inherit"/>
        </w:rPr>
      </w:pPr>
    </w:p>
    <w:p w:rsidR="00A97187" w:rsidRDefault="001A4846" w:rsidP="00EA446E">
      <w:pPr>
        <w:pStyle w:val="Heading1"/>
        <w:rPr>
          <w:rFonts w:eastAsia="Times New Roman"/>
        </w:rPr>
      </w:pPr>
      <w:bookmarkStart w:id="72" w:name="_Toc47269644"/>
      <w:bookmarkStart w:id="73" w:name="_Toc47814314"/>
      <w:r>
        <w:rPr>
          <w:rFonts w:eastAsia="Times New Roman"/>
        </w:rPr>
        <w:t>3</w:t>
      </w:r>
      <w:r w:rsidR="0019103B">
        <w:rPr>
          <w:rFonts w:eastAsia="Times New Roman"/>
        </w:rPr>
        <w:t>.5</w:t>
      </w:r>
      <w:r w:rsidR="0019103B">
        <w:rPr>
          <w:noProof/>
          <w:lang w:val="en-GB"/>
        </w:rPr>
        <w:tab/>
      </w:r>
      <w:r w:rsidR="00A97187" w:rsidRPr="00E84619">
        <w:rPr>
          <w:rFonts w:eastAsia="Times New Roman"/>
        </w:rPr>
        <w:t xml:space="preserve">Transfer Learning in </w:t>
      </w:r>
      <w:bookmarkEnd w:id="72"/>
      <w:r w:rsidR="00EF36F9">
        <w:rPr>
          <w:rFonts w:eastAsia="Times New Roman"/>
        </w:rPr>
        <w:t>NLP</w:t>
      </w:r>
      <w:bookmarkEnd w:id="73"/>
      <w:r w:rsidR="00A97187" w:rsidRPr="00E84619">
        <w:rPr>
          <w:rFonts w:eastAsia="Times New Roman"/>
        </w:rPr>
        <w:t xml:space="preserve"> </w:t>
      </w:r>
    </w:p>
    <w:p w:rsidR="00A97187" w:rsidRPr="00EF36F9" w:rsidRDefault="00A97187" w:rsidP="003F1AB8">
      <w:pPr>
        <w:spacing w:after="0"/>
        <w:jc w:val="both"/>
        <w:rPr>
          <w:rFonts w:cstheme="majorBidi"/>
          <w:color w:val="222222"/>
          <w:shd w:val="clear" w:color="auto" w:fill="FFFFFF"/>
        </w:rPr>
      </w:pPr>
      <w:r w:rsidRPr="00EF36F9">
        <w:rPr>
          <w:rFonts w:cstheme="majorBidi"/>
          <w:color w:val="222222"/>
          <w:shd w:val="clear" w:color="auto" w:fill="FFFFFF"/>
        </w:rPr>
        <w:t>The year 2018 has been an inflection point for machine learning models handling text (or more accurately, Natural Language Processing or NLP for short). Our conceptual understanding of how best to represent words and sentences in a way that best captures underlying meanings and relationships is rapidly evolving. Moreover, the NLP community has been putting forward incredibly powerful components that you can freely download and use in your own models and pipelines </w:t>
      </w:r>
    </w:p>
    <w:p w:rsidR="00A97187" w:rsidRPr="006655BF" w:rsidRDefault="001A4846" w:rsidP="00EA446E">
      <w:pPr>
        <w:pStyle w:val="Heading2"/>
      </w:pPr>
      <w:bookmarkStart w:id="74" w:name="_Toc47269645"/>
      <w:bookmarkStart w:id="75" w:name="_Toc47814315"/>
      <w:r>
        <w:lastRenderedPageBreak/>
        <w:t>3</w:t>
      </w:r>
      <w:r w:rsidR="0019103B">
        <w:t>.5.1</w:t>
      </w:r>
      <w:r w:rsidR="0019103B">
        <w:rPr>
          <w:noProof/>
          <w:lang w:val="en-GB"/>
        </w:rPr>
        <w:tab/>
      </w:r>
      <w:proofErr w:type="spellStart"/>
      <w:r w:rsidR="00A97187" w:rsidRPr="006655BF">
        <w:t>ELMo</w:t>
      </w:r>
      <w:bookmarkEnd w:id="74"/>
      <w:bookmarkEnd w:id="75"/>
      <w:proofErr w:type="spellEnd"/>
    </w:p>
    <w:p w:rsidR="00A97187" w:rsidRPr="001A4846" w:rsidRDefault="00A61216" w:rsidP="003F1AB8">
      <w:pPr>
        <w:pStyle w:val="io"/>
        <w:spacing w:before="206" w:beforeAutospacing="0" w:after="0" w:afterAutospacing="0"/>
        <w:jc w:val="both"/>
        <w:rPr>
          <w:rFonts w:asciiTheme="majorBidi" w:hAnsiTheme="majorBidi" w:cstheme="majorBidi"/>
          <w:spacing w:val="-1"/>
        </w:rPr>
      </w:pPr>
      <w:hyperlink r:id="rId94" w:tgtFrame="_blank" w:history="1">
        <w:proofErr w:type="spellStart"/>
        <w:r w:rsidR="00A97187" w:rsidRPr="001A4846">
          <w:rPr>
            <w:rStyle w:val="Strong"/>
            <w:rFonts w:asciiTheme="majorBidi" w:eastAsiaTheme="majorEastAsia" w:hAnsiTheme="majorBidi" w:cstheme="majorBidi"/>
            <w:b w:val="0"/>
            <w:spacing w:val="-1"/>
          </w:rPr>
          <w:t>ELMo</w:t>
        </w:r>
        <w:proofErr w:type="spellEnd"/>
      </w:hyperlink>
      <w:r w:rsidR="00A97187" w:rsidRPr="001A4846">
        <w:rPr>
          <w:rFonts w:asciiTheme="majorBidi" w:hAnsiTheme="majorBidi" w:cstheme="majorBidi"/>
          <w:spacing w:val="-1"/>
        </w:rPr>
        <w:t> stands for </w:t>
      </w:r>
      <w:r w:rsidR="00A97187" w:rsidRPr="001A4846">
        <w:rPr>
          <w:rStyle w:val="Strong"/>
          <w:rFonts w:asciiTheme="majorBidi" w:eastAsiaTheme="majorEastAsia" w:hAnsiTheme="majorBidi" w:cstheme="majorBidi"/>
          <w:b w:val="0"/>
          <w:spacing w:val="-1"/>
        </w:rPr>
        <w:t>Embedding from Language Model</w:t>
      </w:r>
      <w:r w:rsidR="00A97187" w:rsidRPr="001A4846">
        <w:rPr>
          <w:rFonts w:asciiTheme="majorBidi" w:hAnsiTheme="majorBidi" w:cstheme="majorBidi"/>
          <w:spacing w:val="-1"/>
        </w:rPr>
        <w:t>,</w:t>
      </w:r>
      <w:r w:rsidR="00A97187" w:rsidRPr="001A4846">
        <w:rPr>
          <w:rStyle w:val="Strong"/>
          <w:rFonts w:asciiTheme="majorBidi" w:eastAsiaTheme="majorEastAsia" w:hAnsiTheme="majorBidi" w:cstheme="majorBidi"/>
          <w:spacing w:val="-1"/>
        </w:rPr>
        <w:t> </w:t>
      </w:r>
      <w:r w:rsidR="00A97187" w:rsidRPr="001A4846">
        <w:rPr>
          <w:rFonts w:asciiTheme="majorBidi" w:hAnsiTheme="majorBidi" w:cstheme="majorBidi"/>
          <w:spacing w:val="-1"/>
        </w:rPr>
        <w:t>as the name suggests in this models the deeply contextualized word embedding are created from the Language Models (LM).</w:t>
      </w:r>
    </w:p>
    <w:p w:rsidR="00A97187" w:rsidRPr="001A4846" w:rsidRDefault="00A97187" w:rsidP="003F1AB8">
      <w:pPr>
        <w:pStyle w:val="io"/>
        <w:spacing w:before="206" w:beforeAutospacing="0" w:after="0" w:afterAutospacing="0"/>
        <w:jc w:val="both"/>
        <w:rPr>
          <w:rFonts w:asciiTheme="majorBidi" w:hAnsiTheme="majorBidi" w:cstheme="majorBidi"/>
          <w:spacing w:val="-1"/>
        </w:rPr>
      </w:pPr>
      <w:proofErr w:type="spellStart"/>
      <w:r w:rsidRPr="001A4846">
        <w:rPr>
          <w:rFonts w:asciiTheme="majorBidi" w:hAnsiTheme="majorBidi" w:cstheme="majorBidi"/>
          <w:spacing w:val="-1"/>
        </w:rPr>
        <w:t>ELMo</w:t>
      </w:r>
      <w:proofErr w:type="spellEnd"/>
      <w:r w:rsidRPr="001A4846">
        <w:rPr>
          <w:rFonts w:asciiTheme="majorBidi" w:hAnsiTheme="majorBidi" w:cstheme="majorBidi"/>
          <w:spacing w:val="-1"/>
        </w:rPr>
        <w:t xml:space="preserve"> uses bidirectional language model (</w:t>
      </w:r>
      <w:proofErr w:type="spellStart"/>
      <w:r w:rsidRPr="001A4846">
        <w:rPr>
          <w:rFonts w:asciiTheme="majorBidi" w:hAnsiTheme="majorBidi" w:cstheme="majorBidi"/>
          <w:spacing w:val="-1"/>
        </w:rPr>
        <w:t>biLM</w:t>
      </w:r>
      <w:proofErr w:type="spellEnd"/>
      <w:r w:rsidRPr="001A4846">
        <w:rPr>
          <w:rFonts w:asciiTheme="majorBidi" w:hAnsiTheme="majorBidi" w:cstheme="majorBidi"/>
          <w:spacing w:val="-1"/>
        </w:rPr>
        <w:t xml:space="preserve">) which is pre-trained on a large text corpus, to learn both words (e.g., syntax and semantics) and linguistic context (i.e., to model polysemy). </w:t>
      </w:r>
      <w:proofErr w:type="spellStart"/>
      <w:r w:rsidRPr="001A4846">
        <w:rPr>
          <w:rFonts w:asciiTheme="majorBidi" w:hAnsiTheme="majorBidi" w:cstheme="majorBidi"/>
          <w:spacing w:val="-1"/>
        </w:rPr>
        <w:t>BiLM</w:t>
      </w:r>
      <w:proofErr w:type="spellEnd"/>
      <w:r w:rsidRPr="001A4846">
        <w:rPr>
          <w:rFonts w:asciiTheme="majorBidi" w:hAnsiTheme="majorBidi" w:cstheme="majorBidi"/>
          <w:spacing w:val="-1"/>
        </w:rPr>
        <w:t xml:space="preserve"> capture </w:t>
      </w:r>
      <w:r w:rsidRPr="001A4846">
        <w:rPr>
          <w:rStyle w:val="Strong"/>
          <w:rFonts w:asciiTheme="majorBidi" w:eastAsiaTheme="majorEastAsia" w:hAnsiTheme="majorBidi" w:cstheme="majorBidi"/>
          <w:b w:val="0"/>
          <w:spacing w:val="-1"/>
        </w:rPr>
        <w:t>context-dependent </w:t>
      </w:r>
      <w:r w:rsidRPr="001A4846">
        <w:rPr>
          <w:rFonts w:asciiTheme="majorBidi" w:hAnsiTheme="majorBidi" w:cstheme="majorBidi"/>
          <w:spacing w:val="-1"/>
        </w:rPr>
        <w:t>aspects of word meaning.</w:t>
      </w:r>
    </w:p>
    <w:p w:rsidR="00A97187" w:rsidRPr="00EF36F9" w:rsidRDefault="00A97187" w:rsidP="00EA446E">
      <w:pPr>
        <w:pStyle w:val="io"/>
        <w:spacing w:before="206" w:beforeAutospacing="0" w:after="0" w:afterAutospacing="0"/>
        <w:jc w:val="center"/>
        <w:rPr>
          <w:rFonts w:asciiTheme="majorBidi" w:hAnsiTheme="majorBidi" w:cstheme="majorBidi"/>
          <w:b/>
          <w:bCs/>
          <w:spacing w:val="-1"/>
          <w:sz w:val="22"/>
          <w:szCs w:val="22"/>
        </w:rPr>
      </w:pPr>
      <w:r w:rsidRPr="00EF36F9">
        <w:rPr>
          <w:rFonts w:asciiTheme="majorBidi" w:hAnsiTheme="majorBidi" w:cstheme="majorBidi"/>
          <w:noProof/>
          <w:sz w:val="22"/>
          <w:szCs w:val="22"/>
        </w:rPr>
        <w:drawing>
          <wp:inline distT="0" distB="0" distL="0" distR="0" wp14:anchorId="040E6F7D" wp14:editId="38D7BA65">
            <wp:extent cx="4525398" cy="2709955"/>
            <wp:effectExtent l="0" t="0" r="8890" b="0"/>
            <wp:docPr id="58" name="Picture 5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for pos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28920" cy="2712064"/>
                    </a:xfrm>
                    <a:prstGeom prst="rect">
                      <a:avLst/>
                    </a:prstGeom>
                    <a:noFill/>
                    <a:ln>
                      <a:noFill/>
                    </a:ln>
                  </pic:spPr>
                </pic:pic>
              </a:graphicData>
            </a:graphic>
          </wp:inline>
        </w:drawing>
      </w:r>
    </w:p>
    <w:p w:rsidR="001A4846" w:rsidRPr="001A4846" w:rsidRDefault="00A76649" w:rsidP="001A4846">
      <w:pPr>
        <w:jc w:val="center"/>
        <w:rPr>
          <w:i/>
          <w:iCs/>
        </w:rPr>
      </w:pPr>
      <w:r w:rsidRPr="00A21633">
        <w:rPr>
          <w:b/>
          <w:bCs/>
          <w:i/>
          <w:iCs/>
        </w:rPr>
        <w:t>F</w:t>
      </w:r>
      <w:r w:rsidR="00883261">
        <w:rPr>
          <w:b/>
          <w:bCs/>
          <w:i/>
          <w:iCs/>
        </w:rPr>
        <w:t>igure 3.20</w:t>
      </w:r>
      <w:r w:rsidRPr="00A21633">
        <w:rPr>
          <w:i/>
          <w:iCs/>
        </w:rPr>
        <w:t xml:space="preserve"> </w:t>
      </w:r>
      <w:proofErr w:type="spellStart"/>
      <w:r>
        <w:rPr>
          <w:i/>
          <w:iCs/>
        </w:rPr>
        <w:t>ELMo</w:t>
      </w:r>
      <w:proofErr w:type="spellEnd"/>
      <w:r>
        <w:rPr>
          <w:i/>
          <w:iCs/>
        </w:rPr>
        <w:t xml:space="preserve"> construction</w:t>
      </w:r>
    </w:p>
    <w:p w:rsidR="001A4846" w:rsidRDefault="001A4846" w:rsidP="001A4846">
      <w:pPr>
        <w:rPr>
          <w:rFonts w:cstheme="majorBidi"/>
          <w:spacing w:val="-1"/>
        </w:rPr>
      </w:pPr>
      <w:proofErr w:type="spellStart"/>
      <w:r>
        <w:rPr>
          <w:rFonts w:cstheme="majorBidi"/>
          <w:spacing w:val="-1"/>
        </w:rPr>
        <w:t>ELMo</w:t>
      </w:r>
      <w:proofErr w:type="spellEnd"/>
      <w:r>
        <w:rPr>
          <w:rFonts w:cstheme="majorBidi"/>
          <w:spacing w:val="-1"/>
        </w:rPr>
        <w:t xml:space="preserve"> is applied on </w:t>
      </w:r>
      <w:r w:rsidR="00A97187" w:rsidRPr="001A4846">
        <w:rPr>
          <w:rStyle w:val="Strong"/>
          <w:rFonts w:eastAsiaTheme="majorEastAsia" w:cstheme="majorBidi"/>
          <w:b w:val="0"/>
          <w:spacing w:val="-1"/>
          <w:szCs w:val="24"/>
        </w:rPr>
        <w:t>semantic-intensive</w:t>
      </w:r>
      <w:r w:rsidR="00A97187" w:rsidRPr="001A4846">
        <w:rPr>
          <w:rFonts w:cstheme="majorBidi"/>
          <w:spacing w:val="-1"/>
          <w:szCs w:val="24"/>
        </w:rPr>
        <w:t> and </w:t>
      </w:r>
      <w:r w:rsidR="00A97187" w:rsidRPr="001A4846">
        <w:rPr>
          <w:rStyle w:val="Strong"/>
          <w:rFonts w:eastAsiaTheme="majorEastAsia" w:cstheme="majorBidi"/>
          <w:b w:val="0"/>
          <w:spacing w:val="-1"/>
          <w:szCs w:val="24"/>
        </w:rPr>
        <w:t>syntax-intensive</w:t>
      </w:r>
      <w:r>
        <w:rPr>
          <w:rFonts w:cstheme="majorBidi"/>
          <w:spacing w:val="-1"/>
        </w:rPr>
        <w:t xml:space="preserve"> tasks respectively using </w:t>
      </w:r>
      <w:r w:rsidR="00A97187" w:rsidRPr="001A4846">
        <w:rPr>
          <w:rFonts w:cstheme="majorBidi"/>
          <w:spacing w:val="-1"/>
          <w:szCs w:val="24"/>
        </w:rPr>
        <w:t xml:space="preserve">representations in different layers of </w:t>
      </w:r>
      <w:proofErr w:type="spellStart"/>
      <w:r w:rsidR="00A97187" w:rsidRPr="001A4846">
        <w:rPr>
          <w:rFonts w:cstheme="majorBidi"/>
          <w:spacing w:val="-1"/>
          <w:szCs w:val="24"/>
        </w:rPr>
        <w:t>biLM</w:t>
      </w:r>
      <w:proofErr w:type="spellEnd"/>
      <w:r>
        <w:rPr>
          <w:rFonts w:cstheme="majorBidi"/>
          <w:spacing w:val="-1"/>
        </w:rPr>
        <w:t>.</w:t>
      </w:r>
    </w:p>
    <w:p w:rsidR="001A4846" w:rsidRDefault="00A97187" w:rsidP="001A4846">
      <w:pPr>
        <w:pStyle w:val="ListParagraph"/>
        <w:numPr>
          <w:ilvl w:val="0"/>
          <w:numId w:val="39"/>
        </w:numPr>
        <w:rPr>
          <w:rFonts w:cstheme="majorBidi"/>
          <w:spacing w:val="-1"/>
          <w:szCs w:val="24"/>
        </w:rPr>
      </w:pPr>
      <w:r w:rsidRPr="001A4846">
        <w:rPr>
          <w:rFonts w:cstheme="majorBidi"/>
          <w:spacing w:val="-1"/>
          <w:szCs w:val="24"/>
        </w:rPr>
        <w:t>For a</w:t>
      </w:r>
      <w:r w:rsidRPr="001A4846">
        <w:rPr>
          <w:rFonts w:cstheme="majorBidi"/>
          <w:b/>
          <w:bCs/>
          <w:spacing w:val="-1"/>
          <w:szCs w:val="24"/>
        </w:rPr>
        <w:t> </w:t>
      </w:r>
      <w:r w:rsidRPr="001A4846">
        <w:rPr>
          <w:rStyle w:val="Strong"/>
          <w:rFonts w:cstheme="majorBidi"/>
          <w:b w:val="0"/>
          <w:spacing w:val="-1"/>
          <w:szCs w:val="24"/>
        </w:rPr>
        <w:t>semantic-intensive</w:t>
      </w:r>
      <w:r w:rsidRPr="001A4846">
        <w:rPr>
          <w:rFonts w:cstheme="majorBidi"/>
          <w:spacing w:val="-1"/>
          <w:szCs w:val="24"/>
        </w:rPr>
        <w:t> task, the </w:t>
      </w:r>
      <w:r w:rsidRPr="001A4846">
        <w:rPr>
          <w:rStyle w:val="Strong"/>
          <w:rFonts w:cstheme="majorBidi"/>
          <w:b w:val="0"/>
          <w:spacing w:val="-1"/>
          <w:szCs w:val="24"/>
        </w:rPr>
        <w:t>top layer</w:t>
      </w:r>
      <w:r w:rsidRPr="001A4846">
        <w:rPr>
          <w:rFonts w:cstheme="majorBidi"/>
          <w:spacing w:val="-1"/>
          <w:szCs w:val="24"/>
        </w:rPr>
        <w:t> is better than the first layer.</w:t>
      </w:r>
    </w:p>
    <w:p w:rsidR="00992D17" w:rsidRPr="001A4846" w:rsidRDefault="00A97187" w:rsidP="001A4846">
      <w:pPr>
        <w:pStyle w:val="ListParagraph"/>
        <w:numPr>
          <w:ilvl w:val="0"/>
          <w:numId w:val="39"/>
        </w:numPr>
        <w:rPr>
          <w:rFonts w:cstheme="majorBidi"/>
          <w:spacing w:val="-1"/>
          <w:szCs w:val="24"/>
        </w:rPr>
      </w:pPr>
      <w:r w:rsidRPr="001A4846">
        <w:rPr>
          <w:rFonts w:cstheme="majorBidi"/>
          <w:spacing w:val="-1"/>
          <w:szCs w:val="24"/>
        </w:rPr>
        <w:t>And for a</w:t>
      </w:r>
      <w:r w:rsidRPr="001A4846">
        <w:rPr>
          <w:rFonts w:cstheme="majorBidi"/>
          <w:b/>
          <w:bCs/>
          <w:spacing w:val="-1"/>
          <w:szCs w:val="24"/>
        </w:rPr>
        <w:t> </w:t>
      </w:r>
      <w:r w:rsidRPr="001A4846">
        <w:rPr>
          <w:rStyle w:val="Strong"/>
          <w:rFonts w:cstheme="majorBidi"/>
          <w:b w:val="0"/>
          <w:spacing w:val="-1"/>
          <w:szCs w:val="24"/>
        </w:rPr>
        <w:t>syntax-intensive</w:t>
      </w:r>
      <w:r w:rsidRPr="001A4846">
        <w:rPr>
          <w:rStyle w:val="Strong"/>
          <w:rFonts w:cstheme="majorBidi"/>
          <w:spacing w:val="-1"/>
          <w:szCs w:val="24"/>
        </w:rPr>
        <w:t> </w:t>
      </w:r>
      <w:r w:rsidRPr="001A4846">
        <w:rPr>
          <w:rFonts w:cstheme="majorBidi"/>
          <w:spacing w:val="-1"/>
          <w:szCs w:val="24"/>
        </w:rPr>
        <w:t>task,</w:t>
      </w:r>
      <w:r w:rsidRPr="001A4846">
        <w:rPr>
          <w:rStyle w:val="Strong"/>
          <w:rFonts w:cstheme="majorBidi"/>
          <w:spacing w:val="-1"/>
          <w:szCs w:val="24"/>
        </w:rPr>
        <w:t> </w:t>
      </w:r>
      <w:r w:rsidRPr="001A4846">
        <w:rPr>
          <w:rStyle w:val="Strong"/>
          <w:rFonts w:cstheme="majorBidi"/>
          <w:b w:val="0"/>
          <w:spacing w:val="-1"/>
          <w:szCs w:val="24"/>
        </w:rPr>
        <w:t>the first layer</w:t>
      </w:r>
      <w:r w:rsidRPr="001A4846">
        <w:rPr>
          <w:rFonts w:cstheme="majorBidi"/>
          <w:spacing w:val="-1"/>
          <w:szCs w:val="24"/>
        </w:rPr>
        <w:t> is better than top layers.</w:t>
      </w:r>
    </w:p>
    <w:p w:rsidR="001A4846" w:rsidRPr="001A4846" w:rsidRDefault="001A4846" w:rsidP="001A4846">
      <w:pPr>
        <w:spacing w:after="0"/>
        <w:ind w:left="90"/>
        <w:jc w:val="both"/>
        <w:rPr>
          <w:rFonts w:cstheme="majorBidi"/>
          <w:spacing w:val="-1"/>
        </w:rPr>
      </w:pPr>
    </w:p>
    <w:p w:rsidR="00A97187" w:rsidRPr="006655BF" w:rsidRDefault="001A4846" w:rsidP="00EA446E">
      <w:pPr>
        <w:pStyle w:val="Heading2"/>
      </w:pPr>
      <w:bookmarkStart w:id="76" w:name="_Toc47269646"/>
      <w:bookmarkStart w:id="77" w:name="_Toc47814316"/>
      <w:r>
        <w:t>3</w:t>
      </w:r>
      <w:r w:rsidR="0019103B">
        <w:t>.5.2</w:t>
      </w:r>
      <w:r w:rsidR="0019103B">
        <w:rPr>
          <w:noProof/>
          <w:lang w:val="en-GB"/>
        </w:rPr>
        <w:tab/>
      </w:r>
      <w:proofErr w:type="spellStart"/>
      <w:r w:rsidR="00A97187" w:rsidRPr="006655BF">
        <w:t>OpenAI</w:t>
      </w:r>
      <w:proofErr w:type="spellEnd"/>
      <w:r w:rsidR="00A97187" w:rsidRPr="006655BF">
        <w:t xml:space="preserve"> GPT-2</w:t>
      </w:r>
      <w:bookmarkEnd w:id="76"/>
      <w:bookmarkEnd w:id="77"/>
    </w:p>
    <w:p w:rsidR="00A97187" w:rsidRPr="00A76649" w:rsidRDefault="00A97187" w:rsidP="003F1AB8">
      <w:pPr>
        <w:pStyle w:val="io"/>
        <w:spacing w:before="206" w:beforeAutospacing="0" w:after="0" w:afterAutospacing="0"/>
        <w:jc w:val="both"/>
        <w:rPr>
          <w:rFonts w:asciiTheme="majorBidi" w:hAnsiTheme="majorBidi" w:cstheme="majorBidi"/>
          <w:spacing w:val="-1"/>
        </w:rPr>
      </w:pPr>
      <w:r w:rsidRPr="00A76649">
        <w:rPr>
          <w:rFonts w:asciiTheme="majorBidi" w:hAnsiTheme="majorBidi" w:cstheme="majorBidi"/>
          <w:spacing w:val="-1"/>
        </w:rPr>
        <w:t>The </w:t>
      </w:r>
      <w:proofErr w:type="spellStart"/>
      <w:r w:rsidR="00A61216">
        <w:fldChar w:fldCharType="begin"/>
      </w:r>
      <w:r w:rsidR="00A61216">
        <w:instrText xml:space="preserve"> HYPERLINK "https://openai.com/blog/better-language-models/" \t "_blank" </w:instrText>
      </w:r>
      <w:r w:rsidR="00A61216">
        <w:fldChar w:fldCharType="separate"/>
      </w:r>
      <w:r w:rsidRPr="00A76649">
        <w:rPr>
          <w:rStyle w:val="Hyperlink"/>
          <w:rFonts w:asciiTheme="majorBidi" w:eastAsiaTheme="majorEastAsia" w:hAnsiTheme="majorBidi" w:cstheme="majorBidi"/>
          <w:color w:val="auto"/>
          <w:spacing w:val="-1"/>
        </w:rPr>
        <w:t>OpenAI</w:t>
      </w:r>
      <w:proofErr w:type="spellEnd"/>
      <w:r w:rsidRPr="00A76649">
        <w:rPr>
          <w:rStyle w:val="Hyperlink"/>
          <w:rFonts w:asciiTheme="majorBidi" w:eastAsiaTheme="majorEastAsia" w:hAnsiTheme="majorBidi" w:cstheme="majorBidi"/>
          <w:color w:val="auto"/>
          <w:spacing w:val="-1"/>
        </w:rPr>
        <w:t xml:space="preserve"> GPT-2</w:t>
      </w:r>
      <w:r w:rsidR="00A61216">
        <w:rPr>
          <w:rStyle w:val="Hyperlink"/>
          <w:rFonts w:asciiTheme="majorBidi" w:eastAsiaTheme="majorEastAsia" w:hAnsiTheme="majorBidi" w:cstheme="majorBidi"/>
          <w:color w:val="auto"/>
          <w:spacing w:val="-1"/>
        </w:rPr>
        <w:fldChar w:fldCharType="end"/>
      </w:r>
      <w:r w:rsidRPr="00A76649">
        <w:rPr>
          <w:rFonts w:asciiTheme="majorBidi" w:hAnsiTheme="majorBidi" w:cstheme="majorBidi"/>
          <w:spacing w:val="-1"/>
        </w:rPr>
        <w:t> is the successor of the </w:t>
      </w:r>
      <w:hyperlink r:id="rId96" w:tgtFrame="_blank" w:history="1">
        <w:r w:rsidRPr="00A76649">
          <w:rPr>
            <w:rStyle w:val="Hyperlink"/>
            <w:rFonts w:asciiTheme="majorBidi" w:eastAsiaTheme="majorEastAsia" w:hAnsiTheme="majorBidi" w:cstheme="majorBidi"/>
            <w:color w:val="auto"/>
            <w:spacing w:val="-1"/>
          </w:rPr>
          <w:t>GPT</w:t>
        </w:r>
      </w:hyperlink>
      <w:r w:rsidRPr="00A76649">
        <w:rPr>
          <w:rFonts w:asciiTheme="majorBidi" w:hAnsiTheme="majorBidi" w:cstheme="majorBidi"/>
          <w:spacing w:val="-1"/>
        </w:rPr>
        <w:t> model. GPT-2 is a large </w:t>
      </w:r>
      <w:hyperlink r:id="rId97" w:tgtFrame="_blank" w:history="1">
        <w:r w:rsidRPr="00A76649">
          <w:rPr>
            <w:rStyle w:val="Hyperlink"/>
            <w:rFonts w:asciiTheme="majorBidi" w:eastAsiaTheme="majorEastAsia" w:hAnsiTheme="majorBidi" w:cstheme="majorBidi"/>
            <w:color w:val="auto"/>
            <w:spacing w:val="-1"/>
          </w:rPr>
          <w:t>transformer</w:t>
        </w:r>
      </w:hyperlink>
      <w:r w:rsidRPr="00A76649">
        <w:rPr>
          <w:rFonts w:asciiTheme="majorBidi" w:hAnsiTheme="majorBidi" w:cstheme="majorBidi"/>
          <w:spacing w:val="-1"/>
        </w:rPr>
        <w:t>-based language model, with </w:t>
      </w:r>
      <w:r w:rsidRPr="00A76649">
        <w:rPr>
          <w:rStyle w:val="Strong"/>
          <w:rFonts w:asciiTheme="majorBidi" w:eastAsiaTheme="majorEastAsia" w:hAnsiTheme="majorBidi" w:cstheme="majorBidi"/>
          <w:b w:val="0"/>
          <w:spacing w:val="-1"/>
        </w:rPr>
        <w:t>generative pre-training</w:t>
      </w:r>
      <w:r w:rsidRPr="00A76649">
        <w:rPr>
          <w:rFonts w:asciiTheme="majorBidi" w:hAnsiTheme="majorBidi" w:cstheme="majorBidi"/>
          <w:spacing w:val="-1"/>
        </w:rPr>
        <w:t> of a language model on a diverse corpus of </w:t>
      </w:r>
      <w:r w:rsidRPr="00A76649">
        <w:rPr>
          <w:rStyle w:val="Strong"/>
          <w:rFonts w:asciiTheme="majorBidi" w:eastAsiaTheme="majorEastAsia" w:hAnsiTheme="majorBidi" w:cstheme="majorBidi"/>
          <w:b w:val="0"/>
          <w:spacing w:val="-1"/>
        </w:rPr>
        <w:t>unlabeled text</w:t>
      </w:r>
      <w:r w:rsidRPr="00A76649">
        <w:rPr>
          <w:rFonts w:asciiTheme="majorBidi" w:hAnsiTheme="majorBidi" w:cstheme="majorBidi"/>
          <w:spacing w:val="-1"/>
        </w:rPr>
        <w:t>, followed by discriminative </w:t>
      </w:r>
      <w:r w:rsidRPr="00A76649">
        <w:rPr>
          <w:rStyle w:val="Strong"/>
          <w:rFonts w:asciiTheme="majorBidi" w:eastAsiaTheme="majorEastAsia" w:hAnsiTheme="majorBidi" w:cstheme="majorBidi"/>
          <w:b w:val="0"/>
          <w:spacing w:val="-1"/>
        </w:rPr>
        <w:t>fine-tuning</w:t>
      </w:r>
      <w:r w:rsidRPr="00A76649">
        <w:rPr>
          <w:rFonts w:asciiTheme="majorBidi" w:hAnsiTheme="majorBidi" w:cstheme="majorBidi"/>
          <w:spacing w:val="-1"/>
        </w:rPr>
        <w:t> on each specific task.</w:t>
      </w:r>
    </w:p>
    <w:p w:rsidR="00A97187" w:rsidRPr="00A76649" w:rsidRDefault="00A97187" w:rsidP="003F1AB8">
      <w:pPr>
        <w:pStyle w:val="io"/>
        <w:spacing w:before="206" w:beforeAutospacing="0" w:after="0" w:afterAutospacing="0"/>
        <w:jc w:val="both"/>
        <w:rPr>
          <w:rFonts w:asciiTheme="majorBidi" w:hAnsiTheme="majorBidi" w:cstheme="majorBidi"/>
          <w:spacing w:val="-1"/>
        </w:rPr>
      </w:pPr>
      <w:r w:rsidRPr="00A76649">
        <w:rPr>
          <w:rFonts w:asciiTheme="majorBidi" w:hAnsiTheme="majorBidi" w:cstheme="majorBidi"/>
          <w:spacing w:val="-1"/>
        </w:rPr>
        <w:t xml:space="preserve">GPT has two major differences from </w:t>
      </w:r>
      <w:proofErr w:type="spellStart"/>
      <w:r w:rsidRPr="00A76649">
        <w:rPr>
          <w:rFonts w:asciiTheme="majorBidi" w:hAnsiTheme="majorBidi" w:cstheme="majorBidi"/>
          <w:spacing w:val="-1"/>
        </w:rPr>
        <w:t>ELMo</w:t>
      </w:r>
      <w:proofErr w:type="spellEnd"/>
      <w:r w:rsidRPr="00A76649">
        <w:rPr>
          <w:rFonts w:asciiTheme="majorBidi" w:hAnsiTheme="majorBidi" w:cstheme="majorBidi"/>
          <w:spacing w:val="-1"/>
        </w:rPr>
        <w:t>:</w:t>
      </w:r>
    </w:p>
    <w:p w:rsidR="00A97187" w:rsidRPr="00A76649" w:rsidRDefault="00A97187" w:rsidP="003F1AB8">
      <w:pPr>
        <w:pStyle w:val="io"/>
        <w:numPr>
          <w:ilvl w:val="0"/>
          <w:numId w:val="14"/>
        </w:numPr>
        <w:spacing w:before="206" w:beforeAutospacing="0" w:after="0" w:afterAutospacing="0"/>
        <w:jc w:val="both"/>
        <w:rPr>
          <w:rFonts w:asciiTheme="majorBidi" w:hAnsiTheme="majorBidi" w:cstheme="majorBidi"/>
          <w:b/>
          <w:bCs/>
          <w:spacing w:val="-1"/>
        </w:rPr>
      </w:pPr>
      <w:r w:rsidRPr="00A76649">
        <w:rPr>
          <w:rFonts w:asciiTheme="majorBidi" w:hAnsiTheme="majorBidi" w:cstheme="majorBidi"/>
          <w:spacing w:val="-1"/>
        </w:rPr>
        <w:t xml:space="preserve">The model architecture: </w:t>
      </w:r>
      <w:proofErr w:type="spellStart"/>
      <w:r w:rsidRPr="00A76649">
        <w:rPr>
          <w:rFonts w:asciiTheme="majorBidi" w:hAnsiTheme="majorBidi" w:cstheme="majorBidi"/>
          <w:spacing w:val="-1"/>
        </w:rPr>
        <w:t>ELMo</w:t>
      </w:r>
      <w:proofErr w:type="spellEnd"/>
      <w:r w:rsidRPr="00A76649">
        <w:rPr>
          <w:rFonts w:asciiTheme="majorBidi" w:hAnsiTheme="majorBidi" w:cstheme="majorBidi"/>
          <w:spacing w:val="-1"/>
        </w:rPr>
        <w:t xml:space="preserve"> uses the concatenation of forward and backward LSTMs, but GPT uses </w:t>
      </w:r>
      <w:r w:rsidRPr="00A76649">
        <w:rPr>
          <w:rStyle w:val="Strong"/>
          <w:rFonts w:asciiTheme="majorBidi" w:eastAsiaTheme="majorEastAsia" w:hAnsiTheme="majorBidi" w:cstheme="majorBidi"/>
          <w:b w:val="0"/>
          <w:spacing w:val="-1"/>
        </w:rPr>
        <w:t>multi-layer transformers decoder</w:t>
      </w:r>
      <w:r w:rsidRPr="00A76649">
        <w:rPr>
          <w:rFonts w:asciiTheme="majorBidi" w:hAnsiTheme="majorBidi" w:cstheme="majorBidi"/>
          <w:b/>
          <w:bCs/>
          <w:spacing w:val="-1"/>
        </w:rPr>
        <w:t>.</w:t>
      </w:r>
    </w:p>
    <w:p w:rsidR="00A76649" w:rsidRPr="001A4846" w:rsidRDefault="00A97187" w:rsidP="001A4846">
      <w:pPr>
        <w:pStyle w:val="io"/>
        <w:numPr>
          <w:ilvl w:val="0"/>
          <w:numId w:val="14"/>
        </w:numPr>
        <w:spacing w:before="206" w:beforeAutospacing="0" w:after="0" w:afterAutospacing="0"/>
        <w:jc w:val="both"/>
        <w:rPr>
          <w:rFonts w:asciiTheme="majorBidi" w:hAnsiTheme="majorBidi" w:cstheme="majorBidi"/>
          <w:spacing w:val="-1"/>
        </w:rPr>
      </w:pPr>
      <w:r w:rsidRPr="00A76649">
        <w:rPr>
          <w:rFonts w:asciiTheme="majorBidi" w:hAnsiTheme="majorBidi" w:cstheme="majorBidi"/>
          <w:spacing w:val="-1"/>
        </w:rPr>
        <w:t xml:space="preserve">Contextualized embedding: </w:t>
      </w:r>
      <w:proofErr w:type="spellStart"/>
      <w:r w:rsidRPr="00A76649">
        <w:rPr>
          <w:rFonts w:asciiTheme="majorBidi" w:hAnsiTheme="majorBidi" w:cstheme="majorBidi"/>
          <w:spacing w:val="-1"/>
        </w:rPr>
        <w:t>ELMo</w:t>
      </w:r>
      <w:proofErr w:type="spellEnd"/>
      <w:r w:rsidRPr="00A76649">
        <w:rPr>
          <w:rFonts w:asciiTheme="majorBidi" w:hAnsiTheme="majorBidi" w:cstheme="majorBidi"/>
          <w:spacing w:val="-1"/>
        </w:rPr>
        <w:t xml:space="preserve"> uses unsupervised Feature-based approach, while GPT fine-tunes the same base model for all end tasks.</w:t>
      </w:r>
    </w:p>
    <w:p w:rsidR="00A76649" w:rsidRDefault="00A76649" w:rsidP="003F1AB8">
      <w:pPr>
        <w:pStyle w:val="io"/>
        <w:spacing w:before="0" w:beforeAutospacing="0" w:after="0" w:afterAutospacing="0"/>
        <w:jc w:val="both"/>
        <w:rPr>
          <w:rFonts w:asciiTheme="majorBidi" w:hAnsiTheme="majorBidi" w:cstheme="majorBidi"/>
          <w:spacing w:val="-1"/>
        </w:rPr>
      </w:pPr>
    </w:p>
    <w:p w:rsidR="004A14B5" w:rsidRDefault="004A14B5" w:rsidP="003F1AB8">
      <w:pPr>
        <w:pStyle w:val="io"/>
        <w:spacing w:before="0" w:beforeAutospacing="0" w:after="0" w:afterAutospacing="0"/>
        <w:jc w:val="both"/>
        <w:rPr>
          <w:rStyle w:val="Strong"/>
          <w:rFonts w:asciiTheme="majorBidi" w:eastAsiaTheme="majorEastAsia" w:hAnsiTheme="majorBidi" w:cstheme="majorBidi"/>
          <w:spacing w:val="-1"/>
          <w:u w:val="single"/>
        </w:rPr>
      </w:pPr>
    </w:p>
    <w:p w:rsidR="00A76649" w:rsidRPr="00A76649" w:rsidRDefault="00A97187" w:rsidP="003F1AB8">
      <w:pPr>
        <w:pStyle w:val="io"/>
        <w:spacing w:before="0" w:beforeAutospacing="0" w:after="0" w:afterAutospacing="0"/>
        <w:jc w:val="both"/>
        <w:rPr>
          <w:rFonts w:asciiTheme="majorBidi" w:hAnsiTheme="majorBidi" w:cstheme="majorBidi"/>
          <w:b/>
          <w:bCs/>
          <w:spacing w:val="-1"/>
        </w:rPr>
      </w:pPr>
      <w:r w:rsidRPr="00A76649">
        <w:rPr>
          <w:rStyle w:val="Strong"/>
          <w:rFonts w:asciiTheme="majorBidi" w:eastAsiaTheme="majorEastAsia" w:hAnsiTheme="majorBidi" w:cstheme="majorBidi"/>
          <w:spacing w:val="-1"/>
          <w:u w:val="single"/>
        </w:rPr>
        <w:lastRenderedPageBreak/>
        <w:t>Transformer Decoder as Language Model</w:t>
      </w:r>
    </w:p>
    <w:p w:rsidR="00A97187" w:rsidRPr="00A76649" w:rsidRDefault="00A97187" w:rsidP="003F1AB8">
      <w:pPr>
        <w:pStyle w:val="io"/>
        <w:spacing w:before="0" w:beforeAutospacing="0" w:after="0" w:afterAutospacing="0"/>
        <w:jc w:val="both"/>
        <w:rPr>
          <w:rFonts w:asciiTheme="majorBidi" w:hAnsiTheme="majorBidi" w:cstheme="majorBidi"/>
          <w:spacing w:val="-1"/>
        </w:rPr>
      </w:pPr>
      <w:r w:rsidRPr="00A76649">
        <w:rPr>
          <w:rFonts w:asciiTheme="majorBidi" w:hAnsiTheme="majorBidi" w:cstheme="majorBidi"/>
          <w:spacing w:val="-1"/>
        </w:rPr>
        <w:t>Unlike </w:t>
      </w:r>
      <w:hyperlink r:id="rId98" w:tgtFrame="_blank" w:history="1">
        <w:r w:rsidRPr="00A76649">
          <w:rPr>
            <w:rStyle w:val="Hyperlink"/>
            <w:rFonts w:asciiTheme="majorBidi" w:eastAsiaTheme="majorEastAsia" w:hAnsiTheme="majorBidi" w:cstheme="majorBidi"/>
            <w:color w:val="auto"/>
            <w:spacing w:val="-1"/>
          </w:rPr>
          <w:t>original transformer</w:t>
        </w:r>
      </w:hyperlink>
      <w:r w:rsidRPr="00A76649">
        <w:rPr>
          <w:rFonts w:asciiTheme="majorBidi" w:hAnsiTheme="majorBidi" w:cstheme="majorBidi"/>
          <w:spacing w:val="-1"/>
        </w:rPr>
        <w:t> architecture, the </w:t>
      </w:r>
      <w:hyperlink r:id="rId99" w:tgtFrame="_blank" w:history="1">
        <w:r w:rsidRPr="00A76649">
          <w:rPr>
            <w:rStyle w:val="Hyperlink"/>
            <w:rFonts w:asciiTheme="majorBidi" w:eastAsiaTheme="majorEastAsia" w:hAnsiTheme="majorBidi" w:cstheme="majorBidi"/>
            <w:color w:val="auto"/>
            <w:spacing w:val="-1"/>
          </w:rPr>
          <w:t>transformer decoder</w:t>
        </w:r>
      </w:hyperlink>
      <w:r w:rsidRPr="00A76649">
        <w:rPr>
          <w:rFonts w:asciiTheme="majorBidi" w:hAnsiTheme="majorBidi" w:cstheme="majorBidi"/>
          <w:spacing w:val="-1"/>
        </w:rPr>
        <w:t> model discards the encoder part, so there is only one single input sentence rather than two separate source and target sequences.</w:t>
      </w:r>
    </w:p>
    <w:p w:rsidR="003F1AB8" w:rsidRPr="00A76649" w:rsidRDefault="003F1AB8" w:rsidP="003F1AB8">
      <w:pPr>
        <w:pStyle w:val="io"/>
        <w:spacing w:before="0" w:beforeAutospacing="0" w:after="0" w:afterAutospacing="0"/>
        <w:jc w:val="both"/>
        <w:rPr>
          <w:rFonts w:asciiTheme="majorBidi" w:hAnsiTheme="majorBidi" w:cstheme="majorBidi"/>
          <w:spacing w:val="-1"/>
        </w:rPr>
      </w:pPr>
    </w:p>
    <w:p w:rsidR="00A97187" w:rsidRPr="00A76649" w:rsidRDefault="003F1AB8" w:rsidP="003F1AB8">
      <w:pPr>
        <w:pStyle w:val="io"/>
        <w:spacing w:before="0" w:beforeAutospacing="0" w:after="0" w:afterAutospacing="0"/>
        <w:jc w:val="both"/>
        <w:rPr>
          <w:rFonts w:asciiTheme="majorBidi" w:hAnsiTheme="majorBidi" w:cstheme="majorBidi"/>
          <w:spacing w:val="-1"/>
        </w:rPr>
      </w:pPr>
      <w:r w:rsidRPr="00A76649">
        <w:rPr>
          <w:rFonts w:asciiTheme="majorBidi" w:hAnsiTheme="majorBidi" w:cstheme="majorBidi"/>
          <w:spacing w:val="-1"/>
        </w:rPr>
        <w:t xml:space="preserve">Transformer </w:t>
      </w:r>
      <w:r w:rsidR="00A97187" w:rsidRPr="00A76649">
        <w:rPr>
          <w:rFonts w:asciiTheme="majorBidi" w:hAnsiTheme="majorBidi" w:cstheme="majorBidi"/>
          <w:spacing w:val="-1"/>
        </w:rPr>
        <w:t>block contains a masked </w:t>
      </w:r>
      <w:r w:rsidR="00A97187" w:rsidRPr="00A76649">
        <w:rPr>
          <w:rStyle w:val="Emphasis"/>
          <w:rFonts w:asciiTheme="majorBidi" w:hAnsiTheme="majorBidi" w:cstheme="majorBidi"/>
          <w:i w:val="0"/>
          <w:iCs w:val="0"/>
          <w:spacing w:val="-1"/>
        </w:rPr>
        <w:t>multi-headed self-attention</w:t>
      </w:r>
      <w:r w:rsidR="00A97187" w:rsidRPr="00A76649">
        <w:rPr>
          <w:rFonts w:asciiTheme="majorBidi" w:hAnsiTheme="majorBidi" w:cstheme="majorBidi"/>
          <w:i/>
          <w:iCs/>
          <w:spacing w:val="-1"/>
        </w:rPr>
        <w:t> </w:t>
      </w:r>
      <w:r w:rsidR="00A97187" w:rsidRPr="00A76649">
        <w:rPr>
          <w:rFonts w:asciiTheme="majorBidi" w:hAnsiTheme="majorBidi" w:cstheme="majorBidi"/>
          <w:spacing w:val="-1"/>
        </w:rPr>
        <w:t>followed by </w:t>
      </w:r>
      <w:r w:rsidR="00A97187" w:rsidRPr="00A76649">
        <w:rPr>
          <w:rStyle w:val="Emphasis"/>
          <w:rFonts w:asciiTheme="majorBidi" w:hAnsiTheme="majorBidi" w:cstheme="majorBidi"/>
          <w:spacing w:val="-1"/>
        </w:rPr>
        <w:t>pointwise feed-forward</w:t>
      </w:r>
      <w:r w:rsidR="00A97187" w:rsidRPr="00A76649">
        <w:rPr>
          <w:rStyle w:val="Strong"/>
          <w:rFonts w:asciiTheme="majorBidi" w:eastAsiaTheme="majorEastAsia" w:hAnsiTheme="majorBidi" w:cstheme="majorBidi"/>
          <w:spacing w:val="-1"/>
        </w:rPr>
        <w:t> </w:t>
      </w:r>
      <w:r w:rsidR="00A97187" w:rsidRPr="00A76649">
        <w:rPr>
          <w:rStyle w:val="Strong"/>
          <w:rFonts w:asciiTheme="majorBidi" w:eastAsiaTheme="majorEastAsia" w:hAnsiTheme="majorBidi" w:cstheme="majorBidi"/>
          <w:b w:val="0"/>
          <w:spacing w:val="-1"/>
        </w:rPr>
        <w:t>layer</w:t>
      </w:r>
      <w:r w:rsidR="00A97187" w:rsidRPr="00A76649">
        <w:rPr>
          <w:rFonts w:asciiTheme="majorBidi" w:hAnsiTheme="majorBidi" w:cstheme="majorBidi"/>
          <w:spacing w:val="-1"/>
        </w:rPr>
        <w:t xml:space="preserve"> and normalization layers in between. The final output produces a distribution over target tokens after </w:t>
      </w:r>
      <w:proofErr w:type="spellStart"/>
      <w:r w:rsidR="00A97187" w:rsidRPr="00A76649">
        <w:rPr>
          <w:rFonts w:asciiTheme="majorBidi" w:hAnsiTheme="majorBidi" w:cstheme="majorBidi"/>
          <w:spacing w:val="-1"/>
        </w:rPr>
        <w:t>softmax</w:t>
      </w:r>
      <w:proofErr w:type="spellEnd"/>
      <w:r w:rsidR="00A97187" w:rsidRPr="00A76649">
        <w:rPr>
          <w:rFonts w:asciiTheme="majorBidi" w:hAnsiTheme="majorBidi" w:cstheme="majorBidi"/>
          <w:spacing w:val="-1"/>
        </w:rPr>
        <w:t>.</w:t>
      </w:r>
    </w:p>
    <w:p w:rsidR="00A97187" w:rsidRDefault="00A97187" w:rsidP="00EA446E">
      <w:pPr>
        <w:pStyle w:val="io"/>
        <w:spacing w:before="480" w:beforeAutospacing="0" w:after="0" w:afterAutospacing="0"/>
        <w:jc w:val="center"/>
        <w:rPr>
          <w:rFonts w:asciiTheme="majorBidi" w:hAnsiTheme="majorBidi" w:cstheme="majorBidi"/>
          <w:spacing w:val="-1"/>
          <w:sz w:val="22"/>
          <w:szCs w:val="22"/>
        </w:rPr>
      </w:pPr>
      <w:r w:rsidRPr="00EF36F9">
        <w:rPr>
          <w:rFonts w:asciiTheme="majorBidi" w:hAnsiTheme="majorBidi" w:cstheme="majorBidi"/>
          <w:noProof/>
          <w:sz w:val="22"/>
          <w:szCs w:val="22"/>
        </w:rPr>
        <w:drawing>
          <wp:inline distT="0" distB="0" distL="0" distR="0" wp14:anchorId="47168012" wp14:editId="453C020A">
            <wp:extent cx="5423077" cy="3549650"/>
            <wp:effectExtent l="0" t="0" r="6350" b="0"/>
            <wp:docPr id="59" name="Picture 5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for pos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24554" cy="3550617"/>
                    </a:xfrm>
                    <a:prstGeom prst="rect">
                      <a:avLst/>
                    </a:prstGeom>
                    <a:noFill/>
                    <a:ln>
                      <a:noFill/>
                    </a:ln>
                  </pic:spPr>
                </pic:pic>
              </a:graphicData>
            </a:graphic>
          </wp:inline>
        </w:drawing>
      </w:r>
    </w:p>
    <w:p w:rsidR="00805037" w:rsidRPr="00883261" w:rsidRDefault="00A76649" w:rsidP="00A76649">
      <w:pPr>
        <w:jc w:val="center"/>
        <w:rPr>
          <w:i/>
          <w:iCs/>
        </w:rPr>
      </w:pPr>
      <w:r w:rsidRPr="00A21633">
        <w:rPr>
          <w:b/>
          <w:bCs/>
          <w:i/>
          <w:iCs/>
        </w:rPr>
        <w:t>F</w:t>
      </w:r>
      <w:r w:rsidR="00883261">
        <w:rPr>
          <w:b/>
          <w:bCs/>
          <w:i/>
          <w:iCs/>
        </w:rPr>
        <w:t xml:space="preserve">igure 3.21 </w:t>
      </w:r>
      <w:r w:rsidR="00883261">
        <w:rPr>
          <w:i/>
          <w:iCs/>
        </w:rPr>
        <w:t>GPT decoder</w:t>
      </w:r>
    </w:p>
    <w:p w:rsidR="00A76649" w:rsidRPr="00A76649" w:rsidRDefault="00A76649" w:rsidP="00A76649">
      <w:pPr>
        <w:jc w:val="center"/>
        <w:rPr>
          <w:i/>
          <w:iCs/>
        </w:rPr>
      </w:pPr>
      <w:r w:rsidRPr="00A21633">
        <w:rPr>
          <w:i/>
          <w:iCs/>
        </w:rPr>
        <w:t xml:space="preserve"> </w:t>
      </w:r>
    </w:p>
    <w:p w:rsidR="00A97187" w:rsidRPr="00C81BFE" w:rsidRDefault="001A4846" w:rsidP="00EA446E">
      <w:pPr>
        <w:pStyle w:val="Heading1"/>
        <w:rPr>
          <w:spacing w:val="-1"/>
        </w:rPr>
      </w:pPr>
      <w:bookmarkStart w:id="78" w:name="_Toc47269647"/>
      <w:bookmarkStart w:id="79" w:name="_Toc47814317"/>
      <w:r>
        <w:t>3</w:t>
      </w:r>
      <w:r w:rsidR="0019103B">
        <w:t>.6</w:t>
      </w:r>
      <w:r w:rsidR="0019103B">
        <w:rPr>
          <w:noProof/>
          <w:lang w:val="en-GB"/>
        </w:rPr>
        <w:tab/>
      </w:r>
      <w:r w:rsidR="00A97187" w:rsidRPr="00C81BFE">
        <w:t>BERT</w:t>
      </w:r>
      <w:bookmarkEnd w:id="78"/>
      <w:bookmarkEnd w:id="79"/>
    </w:p>
    <w:p w:rsidR="00A97187" w:rsidRPr="00805037" w:rsidRDefault="00A61216" w:rsidP="003F1AB8">
      <w:pPr>
        <w:pStyle w:val="io"/>
        <w:spacing w:before="0" w:beforeAutospacing="0" w:after="0" w:afterAutospacing="0"/>
        <w:jc w:val="both"/>
        <w:rPr>
          <w:rFonts w:asciiTheme="majorBidi" w:hAnsiTheme="majorBidi" w:cstheme="majorBidi"/>
          <w:spacing w:val="-1"/>
        </w:rPr>
      </w:pPr>
      <w:hyperlink r:id="rId101" w:tgtFrame="_blank" w:history="1">
        <w:r w:rsidR="00A97187" w:rsidRPr="00805037">
          <w:rPr>
            <w:rStyle w:val="Hyperlink"/>
            <w:rFonts w:asciiTheme="majorBidi" w:eastAsiaTheme="majorEastAsia" w:hAnsiTheme="majorBidi" w:cstheme="majorBidi"/>
            <w:color w:val="auto"/>
            <w:spacing w:val="-1"/>
          </w:rPr>
          <w:t>BERT</w:t>
        </w:r>
      </w:hyperlink>
      <w:r w:rsidR="00A97187" w:rsidRPr="00805037">
        <w:rPr>
          <w:rFonts w:asciiTheme="majorBidi" w:hAnsiTheme="majorBidi" w:cstheme="majorBidi"/>
          <w:spacing w:val="-1"/>
        </w:rPr>
        <w:t> stands for </w:t>
      </w:r>
      <w:r w:rsidR="00A97187" w:rsidRPr="00805037">
        <w:rPr>
          <w:rStyle w:val="Strong"/>
          <w:rFonts w:asciiTheme="majorBidi" w:eastAsiaTheme="majorEastAsia" w:hAnsiTheme="majorBidi" w:cstheme="majorBidi"/>
          <w:spacing w:val="-1"/>
        </w:rPr>
        <w:t>B</w:t>
      </w:r>
      <w:r w:rsidR="00A97187" w:rsidRPr="00805037">
        <w:rPr>
          <w:rFonts w:asciiTheme="majorBidi" w:hAnsiTheme="majorBidi" w:cstheme="majorBidi"/>
          <w:spacing w:val="-1"/>
        </w:rPr>
        <w:t>idirectional </w:t>
      </w:r>
      <w:r w:rsidR="00A97187" w:rsidRPr="00805037">
        <w:rPr>
          <w:rStyle w:val="Strong"/>
          <w:rFonts w:asciiTheme="majorBidi" w:eastAsiaTheme="majorEastAsia" w:hAnsiTheme="majorBidi" w:cstheme="majorBidi"/>
          <w:spacing w:val="-1"/>
        </w:rPr>
        <w:t>E</w:t>
      </w:r>
      <w:r w:rsidR="00A97187" w:rsidRPr="00805037">
        <w:rPr>
          <w:rFonts w:asciiTheme="majorBidi" w:hAnsiTheme="majorBidi" w:cstheme="majorBidi"/>
          <w:spacing w:val="-1"/>
        </w:rPr>
        <w:t>ncoder </w:t>
      </w:r>
      <w:r w:rsidR="00A97187" w:rsidRPr="00805037">
        <w:rPr>
          <w:rStyle w:val="Strong"/>
          <w:rFonts w:asciiTheme="majorBidi" w:eastAsiaTheme="majorEastAsia" w:hAnsiTheme="majorBidi" w:cstheme="majorBidi"/>
          <w:spacing w:val="-1"/>
        </w:rPr>
        <w:t>R</w:t>
      </w:r>
      <w:r w:rsidR="00A97187" w:rsidRPr="00805037">
        <w:rPr>
          <w:rFonts w:asciiTheme="majorBidi" w:hAnsiTheme="majorBidi" w:cstheme="majorBidi"/>
          <w:spacing w:val="-1"/>
        </w:rPr>
        <w:t>epresentations from </w:t>
      </w:r>
      <w:r w:rsidR="00A97187" w:rsidRPr="00805037">
        <w:rPr>
          <w:rStyle w:val="Strong"/>
          <w:rFonts w:asciiTheme="majorBidi" w:eastAsiaTheme="majorEastAsia" w:hAnsiTheme="majorBidi" w:cstheme="majorBidi"/>
          <w:spacing w:val="-1"/>
        </w:rPr>
        <w:t>T</w:t>
      </w:r>
      <w:r w:rsidR="00A97187" w:rsidRPr="00805037">
        <w:rPr>
          <w:rFonts w:asciiTheme="majorBidi" w:hAnsiTheme="majorBidi" w:cstheme="majorBidi"/>
          <w:spacing w:val="-1"/>
        </w:rPr>
        <w:t>ransformers, as the name suggests this model is based on bidirectional representations from the </w:t>
      </w:r>
      <w:r w:rsidR="00A97187" w:rsidRPr="00805037">
        <w:rPr>
          <w:rStyle w:val="Strong"/>
          <w:rFonts w:asciiTheme="majorBidi" w:eastAsiaTheme="majorEastAsia" w:hAnsiTheme="majorBidi" w:cstheme="majorBidi"/>
          <w:b w:val="0"/>
          <w:spacing w:val="-1"/>
        </w:rPr>
        <w:t>unlabeled text</w:t>
      </w:r>
      <w:r w:rsidR="00A97187" w:rsidRPr="00805037">
        <w:rPr>
          <w:rFonts w:asciiTheme="majorBidi" w:hAnsiTheme="majorBidi" w:cstheme="majorBidi"/>
          <w:spacing w:val="-1"/>
        </w:rPr>
        <w:t> by jointly conditioning on both </w:t>
      </w:r>
      <w:r w:rsidR="00A97187" w:rsidRPr="00805037">
        <w:rPr>
          <w:rStyle w:val="Strong"/>
          <w:rFonts w:asciiTheme="majorBidi" w:eastAsiaTheme="majorEastAsia" w:hAnsiTheme="majorBidi" w:cstheme="majorBidi"/>
          <w:b w:val="0"/>
          <w:spacing w:val="-1"/>
        </w:rPr>
        <w:t>left and right context</w:t>
      </w:r>
      <w:r w:rsidR="00A97187" w:rsidRPr="00805037">
        <w:rPr>
          <w:rFonts w:asciiTheme="majorBidi" w:hAnsiTheme="majorBidi" w:cstheme="majorBidi"/>
          <w:spacing w:val="-1"/>
        </w:rPr>
        <w:t> in all layers. As a result, BERT is one of the most breakthroughs ideas in the last few years.</w:t>
      </w:r>
    </w:p>
    <w:p w:rsidR="00A97187" w:rsidRPr="00805037" w:rsidRDefault="00A97187" w:rsidP="003F1AB8">
      <w:pPr>
        <w:pStyle w:val="io"/>
        <w:spacing w:before="0" w:beforeAutospacing="0" w:after="0" w:afterAutospacing="0"/>
        <w:jc w:val="both"/>
        <w:rPr>
          <w:rFonts w:asciiTheme="majorBidi" w:hAnsiTheme="majorBidi" w:cstheme="majorBidi"/>
          <w:spacing w:val="-1"/>
        </w:rPr>
      </w:pPr>
      <w:r w:rsidRPr="00805037">
        <w:rPr>
          <w:rFonts w:asciiTheme="majorBidi" w:hAnsiTheme="majorBidi" w:cstheme="majorBidi"/>
          <w:spacing w:val="-1"/>
        </w:rPr>
        <w:t>Compared to GPT, the largest difference and improvement of BERT is to make training </w:t>
      </w:r>
      <w:r w:rsidRPr="00805037">
        <w:rPr>
          <w:rStyle w:val="Strong"/>
          <w:rFonts w:asciiTheme="majorBidi" w:eastAsiaTheme="majorEastAsia" w:hAnsiTheme="majorBidi" w:cstheme="majorBidi"/>
          <w:b w:val="0"/>
          <w:spacing w:val="-1"/>
        </w:rPr>
        <w:t>bi-directional</w:t>
      </w:r>
      <w:r w:rsidRPr="00805037">
        <w:rPr>
          <w:rFonts w:asciiTheme="majorBidi" w:hAnsiTheme="majorBidi" w:cstheme="majorBidi"/>
          <w:spacing w:val="-1"/>
        </w:rPr>
        <w:t>. The paper claim that:</w:t>
      </w:r>
    </w:p>
    <w:p w:rsidR="00A97187" w:rsidRPr="00805037" w:rsidRDefault="00A97187" w:rsidP="003F1AB8">
      <w:pPr>
        <w:pStyle w:val="io"/>
        <w:spacing w:before="0" w:beforeAutospacing="0" w:after="0" w:afterAutospacing="0"/>
        <w:jc w:val="both"/>
        <w:rPr>
          <w:rFonts w:asciiTheme="majorBidi" w:hAnsiTheme="majorBidi" w:cstheme="majorBidi"/>
          <w:i/>
          <w:iCs/>
          <w:spacing w:val="-1"/>
        </w:rPr>
      </w:pPr>
      <w:r w:rsidRPr="00805037">
        <w:rPr>
          <w:rFonts w:asciiTheme="majorBidi" w:hAnsiTheme="majorBidi" w:cstheme="majorBidi"/>
          <w:i/>
          <w:iCs/>
          <w:spacing w:val="-1"/>
        </w:rPr>
        <w:t>“bidirectional nature of our model is the single most important new contribution”</w:t>
      </w:r>
    </w:p>
    <w:p w:rsidR="00A97187" w:rsidRPr="00C81BFE" w:rsidRDefault="00A97187" w:rsidP="00EA446E">
      <w:pPr>
        <w:pStyle w:val="io"/>
        <w:spacing w:before="480" w:beforeAutospacing="0" w:after="0" w:afterAutospacing="0"/>
        <w:jc w:val="center"/>
        <w:rPr>
          <w:rFonts w:asciiTheme="majorBidi" w:hAnsiTheme="majorBidi" w:cstheme="majorBidi"/>
          <w:i/>
          <w:iCs/>
          <w:spacing w:val="-1"/>
          <w:sz w:val="22"/>
          <w:szCs w:val="22"/>
        </w:rPr>
      </w:pPr>
      <w:r w:rsidRPr="00C81BFE">
        <w:rPr>
          <w:rFonts w:asciiTheme="majorBidi" w:hAnsiTheme="majorBidi" w:cstheme="majorBidi"/>
          <w:noProof/>
          <w:sz w:val="22"/>
          <w:szCs w:val="22"/>
        </w:rPr>
        <w:lastRenderedPageBreak/>
        <w:drawing>
          <wp:inline distT="0" distB="0" distL="0" distR="0" wp14:anchorId="2A2708C2" wp14:editId="3687CD20">
            <wp:extent cx="4953000" cy="2070201"/>
            <wp:effectExtent l="0" t="0" r="0" b="6350"/>
            <wp:docPr id="60" name="Picture 6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for po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9460" cy="2081261"/>
                    </a:xfrm>
                    <a:prstGeom prst="rect">
                      <a:avLst/>
                    </a:prstGeom>
                    <a:noFill/>
                    <a:ln>
                      <a:noFill/>
                    </a:ln>
                  </pic:spPr>
                </pic:pic>
              </a:graphicData>
            </a:graphic>
          </wp:inline>
        </w:drawing>
      </w:r>
    </w:p>
    <w:p w:rsidR="003F1AB8" w:rsidRPr="00805037" w:rsidRDefault="00805037" w:rsidP="00805037">
      <w:pPr>
        <w:jc w:val="center"/>
        <w:rPr>
          <w:rStyle w:val="Strong"/>
          <w:b w:val="0"/>
          <w:bCs w:val="0"/>
          <w:i/>
          <w:iCs/>
        </w:rPr>
      </w:pPr>
      <w:r w:rsidRPr="00A21633">
        <w:rPr>
          <w:b/>
          <w:bCs/>
          <w:i/>
          <w:iCs/>
        </w:rPr>
        <w:t>F</w:t>
      </w:r>
      <w:r w:rsidR="00883261">
        <w:rPr>
          <w:b/>
          <w:bCs/>
          <w:i/>
          <w:iCs/>
        </w:rPr>
        <w:t>igure 3.22</w:t>
      </w:r>
      <w:r w:rsidRPr="00A21633">
        <w:rPr>
          <w:i/>
          <w:iCs/>
        </w:rPr>
        <w:t xml:space="preserve"> </w:t>
      </w:r>
      <w:r w:rsidR="00883261">
        <w:rPr>
          <w:i/>
          <w:iCs/>
        </w:rPr>
        <w:t>BERT</w:t>
      </w:r>
    </w:p>
    <w:p w:rsidR="003F1AB8" w:rsidRDefault="003F1AB8" w:rsidP="00EA446E">
      <w:pPr>
        <w:pStyle w:val="io"/>
        <w:spacing w:before="0" w:beforeAutospacing="0" w:after="0" w:afterAutospacing="0"/>
        <w:rPr>
          <w:rStyle w:val="Strong"/>
          <w:rFonts w:asciiTheme="majorBidi" w:eastAsiaTheme="majorEastAsia" w:hAnsiTheme="majorBidi" w:cstheme="majorBidi"/>
          <w:spacing w:val="-1"/>
          <w:sz w:val="22"/>
          <w:szCs w:val="22"/>
          <w:u w:val="single"/>
        </w:rPr>
      </w:pPr>
    </w:p>
    <w:p w:rsidR="003F1AB8" w:rsidRPr="004A14B5" w:rsidRDefault="00A97187" w:rsidP="00EA446E">
      <w:pPr>
        <w:pStyle w:val="io"/>
        <w:spacing w:before="0" w:beforeAutospacing="0" w:after="0" w:afterAutospacing="0"/>
        <w:rPr>
          <w:rFonts w:asciiTheme="majorBidi" w:hAnsiTheme="majorBidi" w:cstheme="majorBidi"/>
          <w:spacing w:val="-1"/>
        </w:rPr>
      </w:pPr>
      <w:r w:rsidRPr="004A14B5">
        <w:rPr>
          <w:rStyle w:val="Strong"/>
          <w:rFonts w:asciiTheme="majorBidi" w:eastAsiaTheme="majorEastAsia" w:hAnsiTheme="majorBidi" w:cstheme="majorBidi"/>
          <w:spacing w:val="-1"/>
          <w:u w:val="single"/>
        </w:rPr>
        <w:t>Pre-Training BERT</w:t>
      </w:r>
    </w:p>
    <w:p w:rsidR="00A97187" w:rsidRPr="004A14B5" w:rsidRDefault="00A97187" w:rsidP="003F1AB8">
      <w:pPr>
        <w:pStyle w:val="io"/>
        <w:spacing w:before="0" w:beforeAutospacing="0" w:after="0" w:afterAutospacing="0"/>
        <w:jc w:val="both"/>
        <w:rPr>
          <w:rFonts w:asciiTheme="majorBidi" w:hAnsiTheme="majorBidi" w:cstheme="majorBidi"/>
          <w:spacing w:val="-1"/>
        </w:rPr>
      </w:pPr>
      <w:r w:rsidRPr="004A14B5">
        <w:rPr>
          <w:rFonts w:asciiTheme="majorBidi" w:hAnsiTheme="majorBidi" w:cstheme="majorBidi"/>
          <w:spacing w:val="-1"/>
        </w:rPr>
        <w:t>Pre-training BERT uses two unsupervised tasks, that are </w:t>
      </w:r>
      <w:r w:rsidRPr="004A14B5">
        <w:rPr>
          <w:rStyle w:val="Strong"/>
          <w:rFonts w:asciiTheme="majorBidi" w:eastAsiaTheme="majorEastAsia" w:hAnsiTheme="majorBidi" w:cstheme="majorBidi"/>
          <w:b w:val="0"/>
          <w:spacing w:val="-1"/>
        </w:rPr>
        <w:t>Masked LM</w:t>
      </w:r>
      <w:r w:rsidRPr="004A14B5">
        <w:rPr>
          <w:rFonts w:asciiTheme="majorBidi" w:hAnsiTheme="majorBidi" w:cstheme="majorBidi"/>
          <w:b/>
          <w:bCs/>
          <w:spacing w:val="-1"/>
        </w:rPr>
        <w:t> </w:t>
      </w:r>
      <w:r w:rsidRPr="004A14B5">
        <w:rPr>
          <w:rFonts w:asciiTheme="majorBidi" w:hAnsiTheme="majorBidi" w:cstheme="majorBidi"/>
          <w:spacing w:val="-1"/>
        </w:rPr>
        <w:t>and </w:t>
      </w:r>
      <w:r w:rsidRPr="004A14B5">
        <w:rPr>
          <w:rStyle w:val="Strong"/>
          <w:rFonts w:asciiTheme="majorBidi" w:eastAsiaTheme="majorEastAsia" w:hAnsiTheme="majorBidi" w:cstheme="majorBidi"/>
          <w:b w:val="0"/>
          <w:spacing w:val="-1"/>
        </w:rPr>
        <w:t>Next Sentence Prediction (NSP)</w:t>
      </w:r>
      <w:r w:rsidRPr="004A14B5">
        <w:rPr>
          <w:rStyle w:val="Strong"/>
          <w:rFonts w:asciiTheme="majorBidi" w:eastAsiaTheme="majorEastAsia" w:hAnsiTheme="majorBidi" w:cstheme="majorBidi"/>
          <w:spacing w:val="-1"/>
        </w:rPr>
        <w:t> </w:t>
      </w:r>
      <w:r w:rsidRPr="004A14B5">
        <w:rPr>
          <w:rFonts w:asciiTheme="majorBidi" w:hAnsiTheme="majorBidi" w:cstheme="majorBidi"/>
          <w:spacing w:val="-1"/>
        </w:rPr>
        <w:t>to train.</w:t>
      </w:r>
    </w:p>
    <w:p w:rsidR="00C81BFE" w:rsidRPr="004A14B5" w:rsidRDefault="00C81BFE" w:rsidP="00EA446E">
      <w:pPr>
        <w:pStyle w:val="io"/>
        <w:spacing w:before="0" w:beforeAutospacing="0" w:after="0" w:afterAutospacing="0"/>
        <w:rPr>
          <w:rFonts w:asciiTheme="majorBidi" w:hAnsiTheme="majorBidi" w:cstheme="majorBidi"/>
          <w:spacing w:val="-1"/>
        </w:rPr>
      </w:pPr>
    </w:p>
    <w:p w:rsidR="00A97187" w:rsidRPr="004A14B5" w:rsidRDefault="00A97187" w:rsidP="003F1AB8">
      <w:pPr>
        <w:pStyle w:val="io"/>
        <w:spacing w:before="0" w:beforeAutospacing="0" w:after="0" w:afterAutospacing="0"/>
        <w:rPr>
          <w:rFonts w:asciiTheme="majorBidi" w:hAnsiTheme="majorBidi" w:cstheme="majorBidi"/>
          <w:spacing w:val="-1"/>
        </w:rPr>
      </w:pPr>
      <w:r w:rsidRPr="004A14B5">
        <w:rPr>
          <w:rFonts w:asciiTheme="majorBidi" w:hAnsiTheme="majorBidi" w:cstheme="majorBidi"/>
          <w:spacing w:val="-1"/>
        </w:rPr>
        <w:t>Task 1:</w:t>
      </w:r>
      <w:r w:rsidRPr="004A14B5">
        <w:rPr>
          <w:rStyle w:val="Strong"/>
          <w:rFonts w:asciiTheme="majorBidi" w:eastAsiaTheme="majorEastAsia" w:hAnsiTheme="majorBidi" w:cstheme="majorBidi"/>
          <w:spacing w:val="-1"/>
        </w:rPr>
        <w:t> Masked Language Model</w:t>
      </w:r>
      <w:r w:rsidRPr="004A14B5">
        <w:rPr>
          <w:rFonts w:asciiTheme="majorBidi" w:hAnsiTheme="majorBidi" w:cstheme="majorBidi"/>
          <w:spacing w:val="-1"/>
        </w:rPr>
        <w:t> (MLM)</w:t>
      </w:r>
      <w:r w:rsidRPr="004A14B5">
        <w:rPr>
          <w:rFonts w:asciiTheme="majorBidi" w:hAnsiTheme="majorBidi" w:cstheme="majorBidi"/>
          <w:spacing w:val="-1"/>
        </w:rPr>
        <w:br/>
        <w:t>Learning the context </w:t>
      </w:r>
      <w:r w:rsidRPr="004A14B5">
        <w:rPr>
          <w:rStyle w:val="Strong"/>
          <w:rFonts w:asciiTheme="majorBidi" w:eastAsiaTheme="majorEastAsia" w:hAnsiTheme="majorBidi" w:cstheme="majorBidi"/>
          <w:b w:val="0"/>
          <w:spacing w:val="-1"/>
        </w:rPr>
        <w:t>around a word</w:t>
      </w:r>
      <w:r w:rsidRPr="004A14B5">
        <w:rPr>
          <w:rFonts w:asciiTheme="majorBidi" w:hAnsiTheme="majorBidi" w:cstheme="majorBidi"/>
          <w:spacing w:val="-1"/>
        </w:rPr>
        <w:t> rather than learning just after the word makes it able to better capture its meaning, both syntactically and semantically</w:t>
      </w:r>
      <w:r w:rsidRPr="004A14B5">
        <w:rPr>
          <w:rStyle w:val="Emphasis"/>
          <w:rFonts w:asciiTheme="majorBidi" w:hAnsiTheme="majorBidi" w:cstheme="majorBidi"/>
          <w:spacing w:val="-1"/>
        </w:rPr>
        <w:t>.</w:t>
      </w:r>
    </w:p>
    <w:p w:rsidR="00EA446E" w:rsidRPr="004A14B5" w:rsidRDefault="00A97187" w:rsidP="003F1AB8">
      <w:pPr>
        <w:pStyle w:val="io"/>
        <w:spacing w:before="0" w:beforeAutospacing="0" w:after="0" w:afterAutospacing="0"/>
        <w:jc w:val="both"/>
        <w:rPr>
          <w:rFonts w:asciiTheme="majorBidi" w:hAnsiTheme="majorBidi" w:cstheme="majorBidi"/>
          <w:spacing w:val="-1"/>
        </w:rPr>
      </w:pPr>
      <w:r w:rsidRPr="004A14B5">
        <w:rPr>
          <w:rFonts w:asciiTheme="majorBidi" w:hAnsiTheme="majorBidi" w:cstheme="majorBidi"/>
          <w:spacing w:val="-1"/>
        </w:rPr>
        <w:t>The training data generator chooses </w:t>
      </w:r>
      <w:r w:rsidRPr="004A14B5">
        <w:rPr>
          <w:rStyle w:val="Strong"/>
          <w:rFonts w:asciiTheme="majorBidi" w:eastAsiaTheme="majorEastAsia" w:hAnsiTheme="majorBidi" w:cstheme="majorBidi"/>
          <w:b w:val="0"/>
          <w:spacing w:val="-1"/>
        </w:rPr>
        <w:t>15% of the token</w:t>
      </w:r>
      <w:r w:rsidRPr="004A14B5">
        <w:rPr>
          <w:rStyle w:val="Strong"/>
          <w:rFonts w:asciiTheme="majorBidi" w:eastAsiaTheme="majorEastAsia" w:hAnsiTheme="majorBidi" w:cstheme="majorBidi"/>
          <w:spacing w:val="-1"/>
        </w:rPr>
        <w:t> </w:t>
      </w:r>
      <w:r w:rsidRPr="004A14B5">
        <w:rPr>
          <w:rFonts w:asciiTheme="majorBidi" w:hAnsiTheme="majorBidi" w:cstheme="majorBidi"/>
          <w:spacing w:val="-1"/>
        </w:rPr>
        <w:t>positions at</w:t>
      </w:r>
      <w:r w:rsidRPr="004A14B5">
        <w:rPr>
          <w:rFonts w:asciiTheme="majorBidi" w:hAnsiTheme="majorBidi" w:cstheme="majorBidi"/>
          <w:b/>
          <w:bCs/>
          <w:spacing w:val="-1"/>
        </w:rPr>
        <w:t> </w:t>
      </w:r>
      <w:r w:rsidRPr="004A14B5">
        <w:rPr>
          <w:rStyle w:val="Strong"/>
          <w:rFonts w:asciiTheme="majorBidi" w:eastAsiaTheme="majorEastAsia" w:hAnsiTheme="majorBidi" w:cstheme="majorBidi"/>
          <w:b w:val="0"/>
          <w:spacing w:val="-1"/>
        </w:rPr>
        <w:t>random</w:t>
      </w:r>
      <w:r w:rsidRPr="004A14B5">
        <w:rPr>
          <w:rFonts w:asciiTheme="majorBidi" w:hAnsiTheme="majorBidi" w:cstheme="majorBidi"/>
          <w:spacing w:val="-1"/>
        </w:rPr>
        <w:t> for </w:t>
      </w:r>
      <w:r w:rsidRPr="004A14B5">
        <w:rPr>
          <w:rStyle w:val="Strong"/>
          <w:rFonts w:asciiTheme="majorBidi" w:eastAsiaTheme="majorEastAsia" w:hAnsiTheme="majorBidi" w:cstheme="majorBidi"/>
          <w:b w:val="0"/>
          <w:spacing w:val="-1"/>
        </w:rPr>
        <w:t>prediction</w:t>
      </w:r>
      <w:r w:rsidRPr="004A14B5">
        <w:rPr>
          <w:rFonts w:asciiTheme="majorBidi" w:hAnsiTheme="majorBidi" w:cstheme="majorBidi"/>
          <w:spacing w:val="-1"/>
        </w:rPr>
        <w:t xml:space="preserve">. If the </w:t>
      </w:r>
      <w:proofErr w:type="spellStart"/>
      <w:r w:rsidRPr="004A14B5">
        <w:rPr>
          <w:rFonts w:asciiTheme="majorBidi" w:hAnsiTheme="majorBidi" w:cstheme="majorBidi"/>
          <w:spacing w:val="-1"/>
        </w:rPr>
        <w:t>iᵗʰ</w:t>
      </w:r>
      <w:proofErr w:type="spellEnd"/>
      <w:r w:rsidRPr="004A14B5">
        <w:rPr>
          <w:rFonts w:asciiTheme="majorBidi" w:hAnsiTheme="majorBidi" w:cstheme="majorBidi"/>
          <w:spacing w:val="-1"/>
        </w:rPr>
        <w:t xml:space="preserve"> token is chosen, we replace the </w:t>
      </w:r>
      <w:proofErr w:type="spellStart"/>
      <w:r w:rsidRPr="004A14B5">
        <w:rPr>
          <w:rFonts w:asciiTheme="majorBidi" w:hAnsiTheme="majorBidi" w:cstheme="majorBidi"/>
          <w:spacing w:val="-1"/>
        </w:rPr>
        <w:t>iᵗʰ</w:t>
      </w:r>
      <w:proofErr w:type="spellEnd"/>
      <w:r w:rsidR="00EA446E" w:rsidRPr="004A14B5">
        <w:rPr>
          <w:rFonts w:asciiTheme="majorBidi" w:hAnsiTheme="majorBidi" w:cstheme="majorBidi"/>
          <w:spacing w:val="-1"/>
        </w:rPr>
        <w:t xml:space="preserve"> token with</w:t>
      </w:r>
    </w:p>
    <w:p w:rsidR="00EA446E" w:rsidRPr="004A14B5" w:rsidRDefault="00EA446E" w:rsidP="003F1AB8">
      <w:pPr>
        <w:pStyle w:val="io"/>
        <w:numPr>
          <w:ilvl w:val="0"/>
          <w:numId w:val="32"/>
        </w:numPr>
        <w:spacing w:before="0" w:beforeAutospacing="0" w:after="0" w:afterAutospacing="0"/>
        <w:jc w:val="both"/>
        <w:rPr>
          <w:rFonts w:asciiTheme="majorBidi" w:hAnsiTheme="majorBidi" w:cstheme="majorBidi"/>
          <w:spacing w:val="-1"/>
        </w:rPr>
      </w:pPr>
      <w:r w:rsidRPr="004A14B5">
        <w:rPr>
          <w:rFonts w:asciiTheme="majorBidi" w:hAnsiTheme="majorBidi" w:cstheme="majorBidi"/>
          <w:spacing w:val="-1"/>
        </w:rPr>
        <w:t>The </w:t>
      </w:r>
      <w:r w:rsidRPr="004A14B5">
        <w:rPr>
          <w:rStyle w:val="Strong"/>
          <w:rFonts w:asciiTheme="majorBidi" w:eastAsiaTheme="majorEastAsia" w:hAnsiTheme="majorBidi" w:cstheme="majorBidi"/>
          <w:b w:val="0"/>
          <w:spacing w:val="-1"/>
        </w:rPr>
        <w:t>[MASK]</w:t>
      </w:r>
      <w:r w:rsidRPr="004A14B5">
        <w:rPr>
          <w:rFonts w:asciiTheme="majorBidi" w:hAnsiTheme="majorBidi" w:cstheme="majorBidi"/>
          <w:spacing w:val="-1"/>
        </w:rPr>
        <w:t> token </w:t>
      </w:r>
      <w:r w:rsidRPr="004A14B5">
        <w:rPr>
          <w:rStyle w:val="Strong"/>
          <w:rFonts w:asciiTheme="majorBidi" w:eastAsiaTheme="majorEastAsia" w:hAnsiTheme="majorBidi" w:cstheme="majorBidi"/>
          <w:b w:val="0"/>
          <w:spacing w:val="-1"/>
        </w:rPr>
        <w:t>80%</w:t>
      </w:r>
      <w:r w:rsidRPr="004A14B5">
        <w:rPr>
          <w:rFonts w:asciiTheme="majorBidi" w:hAnsiTheme="majorBidi" w:cstheme="majorBidi"/>
          <w:spacing w:val="-1"/>
        </w:rPr>
        <w:t> of the time</w:t>
      </w:r>
    </w:p>
    <w:p w:rsidR="00EA446E" w:rsidRPr="004A14B5" w:rsidRDefault="00EA446E" w:rsidP="003F1AB8">
      <w:pPr>
        <w:pStyle w:val="io"/>
        <w:numPr>
          <w:ilvl w:val="0"/>
          <w:numId w:val="32"/>
        </w:numPr>
        <w:spacing w:before="0" w:beforeAutospacing="0" w:after="0" w:afterAutospacing="0"/>
        <w:jc w:val="both"/>
        <w:rPr>
          <w:rFonts w:asciiTheme="majorBidi" w:hAnsiTheme="majorBidi" w:cstheme="majorBidi"/>
          <w:spacing w:val="-1"/>
        </w:rPr>
      </w:pPr>
      <w:r w:rsidRPr="004A14B5">
        <w:rPr>
          <w:rFonts w:asciiTheme="majorBidi" w:hAnsiTheme="majorBidi" w:cstheme="majorBidi"/>
          <w:spacing w:val="-1"/>
        </w:rPr>
        <w:t>A </w:t>
      </w:r>
      <w:r w:rsidRPr="004A14B5">
        <w:rPr>
          <w:rStyle w:val="Strong"/>
          <w:rFonts w:asciiTheme="majorBidi" w:eastAsiaTheme="majorEastAsia" w:hAnsiTheme="majorBidi" w:cstheme="majorBidi"/>
          <w:b w:val="0"/>
          <w:spacing w:val="-1"/>
        </w:rPr>
        <w:t>random</w:t>
      </w:r>
      <w:r w:rsidRPr="004A14B5">
        <w:rPr>
          <w:rFonts w:asciiTheme="majorBidi" w:hAnsiTheme="majorBidi" w:cstheme="majorBidi"/>
          <w:spacing w:val="-1"/>
        </w:rPr>
        <w:t> token </w:t>
      </w:r>
      <w:r w:rsidRPr="004A14B5">
        <w:rPr>
          <w:rStyle w:val="Strong"/>
          <w:rFonts w:asciiTheme="majorBidi" w:eastAsiaTheme="majorEastAsia" w:hAnsiTheme="majorBidi" w:cstheme="majorBidi"/>
          <w:b w:val="0"/>
          <w:spacing w:val="-1"/>
        </w:rPr>
        <w:t>10%</w:t>
      </w:r>
      <w:r w:rsidRPr="004A14B5">
        <w:rPr>
          <w:rFonts w:asciiTheme="majorBidi" w:hAnsiTheme="majorBidi" w:cstheme="majorBidi"/>
          <w:spacing w:val="-1"/>
        </w:rPr>
        <w:t> of the time</w:t>
      </w:r>
    </w:p>
    <w:p w:rsidR="00EA446E" w:rsidRPr="004A14B5" w:rsidRDefault="00EA446E" w:rsidP="003F1AB8">
      <w:pPr>
        <w:pStyle w:val="io"/>
        <w:numPr>
          <w:ilvl w:val="0"/>
          <w:numId w:val="32"/>
        </w:numPr>
        <w:spacing w:before="0" w:beforeAutospacing="0" w:after="0" w:afterAutospacing="0"/>
        <w:jc w:val="both"/>
        <w:rPr>
          <w:rFonts w:asciiTheme="majorBidi" w:hAnsiTheme="majorBidi" w:cstheme="majorBidi"/>
          <w:spacing w:val="-1"/>
        </w:rPr>
      </w:pPr>
      <w:r w:rsidRPr="004A14B5">
        <w:rPr>
          <w:rFonts w:asciiTheme="majorBidi" w:hAnsiTheme="majorBidi" w:cstheme="majorBidi"/>
          <w:spacing w:val="-1"/>
        </w:rPr>
        <w:t>The </w:t>
      </w:r>
      <w:r w:rsidRPr="004A14B5">
        <w:rPr>
          <w:rStyle w:val="Strong"/>
          <w:rFonts w:asciiTheme="majorBidi" w:eastAsiaTheme="majorEastAsia" w:hAnsiTheme="majorBidi" w:cstheme="majorBidi"/>
          <w:b w:val="0"/>
          <w:spacing w:val="-1"/>
        </w:rPr>
        <w:t>unchanged</w:t>
      </w:r>
      <w:r w:rsidRPr="004A14B5">
        <w:rPr>
          <w:rFonts w:asciiTheme="majorBidi" w:hAnsiTheme="majorBidi" w:cstheme="majorBidi"/>
          <w:spacing w:val="-1"/>
        </w:rPr>
        <w:t> </w:t>
      </w:r>
      <w:proofErr w:type="spellStart"/>
      <w:r w:rsidRPr="004A14B5">
        <w:rPr>
          <w:rFonts w:asciiTheme="majorBidi" w:hAnsiTheme="majorBidi" w:cstheme="majorBidi"/>
          <w:spacing w:val="-1"/>
        </w:rPr>
        <w:t>iᵗʰ</w:t>
      </w:r>
      <w:proofErr w:type="spellEnd"/>
      <w:r w:rsidRPr="004A14B5">
        <w:rPr>
          <w:rFonts w:asciiTheme="majorBidi" w:hAnsiTheme="majorBidi" w:cstheme="majorBidi"/>
          <w:spacing w:val="-1"/>
        </w:rPr>
        <w:t xml:space="preserve"> token </w:t>
      </w:r>
      <w:r w:rsidRPr="004A14B5">
        <w:rPr>
          <w:rStyle w:val="Strong"/>
          <w:rFonts w:asciiTheme="majorBidi" w:eastAsiaTheme="majorEastAsia" w:hAnsiTheme="majorBidi" w:cstheme="majorBidi"/>
          <w:b w:val="0"/>
          <w:spacing w:val="-1"/>
        </w:rPr>
        <w:t>10%</w:t>
      </w:r>
      <w:r w:rsidRPr="004A14B5">
        <w:rPr>
          <w:rFonts w:asciiTheme="majorBidi" w:hAnsiTheme="majorBidi" w:cstheme="majorBidi"/>
          <w:spacing w:val="-1"/>
        </w:rPr>
        <w:t> of the time</w:t>
      </w:r>
    </w:p>
    <w:p w:rsidR="00A97187" w:rsidRPr="004A14B5" w:rsidRDefault="00A97187" w:rsidP="003F1AB8">
      <w:pPr>
        <w:pStyle w:val="io"/>
        <w:spacing w:before="0" w:beforeAutospacing="0" w:after="0" w:afterAutospacing="0"/>
        <w:jc w:val="both"/>
        <w:rPr>
          <w:rStyle w:val="Strong"/>
          <w:rFonts w:asciiTheme="majorBidi" w:eastAsiaTheme="majorEastAsia" w:hAnsiTheme="majorBidi" w:cstheme="majorBidi"/>
          <w:b w:val="0"/>
          <w:spacing w:val="-1"/>
        </w:rPr>
      </w:pPr>
      <w:proofErr w:type="spellStart"/>
      <w:r w:rsidRPr="004A14B5">
        <w:rPr>
          <w:rFonts w:asciiTheme="majorBidi" w:hAnsiTheme="majorBidi" w:cstheme="majorBidi"/>
          <w:spacing w:val="-1"/>
        </w:rPr>
        <w:t>Ti</w:t>
      </w:r>
      <w:proofErr w:type="spellEnd"/>
      <w:r w:rsidRPr="004A14B5">
        <w:rPr>
          <w:rFonts w:asciiTheme="majorBidi" w:hAnsiTheme="majorBidi" w:cstheme="majorBidi"/>
          <w:spacing w:val="-1"/>
        </w:rPr>
        <w:t xml:space="preserve"> will be used to predict the original token with </w:t>
      </w:r>
      <w:r w:rsidRPr="004A14B5">
        <w:rPr>
          <w:rStyle w:val="Strong"/>
          <w:rFonts w:asciiTheme="majorBidi" w:eastAsiaTheme="majorEastAsia" w:hAnsiTheme="majorBidi" w:cstheme="majorBidi"/>
          <w:b w:val="0"/>
          <w:spacing w:val="-1"/>
        </w:rPr>
        <w:t>cross-entropy loss</w:t>
      </w:r>
    </w:p>
    <w:p w:rsidR="00C81BFE" w:rsidRPr="004A14B5" w:rsidRDefault="00C81BFE" w:rsidP="00EA446E">
      <w:pPr>
        <w:pStyle w:val="io"/>
        <w:spacing w:before="0" w:beforeAutospacing="0" w:after="0" w:afterAutospacing="0"/>
        <w:rPr>
          <w:rFonts w:asciiTheme="majorBidi" w:hAnsiTheme="majorBidi" w:cstheme="majorBidi"/>
          <w:b/>
          <w:bCs/>
          <w:spacing w:val="-1"/>
        </w:rPr>
      </w:pPr>
    </w:p>
    <w:p w:rsidR="003F1AB8" w:rsidRPr="004A14B5" w:rsidRDefault="00A97187" w:rsidP="00EA446E">
      <w:pPr>
        <w:pStyle w:val="io"/>
        <w:spacing w:before="0" w:beforeAutospacing="0" w:after="0" w:afterAutospacing="0"/>
        <w:rPr>
          <w:rFonts w:asciiTheme="majorBidi" w:hAnsiTheme="majorBidi" w:cstheme="majorBidi"/>
          <w:spacing w:val="-1"/>
        </w:rPr>
      </w:pPr>
      <w:r w:rsidRPr="004A14B5">
        <w:rPr>
          <w:rFonts w:asciiTheme="majorBidi" w:hAnsiTheme="majorBidi" w:cstheme="majorBidi"/>
          <w:spacing w:val="-1"/>
        </w:rPr>
        <w:t>Task 2: </w:t>
      </w:r>
      <w:r w:rsidRPr="004A14B5">
        <w:rPr>
          <w:rStyle w:val="Strong"/>
          <w:rFonts w:asciiTheme="majorBidi" w:eastAsiaTheme="majorEastAsia" w:hAnsiTheme="majorBidi" w:cstheme="majorBidi"/>
          <w:spacing w:val="-1"/>
        </w:rPr>
        <w:t>Next Sentence Prediction </w:t>
      </w:r>
      <w:r w:rsidR="003F1AB8" w:rsidRPr="004A14B5">
        <w:rPr>
          <w:rFonts w:asciiTheme="majorBidi" w:hAnsiTheme="majorBidi" w:cstheme="majorBidi"/>
          <w:spacing w:val="-1"/>
        </w:rPr>
        <w:t>(NSP)</w:t>
      </w:r>
    </w:p>
    <w:p w:rsidR="00A97187" w:rsidRPr="004A14B5" w:rsidRDefault="00A97187" w:rsidP="003F1AB8">
      <w:pPr>
        <w:pStyle w:val="io"/>
        <w:spacing w:before="0" w:beforeAutospacing="0" w:after="0" w:afterAutospacing="0"/>
        <w:jc w:val="both"/>
        <w:rPr>
          <w:rFonts w:asciiTheme="majorBidi" w:hAnsiTheme="majorBidi" w:cstheme="majorBidi"/>
          <w:spacing w:val="-1"/>
        </w:rPr>
      </w:pPr>
      <w:r w:rsidRPr="004A14B5">
        <w:rPr>
          <w:rFonts w:asciiTheme="majorBidi" w:hAnsiTheme="majorBidi" w:cstheme="majorBidi"/>
          <w:spacing w:val="-1"/>
        </w:rPr>
        <w:t>Many important downstream tasks such as Question Answering (QA) are based on the relationship between </w:t>
      </w:r>
      <w:r w:rsidRPr="004A14B5">
        <w:rPr>
          <w:rStyle w:val="Strong"/>
          <w:rFonts w:asciiTheme="majorBidi" w:eastAsiaTheme="majorEastAsia" w:hAnsiTheme="majorBidi" w:cstheme="majorBidi"/>
          <w:b w:val="0"/>
          <w:spacing w:val="-1"/>
        </w:rPr>
        <w:t>two sentences</w:t>
      </w:r>
      <w:r w:rsidRPr="004A14B5">
        <w:rPr>
          <w:rFonts w:asciiTheme="majorBidi" w:hAnsiTheme="majorBidi" w:cstheme="majorBidi"/>
          <w:spacing w:val="-1"/>
        </w:rPr>
        <w:t>, which is not directly captured by language modeling.</w:t>
      </w:r>
    </w:p>
    <w:p w:rsidR="00A97187" w:rsidRPr="004A14B5" w:rsidRDefault="00A97187" w:rsidP="003F1AB8">
      <w:pPr>
        <w:pStyle w:val="io"/>
        <w:spacing w:before="0" w:beforeAutospacing="0" w:after="0" w:afterAutospacing="0"/>
        <w:jc w:val="both"/>
        <w:rPr>
          <w:rFonts w:asciiTheme="majorBidi" w:hAnsiTheme="majorBidi" w:cstheme="majorBidi"/>
          <w:spacing w:val="-1"/>
        </w:rPr>
      </w:pPr>
      <w:r w:rsidRPr="004A14B5">
        <w:rPr>
          <w:rFonts w:asciiTheme="majorBidi" w:hAnsiTheme="majorBidi" w:cstheme="majorBidi"/>
          <w:spacing w:val="-1"/>
        </w:rPr>
        <w:t>BERT performs </w:t>
      </w:r>
      <w:r w:rsidRPr="004A14B5">
        <w:rPr>
          <w:rStyle w:val="Strong"/>
          <w:rFonts w:asciiTheme="majorBidi" w:eastAsiaTheme="majorEastAsia" w:hAnsiTheme="majorBidi" w:cstheme="majorBidi"/>
          <w:b w:val="0"/>
          <w:spacing w:val="-1"/>
        </w:rPr>
        <w:t>state-of-the-art results</w:t>
      </w:r>
      <w:r w:rsidRPr="004A14B5">
        <w:rPr>
          <w:rStyle w:val="Strong"/>
          <w:rFonts w:asciiTheme="majorBidi" w:eastAsiaTheme="majorEastAsia" w:hAnsiTheme="majorBidi" w:cstheme="majorBidi"/>
          <w:spacing w:val="-1"/>
        </w:rPr>
        <w:t> </w:t>
      </w:r>
      <w:r w:rsidRPr="004A14B5">
        <w:rPr>
          <w:rFonts w:asciiTheme="majorBidi" w:hAnsiTheme="majorBidi" w:cstheme="majorBidi"/>
          <w:spacing w:val="-1"/>
        </w:rPr>
        <w:t>in many </w:t>
      </w:r>
      <w:r w:rsidRPr="004A14B5">
        <w:rPr>
          <w:rStyle w:val="Strong"/>
          <w:rFonts w:asciiTheme="majorBidi" w:eastAsiaTheme="majorEastAsia" w:hAnsiTheme="majorBidi" w:cstheme="majorBidi"/>
          <w:b w:val="0"/>
          <w:spacing w:val="-1"/>
        </w:rPr>
        <w:t>NLP task</w:t>
      </w:r>
      <w:r w:rsidR="00EA446E" w:rsidRPr="004A14B5">
        <w:rPr>
          <w:rFonts w:asciiTheme="majorBidi" w:hAnsiTheme="majorBidi" w:cstheme="majorBidi"/>
          <w:spacing w:val="-1"/>
        </w:rPr>
        <w:t> such as</w:t>
      </w:r>
      <w:r w:rsidRPr="004A14B5">
        <w:rPr>
          <w:rFonts w:asciiTheme="majorBidi" w:hAnsiTheme="majorBidi" w:cstheme="majorBidi"/>
          <w:spacing w:val="-1"/>
        </w:rPr>
        <w:t>:</w:t>
      </w:r>
    </w:p>
    <w:p w:rsidR="00A97187" w:rsidRPr="004A14B5" w:rsidRDefault="00A97187" w:rsidP="003F1AB8">
      <w:pPr>
        <w:numPr>
          <w:ilvl w:val="0"/>
          <w:numId w:val="13"/>
        </w:numPr>
        <w:spacing w:after="0"/>
        <w:ind w:left="450"/>
        <w:jc w:val="both"/>
        <w:rPr>
          <w:rFonts w:cstheme="majorBidi"/>
          <w:spacing w:val="-1"/>
          <w:szCs w:val="24"/>
        </w:rPr>
      </w:pPr>
      <w:r w:rsidRPr="004A14B5">
        <w:rPr>
          <w:rFonts w:cstheme="majorBidi"/>
          <w:spacing w:val="-1"/>
          <w:szCs w:val="24"/>
        </w:rPr>
        <w:t>Multi-Genre Natural Language Inference (MNLI)</w:t>
      </w:r>
    </w:p>
    <w:p w:rsidR="00A97187" w:rsidRPr="004A14B5" w:rsidRDefault="00A97187" w:rsidP="003F1AB8">
      <w:pPr>
        <w:numPr>
          <w:ilvl w:val="0"/>
          <w:numId w:val="13"/>
        </w:numPr>
        <w:spacing w:after="0"/>
        <w:ind w:left="450"/>
        <w:jc w:val="both"/>
        <w:rPr>
          <w:rFonts w:cstheme="majorBidi"/>
          <w:spacing w:val="-1"/>
          <w:szCs w:val="24"/>
        </w:rPr>
      </w:pPr>
      <w:proofErr w:type="spellStart"/>
      <w:r w:rsidRPr="004A14B5">
        <w:rPr>
          <w:rFonts w:cstheme="majorBidi"/>
          <w:spacing w:val="-1"/>
          <w:szCs w:val="24"/>
        </w:rPr>
        <w:t>Quora</w:t>
      </w:r>
      <w:proofErr w:type="spellEnd"/>
      <w:r w:rsidRPr="004A14B5">
        <w:rPr>
          <w:rFonts w:cstheme="majorBidi"/>
          <w:spacing w:val="-1"/>
          <w:szCs w:val="24"/>
        </w:rPr>
        <w:t xml:space="preserve"> Question Pairs (QQP)</w:t>
      </w:r>
    </w:p>
    <w:p w:rsidR="00A97187" w:rsidRPr="004A14B5" w:rsidRDefault="00A97187" w:rsidP="003F1AB8">
      <w:pPr>
        <w:numPr>
          <w:ilvl w:val="0"/>
          <w:numId w:val="13"/>
        </w:numPr>
        <w:spacing w:after="0"/>
        <w:ind w:left="450"/>
        <w:jc w:val="both"/>
        <w:rPr>
          <w:rFonts w:cstheme="majorBidi"/>
          <w:spacing w:val="-1"/>
          <w:szCs w:val="24"/>
        </w:rPr>
      </w:pPr>
      <w:r w:rsidRPr="004A14B5">
        <w:rPr>
          <w:rFonts w:cstheme="majorBidi"/>
          <w:spacing w:val="-1"/>
          <w:szCs w:val="24"/>
        </w:rPr>
        <w:t>Question Natural Language Inference (QNLI)</w:t>
      </w:r>
    </w:p>
    <w:p w:rsidR="00A97187" w:rsidRPr="004A14B5" w:rsidRDefault="00A97187" w:rsidP="003F1AB8">
      <w:pPr>
        <w:numPr>
          <w:ilvl w:val="0"/>
          <w:numId w:val="13"/>
        </w:numPr>
        <w:spacing w:after="0"/>
        <w:ind w:left="450"/>
        <w:jc w:val="both"/>
        <w:rPr>
          <w:rFonts w:cstheme="majorBidi"/>
          <w:spacing w:val="-1"/>
          <w:szCs w:val="24"/>
        </w:rPr>
      </w:pPr>
      <w:r w:rsidRPr="004A14B5">
        <w:rPr>
          <w:rFonts w:cstheme="majorBidi"/>
          <w:spacing w:val="-1"/>
          <w:szCs w:val="24"/>
        </w:rPr>
        <w:t>The Stanford Sentiment Treebank (SST-2)</w:t>
      </w:r>
    </w:p>
    <w:p w:rsidR="00A97187" w:rsidRPr="004A14B5" w:rsidRDefault="00A97187" w:rsidP="003F1AB8">
      <w:pPr>
        <w:numPr>
          <w:ilvl w:val="0"/>
          <w:numId w:val="13"/>
        </w:numPr>
        <w:spacing w:after="0"/>
        <w:ind w:left="450"/>
        <w:jc w:val="both"/>
        <w:rPr>
          <w:rFonts w:cstheme="majorBidi"/>
          <w:spacing w:val="-1"/>
          <w:szCs w:val="24"/>
        </w:rPr>
      </w:pPr>
      <w:r w:rsidRPr="004A14B5">
        <w:rPr>
          <w:rFonts w:cstheme="majorBidi"/>
          <w:spacing w:val="-1"/>
          <w:szCs w:val="24"/>
        </w:rPr>
        <w:t>The Corpus of Linguistic Acceptability (</w:t>
      </w:r>
      <w:proofErr w:type="spellStart"/>
      <w:r w:rsidRPr="004A14B5">
        <w:rPr>
          <w:rFonts w:cstheme="majorBidi"/>
          <w:spacing w:val="-1"/>
          <w:szCs w:val="24"/>
        </w:rPr>
        <w:t>CoLA</w:t>
      </w:r>
      <w:proofErr w:type="spellEnd"/>
      <w:r w:rsidRPr="004A14B5">
        <w:rPr>
          <w:rFonts w:cstheme="majorBidi"/>
          <w:spacing w:val="-1"/>
          <w:szCs w:val="24"/>
        </w:rPr>
        <w:t>)</w:t>
      </w:r>
    </w:p>
    <w:p w:rsidR="00A97187" w:rsidRPr="004A14B5" w:rsidRDefault="00A97187" w:rsidP="003F1AB8">
      <w:pPr>
        <w:numPr>
          <w:ilvl w:val="0"/>
          <w:numId w:val="13"/>
        </w:numPr>
        <w:spacing w:after="0"/>
        <w:ind w:left="450"/>
        <w:jc w:val="both"/>
        <w:rPr>
          <w:rFonts w:cstheme="majorBidi"/>
          <w:spacing w:val="-1"/>
          <w:szCs w:val="24"/>
        </w:rPr>
      </w:pPr>
      <w:r w:rsidRPr="004A14B5">
        <w:rPr>
          <w:rFonts w:cstheme="majorBidi"/>
          <w:spacing w:val="-1"/>
          <w:szCs w:val="24"/>
        </w:rPr>
        <w:t>The Semantic Textual Similarity Benchmark (STS-B)</w:t>
      </w:r>
    </w:p>
    <w:p w:rsidR="00A97187" w:rsidRPr="004A14B5" w:rsidRDefault="00A97187" w:rsidP="003F1AB8">
      <w:pPr>
        <w:numPr>
          <w:ilvl w:val="0"/>
          <w:numId w:val="13"/>
        </w:numPr>
        <w:spacing w:after="0"/>
        <w:ind w:left="450"/>
        <w:jc w:val="both"/>
        <w:rPr>
          <w:rFonts w:cstheme="majorBidi"/>
          <w:spacing w:val="-1"/>
          <w:szCs w:val="24"/>
        </w:rPr>
      </w:pPr>
      <w:r w:rsidRPr="004A14B5">
        <w:rPr>
          <w:rFonts w:cstheme="majorBidi"/>
          <w:spacing w:val="-1"/>
          <w:szCs w:val="24"/>
        </w:rPr>
        <w:t>Microsoft Research Paraphrase Corpus (MRPC)</w:t>
      </w:r>
    </w:p>
    <w:p w:rsidR="00132113" w:rsidRPr="004A14B5" w:rsidRDefault="00A97187" w:rsidP="003F1AB8">
      <w:pPr>
        <w:numPr>
          <w:ilvl w:val="0"/>
          <w:numId w:val="13"/>
        </w:numPr>
        <w:spacing w:after="0"/>
        <w:ind w:left="450"/>
        <w:jc w:val="both"/>
        <w:rPr>
          <w:rFonts w:cstheme="majorBidi"/>
          <w:spacing w:val="-1"/>
          <w:szCs w:val="24"/>
        </w:rPr>
      </w:pPr>
      <w:r w:rsidRPr="004A14B5">
        <w:rPr>
          <w:rFonts w:cstheme="majorBidi"/>
          <w:spacing w:val="-1"/>
          <w:szCs w:val="24"/>
        </w:rPr>
        <w:t>Recognizing Textual Entailment (RTE) etc.</w:t>
      </w:r>
    </w:p>
    <w:p w:rsidR="00992D17" w:rsidRPr="004A14B5" w:rsidRDefault="00992D17" w:rsidP="00992D17">
      <w:pPr>
        <w:spacing w:after="0"/>
        <w:ind w:left="450"/>
        <w:rPr>
          <w:rFonts w:cstheme="majorBidi"/>
          <w:spacing w:val="-1"/>
          <w:szCs w:val="24"/>
        </w:rPr>
      </w:pPr>
    </w:p>
    <w:p w:rsidR="00805037" w:rsidRDefault="00805037" w:rsidP="00992D17">
      <w:pPr>
        <w:spacing w:after="0"/>
        <w:ind w:left="450"/>
        <w:rPr>
          <w:rFonts w:cstheme="majorBidi"/>
          <w:spacing w:val="-1"/>
        </w:rPr>
      </w:pPr>
    </w:p>
    <w:p w:rsidR="00805037" w:rsidRDefault="00805037" w:rsidP="00992D17">
      <w:pPr>
        <w:spacing w:after="0"/>
        <w:ind w:left="450"/>
        <w:rPr>
          <w:rFonts w:cstheme="majorBidi"/>
          <w:spacing w:val="-1"/>
        </w:rPr>
      </w:pPr>
    </w:p>
    <w:p w:rsidR="00805037" w:rsidRPr="00992D17" w:rsidRDefault="00805037" w:rsidP="00992D17">
      <w:pPr>
        <w:spacing w:after="0"/>
        <w:ind w:left="450"/>
        <w:rPr>
          <w:rFonts w:cstheme="majorBidi"/>
          <w:spacing w:val="-1"/>
        </w:rPr>
      </w:pPr>
    </w:p>
    <w:p w:rsidR="00EA446E" w:rsidRPr="00EA446E" w:rsidRDefault="001A4846" w:rsidP="0019103B">
      <w:pPr>
        <w:pStyle w:val="Heading2"/>
      </w:pPr>
      <w:bookmarkStart w:id="80" w:name="_Toc47269648"/>
      <w:bookmarkStart w:id="81" w:name="_Toc47814318"/>
      <w:r>
        <w:lastRenderedPageBreak/>
        <w:t>3</w:t>
      </w:r>
      <w:r w:rsidR="0019103B">
        <w:t>.6.1</w:t>
      </w:r>
      <w:r w:rsidR="0019103B">
        <w:rPr>
          <w:noProof/>
          <w:lang w:val="en-GB"/>
        </w:rPr>
        <w:tab/>
      </w:r>
      <w:r w:rsidR="00A97187" w:rsidRPr="00C81BFE">
        <w:t xml:space="preserve">Comparison </w:t>
      </w:r>
      <w:r w:rsidR="0019103B">
        <w:t>between</w:t>
      </w:r>
      <w:r w:rsidR="00A97187" w:rsidRPr="00C81BFE">
        <w:t xml:space="preserve"> BERT, GPT-2 and </w:t>
      </w:r>
      <w:proofErr w:type="spellStart"/>
      <w:r w:rsidR="00A97187" w:rsidRPr="00C81BFE">
        <w:t>ELMo</w:t>
      </w:r>
      <w:bookmarkEnd w:id="80"/>
      <w:bookmarkEnd w:id="81"/>
      <w:proofErr w:type="spellEnd"/>
    </w:p>
    <w:p w:rsidR="00EA446E" w:rsidRPr="004A14B5" w:rsidRDefault="00A97187" w:rsidP="00805037">
      <w:pPr>
        <w:pStyle w:val="io"/>
        <w:shd w:val="clear" w:color="auto" w:fill="FFFFFF"/>
        <w:spacing w:before="0" w:beforeAutospacing="0" w:after="0" w:afterAutospacing="0"/>
        <w:jc w:val="both"/>
        <w:rPr>
          <w:rFonts w:asciiTheme="majorBidi" w:hAnsiTheme="majorBidi" w:cstheme="majorBidi"/>
          <w:spacing w:val="-1"/>
        </w:rPr>
      </w:pPr>
      <w:r w:rsidRPr="004A14B5">
        <w:rPr>
          <w:rFonts w:asciiTheme="majorBidi" w:hAnsiTheme="majorBidi" w:cstheme="majorBidi"/>
          <w:spacing w:val="-1"/>
        </w:rPr>
        <w:t>The comparisons between the model architectures are shown visually below. Note that in addition to the architecture differences, </w:t>
      </w:r>
      <w:r w:rsidRPr="004A14B5">
        <w:rPr>
          <w:rStyle w:val="Strong"/>
          <w:rFonts w:asciiTheme="majorBidi" w:eastAsiaTheme="majorEastAsia" w:hAnsiTheme="majorBidi" w:cstheme="majorBidi"/>
          <w:b w:val="0"/>
          <w:spacing w:val="-1"/>
        </w:rPr>
        <w:t xml:space="preserve">BERT and </w:t>
      </w:r>
      <w:proofErr w:type="spellStart"/>
      <w:r w:rsidRPr="004A14B5">
        <w:rPr>
          <w:rStyle w:val="Strong"/>
          <w:rFonts w:asciiTheme="majorBidi" w:eastAsiaTheme="majorEastAsia" w:hAnsiTheme="majorBidi" w:cstheme="majorBidi"/>
          <w:b w:val="0"/>
          <w:spacing w:val="-1"/>
        </w:rPr>
        <w:t>OpenAI</w:t>
      </w:r>
      <w:proofErr w:type="spellEnd"/>
      <w:r w:rsidRPr="004A14B5">
        <w:rPr>
          <w:rStyle w:val="Strong"/>
          <w:rFonts w:asciiTheme="majorBidi" w:eastAsiaTheme="majorEastAsia" w:hAnsiTheme="majorBidi" w:cstheme="majorBidi"/>
          <w:b w:val="0"/>
          <w:spacing w:val="-1"/>
        </w:rPr>
        <w:t xml:space="preserve"> GPT</w:t>
      </w:r>
      <w:r w:rsidRPr="004A14B5">
        <w:rPr>
          <w:rStyle w:val="Strong"/>
          <w:rFonts w:asciiTheme="majorBidi" w:eastAsiaTheme="majorEastAsia" w:hAnsiTheme="majorBidi" w:cstheme="majorBidi"/>
          <w:spacing w:val="-1"/>
        </w:rPr>
        <w:t> </w:t>
      </w:r>
      <w:r w:rsidRPr="004A14B5">
        <w:rPr>
          <w:rFonts w:asciiTheme="majorBidi" w:hAnsiTheme="majorBidi" w:cstheme="majorBidi"/>
          <w:spacing w:val="-1"/>
        </w:rPr>
        <w:t>are </w:t>
      </w:r>
      <w:proofErr w:type="spellStart"/>
      <w:r w:rsidRPr="004A14B5">
        <w:rPr>
          <w:rStyle w:val="Strong"/>
          <w:rFonts w:asciiTheme="majorBidi" w:eastAsiaTheme="majorEastAsia" w:hAnsiTheme="majorBidi" w:cstheme="majorBidi"/>
          <w:b w:val="0"/>
          <w:spacing w:val="-1"/>
        </w:rPr>
        <w:t>finetuning</w:t>
      </w:r>
      <w:proofErr w:type="spellEnd"/>
      <w:r w:rsidRPr="004A14B5">
        <w:rPr>
          <w:rStyle w:val="Strong"/>
          <w:rFonts w:asciiTheme="majorBidi" w:eastAsiaTheme="majorEastAsia" w:hAnsiTheme="majorBidi" w:cstheme="majorBidi"/>
          <w:b w:val="0"/>
          <w:spacing w:val="-1"/>
        </w:rPr>
        <w:t xml:space="preserve"> approaches</w:t>
      </w:r>
      <w:r w:rsidRPr="004A14B5">
        <w:rPr>
          <w:rFonts w:asciiTheme="majorBidi" w:hAnsiTheme="majorBidi" w:cstheme="majorBidi"/>
          <w:spacing w:val="-1"/>
        </w:rPr>
        <w:t>, while</w:t>
      </w:r>
      <w:r w:rsidRPr="004A14B5">
        <w:rPr>
          <w:rStyle w:val="Strong"/>
          <w:rFonts w:asciiTheme="majorBidi" w:eastAsiaTheme="majorEastAsia" w:hAnsiTheme="majorBidi" w:cstheme="majorBidi"/>
          <w:spacing w:val="-1"/>
        </w:rPr>
        <w:t> </w:t>
      </w:r>
      <w:proofErr w:type="spellStart"/>
      <w:r w:rsidRPr="004A14B5">
        <w:rPr>
          <w:rStyle w:val="Strong"/>
          <w:rFonts w:asciiTheme="majorBidi" w:eastAsiaTheme="majorEastAsia" w:hAnsiTheme="majorBidi" w:cstheme="majorBidi"/>
          <w:b w:val="0"/>
          <w:spacing w:val="-1"/>
        </w:rPr>
        <w:t>ELMo</w:t>
      </w:r>
      <w:proofErr w:type="spellEnd"/>
      <w:r w:rsidRPr="004A14B5">
        <w:rPr>
          <w:rFonts w:asciiTheme="majorBidi" w:hAnsiTheme="majorBidi" w:cstheme="majorBidi"/>
          <w:spacing w:val="-1"/>
        </w:rPr>
        <w:t> is a </w:t>
      </w:r>
      <w:r w:rsidRPr="004A14B5">
        <w:rPr>
          <w:rStyle w:val="Strong"/>
          <w:rFonts w:asciiTheme="majorBidi" w:eastAsiaTheme="majorEastAsia" w:hAnsiTheme="majorBidi" w:cstheme="majorBidi"/>
          <w:b w:val="0"/>
          <w:spacing w:val="-1"/>
        </w:rPr>
        <w:t>feature-based approach</w:t>
      </w:r>
      <w:r w:rsidRPr="004A14B5">
        <w:rPr>
          <w:rFonts w:asciiTheme="majorBidi" w:hAnsiTheme="majorBidi" w:cstheme="majorBidi"/>
          <w:spacing w:val="-1"/>
        </w:rPr>
        <w:t>.</w:t>
      </w:r>
    </w:p>
    <w:p w:rsidR="00A97187" w:rsidRPr="00EA446E" w:rsidRDefault="00A97187" w:rsidP="00EA446E">
      <w:pPr>
        <w:shd w:val="clear" w:color="auto" w:fill="F2F2F2"/>
        <w:spacing w:after="0"/>
        <w:jc w:val="center"/>
        <w:rPr>
          <w:rFonts w:cstheme="majorBidi"/>
        </w:rPr>
      </w:pPr>
      <w:r w:rsidRPr="00EA446E">
        <w:rPr>
          <w:rFonts w:cstheme="majorBidi"/>
          <w:noProof/>
        </w:rPr>
        <w:drawing>
          <wp:inline distT="0" distB="0" distL="0" distR="0" wp14:anchorId="12D50584" wp14:editId="114157F9">
            <wp:extent cx="6633109" cy="1559560"/>
            <wp:effectExtent l="0" t="0" r="0" b="2540"/>
            <wp:docPr id="56" name="Picture 5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for pos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57195" cy="1565223"/>
                    </a:xfrm>
                    <a:prstGeom prst="rect">
                      <a:avLst/>
                    </a:prstGeom>
                    <a:noFill/>
                    <a:ln>
                      <a:noFill/>
                    </a:ln>
                  </pic:spPr>
                </pic:pic>
              </a:graphicData>
            </a:graphic>
          </wp:inline>
        </w:drawing>
      </w:r>
    </w:p>
    <w:p w:rsidR="00A97187" w:rsidRDefault="00883261" w:rsidP="00805037">
      <w:pPr>
        <w:spacing w:after="0"/>
        <w:jc w:val="center"/>
        <w:rPr>
          <w:rStyle w:val="Emphasis"/>
          <w:rFonts w:cstheme="majorBidi"/>
        </w:rPr>
      </w:pPr>
      <w:r>
        <w:rPr>
          <w:rStyle w:val="Emphasis"/>
          <w:rFonts w:cstheme="majorBidi"/>
          <w:b/>
          <w:bCs/>
        </w:rPr>
        <w:t>Figure 3.23</w:t>
      </w:r>
      <w:r w:rsidR="00805037">
        <w:rPr>
          <w:rStyle w:val="Emphasis"/>
          <w:rFonts w:cstheme="majorBidi"/>
        </w:rPr>
        <w:t xml:space="preserve"> </w:t>
      </w:r>
      <w:r w:rsidR="00A97187" w:rsidRPr="00EA446E">
        <w:rPr>
          <w:rStyle w:val="Emphasis"/>
          <w:rFonts w:cstheme="majorBidi"/>
        </w:rPr>
        <w:t>Compari</w:t>
      </w:r>
      <w:r w:rsidR="00805037">
        <w:rPr>
          <w:rStyle w:val="Emphasis"/>
          <w:rFonts w:cstheme="majorBidi"/>
        </w:rPr>
        <w:t xml:space="preserve">son of BERT, </w:t>
      </w:r>
      <w:proofErr w:type="spellStart"/>
      <w:r w:rsidR="00805037">
        <w:rPr>
          <w:rStyle w:val="Emphasis"/>
          <w:rFonts w:cstheme="majorBidi"/>
        </w:rPr>
        <w:t>OpenAI</w:t>
      </w:r>
      <w:proofErr w:type="spellEnd"/>
      <w:r w:rsidR="00805037">
        <w:rPr>
          <w:rStyle w:val="Emphasis"/>
          <w:rFonts w:cstheme="majorBidi"/>
        </w:rPr>
        <w:t xml:space="preserve"> GPT and </w:t>
      </w:r>
      <w:proofErr w:type="spellStart"/>
      <w:r w:rsidR="00805037">
        <w:rPr>
          <w:rStyle w:val="Emphasis"/>
          <w:rFonts w:cstheme="majorBidi"/>
        </w:rPr>
        <w:t>ELMo</w:t>
      </w:r>
      <w:proofErr w:type="spellEnd"/>
      <w:r w:rsidR="00A97187" w:rsidRPr="00EA446E">
        <w:rPr>
          <w:rStyle w:val="Emphasis"/>
          <w:rFonts w:cstheme="majorBidi"/>
        </w:rPr>
        <w:t xml:space="preserve"> </w:t>
      </w:r>
    </w:p>
    <w:p w:rsidR="00EA446E" w:rsidRPr="00EA446E" w:rsidRDefault="00EA446E" w:rsidP="00EA446E">
      <w:pPr>
        <w:spacing w:after="0"/>
        <w:rPr>
          <w:rFonts w:cstheme="majorBidi"/>
        </w:rPr>
      </w:pPr>
    </w:p>
    <w:p w:rsidR="00A97187" w:rsidRPr="00EA446E" w:rsidRDefault="00A97187" w:rsidP="003F1AB8">
      <w:pPr>
        <w:numPr>
          <w:ilvl w:val="0"/>
          <w:numId w:val="15"/>
        </w:numPr>
        <w:shd w:val="clear" w:color="auto" w:fill="FFFFFF"/>
        <w:spacing w:after="0"/>
        <w:ind w:left="450"/>
        <w:jc w:val="both"/>
        <w:rPr>
          <w:rFonts w:cstheme="majorBidi"/>
          <w:spacing w:val="-1"/>
        </w:rPr>
      </w:pPr>
      <w:r w:rsidRPr="00EA446E">
        <w:rPr>
          <w:rFonts w:cstheme="majorBidi"/>
          <w:spacing w:val="-1"/>
        </w:rPr>
        <w:t xml:space="preserve">BERT and GPT are transformer-based architecture while </w:t>
      </w:r>
      <w:proofErr w:type="spellStart"/>
      <w:r w:rsidRPr="00EA446E">
        <w:rPr>
          <w:rFonts w:cstheme="majorBidi"/>
          <w:spacing w:val="-1"/>
        </w:rPr>
        <w:t>ELMo</w:t>
      </w:r>
      <w:proofErr w:type="spellEnd"/>
      <w:r w:rsidRPr="00EA446E">
        <w:rPr>
          <w:rFonts w:cstheme="majorBidi"/>
          <w:spacing w:val="-1"/>
        </w:rPr>
        <w:t xml:space="preserve"> is Bi-LSTM Language model.</w:t>
      </w:r>
    </w:p>
    <w:p w:rsidR="00A97187" w:rsidRPr="00EA446E" w:rsidRDefault="00A97187" w:rsidP="003F1AB8">
      <w:pPr>
        <w:numPr>
          <w:ilvl w:val="0"/>
          <w:numId w:val="15"/>
        </w:numPr>
        <w:shd w:val="clear" w:color="auto" w:fill="FFFFFF"/>
        <w:spacing w:after="0"/>
        <w:ind w:left="450"/>
        <w:jc w:val="both"/>
        <w:rPr>
          <w:rFonts w:cstheme="majorBidi"/>
          <w:spacing w:val="-1"/>
        </w:rPr>
      </w:pPr>
      <w:r w:rsidRPr="00EA446E">
        <w:rPr>
          <w:rFonts w:cstheme="majorBidi"/>
          <w:spacing w:val="-1"/>
        </w:rPr>
        <w:t>BERT is purely </w:t>
      </w:r>
      <w:r w:rsidRPr="00EA446E">
        <w:rPr>
          <w:rStyle w:val="Strong"/>
          <w:rFonts w:cstheme="majorBidi"/>
          <w:b w:val="0"/>
          <w:spacing w:val="-1"/>
        </w:rPr>
        <w:t>Bi-directional</w:t>
      </w:r>
      <w:r w:rsidRPr="00EA446E">
        <w:rPr>
          <w:rFonts w:cstheme="majorBidi"/>
          <w:spacing w:val="-1"/>
        </w:rPr>
        <w:t>, GPT is </w:t>
      </w:r>
      <w:r w:rsidRPr="00EA446E">
        <w:rPr>
          <w:rStyle w:val="Strong"/>
          <w:rFonts w:cstheme="majorBidi"/>
          <w:b w:val="0"/>
          <w:spacing w:val="-1"/>
        </w:rPr>
        <w:t>unidirectional </w:t>
      </w:r>
      <w:r w:rsidRPr="00EA446E">
        <w:rPr>
          <w:rFonts w:cstheme="majorBidi"/>
          <w:spacing w:val="-1"/>
        </w:rPr>
        <w:t xml:space="preserve">and </w:t>
      </w:r>
      <w:proofErr w:type="spellStart"/>
      <w:r w:rsidRPr="00EA446E">
        <w:rPr>
          <w:rFonts w:cstheme="majorBidi"/>
          <w:spacing w:val="-1"/>
        </w:rPr>
        <w:t>ELMo</w:t>
      </w:r>
      <w:proofErr w:type="spellEnd"/>
      <w:r w:rsidRPr="00EA446E">
        <w:rPr>
          <w:rFonts w:cstheme="majorBidi"/>
          <w:spacing w:val="-1"/>
        </w:rPr>
        <w:t xml:space="preserve"> is semi-bidirectional.</w:t>
      </w:r>
    </w:p>
    <w:p w:rsidR="00A97187" w:rsidRPr="00EA446E" w:rsidRDefault="00A97187" w:rsidP="003F1AB8">
      <w:pPr>
        <w:numPr>
          <w:ilvl w:val="0"/>
          <w:numId w:val="15"/>
        </w:numPr>
        <w:shd w:val="clear" w:color="auto" w:fill="FFFFFF"/>
        <w:spacing w:after="0"/>
        <w:ind w:left="450"/>
        <w:jc w:val="both"/>
        <w:rPr>
          <w:rFonts w:cstheme="majorBidi"/>
          <w:spacing w:val="-1"/>
        </w:rPr>
      </w:pPr>
      <w:r w:rsidRPr="00EA446E">
        <w:rPr>
          <w:rFonts w:cstheme="majorBidi"/>
          <w:spacing w:val="-1"/>
        </w:rPr>
        <w:t>GPT is trained on the </w:t>
      </w:r>
      <w:proofErr w:type="spellStart"/>
      <w:r w:rsidRPr="00EA446E">
        <w:rPr>
          <w:rStyle w:val="Strong"/>
          <w:rFonts w:cstheme="majorBidi"/>
          <w:b w:val="0"/>
          <w:spacing w:val="-1"/>
        </w:rPr>
        <w:t>BooksCorpus</w:t>
      </w:r>
      <w:proofErr w:type="spellEnd"/>
      <w:r w:rsidRPr="00EA446E">
        <w:rPr>
          <w:rStyle w:val="Strong"/>
          <w:rFonts w:cstheme="majorBidi"/>
          <w:b w:val="0"/>
          <w:spacing w:val="-1"/>
        </w:rPr>
        <w:t xml:space="preserve"> (800M words)</w:t>
      </w:r>
      <w:r w:rsidRPr="00EA446E">
        <w:rPr>
          <w:rFonts w:cstheme="majorBidi"/>
          <w:b/>
          <w:bCs/>
          <w:spacing w:val="-1"/>
        </w:rPr>
        <w:t>;</w:t>
      </w:r>
      <w:r w:rsidRPr="00EA446E">
        <w:rPr>
          <w:rFonts w:cstheme="majorBidi"/>
          <w:spacing w:val="-1"/>
        </w:rPr>
        <w:t xml:space="preserve"> BERT is trained on the </w:t>
      </w:r>
      <w:proofErr w:type="spellStart"/>
      <w:r w:rsidRPr="00EA446E">
        <w:rPr>
          <w:rStyle w:val="Strong"/>
          <w:rFonts w:cstheme="majorBidi"/>
          <w:b w:val="0"/>
          <w:spacing w:val="-1"/>
        </w:rPr>
        <w:t>BooksCorpus</w:t>
      </w:r>
      <w:proofErr w:type="spellEnd"/>
      <w:r w:rsidRPr="00EA446E">
        <w:rPr>
          <w:rStyle w:val="Strong"/>
          <w:rFonts w:cstheme="majorBidi"/>
          <w:b w:val="0"/>
          <w:spacing w:val="-1"/>
        </w:rPr>
        <w:t xml:space="preserve"> (800M words)</w:t>
      </w:r>
      <w:r w:rsidRPr="00EA446E">
        <w:rPr>
          <w:rFonts w:cstheme="majorBidi"/>
          <w:spacing w:val="-1"/>
        </w:rPr>
        <w:t> and </w:t>
      </w:r>
      <w:r w:rsidRPr="00EA446E">
        <w:rPr>
          <w:rStyle w:val="Strong"/>
          <w:rFonts w:cstheme="majorBidi"/>
          <w:b w:val="0"/>
          <w:spacing w:val="-1"/>
        </w:rPr>
        <w:t>Wikipedia (2,500M words)</w:t>
      </w:r>
      <w:r w:rsidRPr="00EA446E">
        <w:rPr>
          <w:rFonts w:cstheme="majorBidi"/>
          <w:spacing w:val="-1"/>
        </w:rPr>
        <w:t>.</w:t>
      </w:r>
    </w:p>
    <w:p w:rsidR="00A97187" w:rsidRPr="00EA446E" w:rsidRDefault="00A97187" w:rsidP="003F1AB8">
      <w:pPr>
        <w:numPr>
          <w:ilvl w:val="0"/>
          <w:numId w:val="15"/>
        </w:numPr>
        <w:shd w:val="clear" w:color="auto" w:fill="FFFFFF"/>
        <w:spacing w:after="0"/>
        <w:ind w:left="450"/>
        <w:jc w:val="both"/>
        <w:rPr>
          <w:rFonts w:cstheme="majorBidi"/>
          <w:spacing w:val="-1"/>
        </w:rPr>
      </w:pPr>
      <w:r w:rsidRPr="00EA446E">
        <w:rPr>
          <w:rFonts w:cstheme="majorBidi"/>
          <w:spacing w:val="-1"/>
        </w:rPr>
        <w:t xml:space="preserve">GPT uses a sentence separator ([SEP]) and classifier token ([CLS]) which are only introduced at fine-tuning time; BERT learns [SEP], [CLS] and sentence A/B </w:t>
      </w:r>
      <w:proofErr w:type="spellStart"/>
      <w:r w:rsidRPr="00EA446E">
        <w:rPr>
          <w:rFonts w:cstheme="majorBidi"/>
          <w:spacing w:val="-1"/>
        </w:rPr>
        <w:t>embeddings</w:t>
      </w:r>
      <w:proofErr w:type="spellEnd"/>
      <w:r w:rsidRPr="00EA446E">
        <w:rPr>
          <w:rFonts w:cstheme="majorBidi"/>
          <w:spacing w:val="-1"/>
        </w:rPr>
        <w:t xml:space="preserve"> during pre-training.</w:t>
      </w:r>
    </w:p>
    <w:p w:rsidR="00A97187" w:rsidRPr="00EA446E" w:rsidRDefault="00A97187" w:rsidP="003F1AB8">
      <w:pPr>
        <w:numPr>
          <w:ilvl w:val="0"/>
          <w:numId w:val="15"/>
        </w:numPr>
        <w:shd w:val="clear" w:color="auto" w:fill="FFFFFF"/>
        <w:spacing w:after="0"/>
        <w:ind w:left="450"/>
        <w:jc w:val="both"/>
        <w:rPr>
          <w:rFonts w:cstheme="majorBidi"/>
          <w:spacing w:val="-1"/>
        </w:rPr>
      </w:pPr>
      <w:r w:rsidRPr="00EA446E">
        <w:rPr>
          <w:rFonts w:cstheme="majorBidi"/>
          <w:spacing w:val="-1"/>
        </w:rPr>
        <w:t>GPT was trained for 1M steps with a batch size of 32,000 words; BERT was trained for 1M steps with a batch size of 128,000 words.</w:t>
      </w:r>
    </w:p>
    <w:p w:rsidR="00A97187" w:rsidRPr="00EA446E" w:rsidRDefault="00A97187" w:rsidP="003F1AB8">
      <w:pPr>
        <w:numPr>
          <w:ilvl w:val="0"/>
          <w:numId w:val="15"/>
        </w:numPr>
        <w:shd w:val="clear" w:color="auto" w:fill="FFFFFF"/>
        <w:spacing w:after="0"/>
        <w:ind w:left="450"/>
        <w:jc w:val="both"/>
        <w:rPr>
          <w:rFonts w:cstheme="majorBidi"/>
          <w:spacing w:val="-1"/>
        </w:rPr>
      </w:pPr>
      <w:r w:rsidRPr="00EA446E">
        <w:rPr>
          <w:rFonts w:cstheme="majorBidi"/>
          <w:spacing w:val="-1"/>
        </w:rPr>
        <w:t>GPT used the same learning rate of 5e-5 for all fine-tuning experiments; BERT chooses a task-specific fine-tuning learning rate which performs the best on the development set.</w:t>
      </w:r>
    </w:p>
    <w:p w:rsidR="00A97187" w:rsidRPr="00EA446E" w:rsidRDefault="00A97187" w:rsidP="00EA446E">
      <w:pPr>
        <w:shd w:val="clear" w:color="auto" w:fill="F2F2F2"/>
        <w:spacing w:after="0"/>
        <w:rPr>
          <w:rFonts w:cstheme="majorBidi"/>
        </w:rPr>
      </w:pPr>
      <w:r w:rsidRPr="00EA446E">
        <w:rPr>
          <w:rFonts w:cstheme="majorBidi"/>
          <w:noProof/>
        </w:rPr>
        <w:drawing>
          <wp:inline distT="0" distB="0" distL="0" distR="0" wp14:anchorId="12D895B8" wp14:editId="19F47868">
            <wp:extent cx="6285230" cy="3406733"/>
            <wp:effectExtent l="0" t="0" r="1270" b="3810"/>
            <wp:docPr id="54" name="Picture 5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for pos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94144" cy="3411565"/>
                    </a:xfrm>
                    <a:prstGeom prst="rect">
                      <a:avLst/>
                    </a:prstGeom>
                    <a:noFill/>
                    <a:ln>
                      <a:noFill/>
                    </a:ln>
                  </pic:spPr>
                </pic:pic>
              </a:graphicData>
            </a:graphic>
          </wp:inline>
        </w:drawing>
      </w:r>
    </w:p>
    <w:p w:rsidR="00EA446E" w:rsidRPr="00805037" w:rsidRDefault="00805037" w:rsidP="00805037">
      <w:pPr>
        <w:pStyle w:val="ListParagraph"/>
        <w:spacing w:after="0"/>
        <w:jc w:val="center"/>
        <w:rPr>
          <w:rFonts w:cstheme="majorBidi"/>
          <w:i/>
          <w:iCs/>
        </w:rPr>
      </w:pPr>
      <w:r w:rsidRPr="00805037">
        <w:rPr>
          <w:rFonts w:cstheme="majorBidi"/>
          <w:b/>
          <w:bCs/>
          <w:i/>
          <w:iCs/>
        </w:rPr>
        <w:t>Table 3.1</w:t>
      </w:r>
      <w:r>
        <w:rPr>
          <w:rFonts w:cstheme="majorBidi"/>
          <w:i/>
          <w:iCs/>
        </w:rPr>
        <w:t xml:space="preserve"> </w:t>
      </w:r>
      <w:r w:rsidR="00A97187" w:rsidRPr="00EA446E">
        <w:rPr>
          <w:rFonts w:cstheme="majorBidi"/>
          <w:i/>
          <w:iCs/>
        </w:rPr>
        <w:t>Summary of various models</w:t>
      </w:r>
      <w:bookmarkStart w:id="82" w:name="_Toc47269649"/>
    </w:p>
    <w:p w:rsidR="00A97187" w:rsidRPr="00C81BFE" w:rsidRDefault="001A4846" w:rsidP="00EA446E">
      <w:pPr>
        <w:pStyle w:val="Heading1"/>
      </w:pPr>
      <w:bookmarkStart w:id="83" w:name="_Toc47814319"/>
      <w:r>
        <w:lastRenderedPageBreak/>
        <w:t>3</w:t>
      </w:r>
      <w:r w:rsidR="0019103B">
        <w:t>.7</w:t>
      </w:r>
      <w:r w:rsidR="0019103B">
        <w:rPr>
          <w:noProof/>
          <w:lang w:val="en-GB"/>
        </w:rPr>
        <w:tab/>
      </w:r>
      <w:r w:rsidR="00A97187" w:rsidRPr="00C81BFE">
        <w:t>Unified Language Model Pre-training for Natural Language Understanding and Generation</w:t>
      </w:r>
      <w:bookmarkEnd w:id="82"/>
      <w:bookmarkEnd w:id="83"/>
    </w:p>
    <w:p w:rsidR="00D45829" w:rsidRDefault="00A97187" w:rsidP="003F1AB8">
      <w:pPr>
        <w:spacing w:after="0"/>
        <w:jc w:val="both"/>
        <w:rPr>
          <w:rFonts w:cstheme="majorBidi"/>
        </w:rPr>
      </w:pPr>
      <w:r w:rsidRPr="00EA446E">
        <w:rPr>
          <w:rFonts w:cstheme="majorBidi"/>
        </w:rPr>
        <w:t xml:space="preserve">We propose a model called </w:t>
      </w:r>
      <w:proofErr w:type="spellStart"/>
      <w:r w:rsidRPr="00EA446E">
        <w:rPr>
          <w:rFonts w:cstheme="majorBidi"/>
        </w:rPr>
        <w:t>UNIfied</w:t>
      </w:r>
      <w:proofErr w:type="spellEnd"/>
      <w:r w:rsidRPr="00EA446E">
        <w:rPr>
          <w:rFonts w:cstheme="majorBidi"/>
        </w:rPr>
        <w:t xml:space="preserve"> pre-trained Language Model (UNILM).</w:t>
      </w:r>
      <w:r w:rsidR="00EA446E">
        <w:rPr>
          <w:rFonts w:cstheme="majorBidi"/>
        </w:rPr>
        <w:t xml:space="preserve"> </w:t>
      </w:r>
      <w:r w:rsidRPr="00EA446E">
        <w:rPr>
          <w:rFonts w:cstheme="majorBidi"/>
        </w:rPr>
        <w:t xml:space="preserve">Fine-tune model that can do both NLU and NLG </w:t>
      </w:r>
      <w:proofErr w:type="spellStart"/>
      <w:r w:rsidRPr="00EA446E">
        <w:rPr>
          <w:rFonts w:cstheme="majorBidi"/>
        </w:rPr>
        <w:t>Pretraining</w:t>
      </w:r>
      <w:proofErr w:type="spellEnd"/>
      <w:r w:rsidRPr="00EA446E">
        <w:rPr>
          <w:rFonts w:cstheme="majorBidi"/>
        </w:rPr>
        <w:t xml:space="preserve"> with 3 LM tasks (</w:t>
      </w:r>
      <w:proofErr w:type="spellStart"/>
      <w:proofErr w:type="gramStart"/>
      <w:r w:rsidRPr="00EA446E">
        <w:rPr>
          <w:rFonts w:cstheme="majorBidi"/>
        </w:rPr>
        <w:t>unidirectional,bidirectional</w:t>
      </w:r>
      <w:proofErr w:type="spellEnd"/>
      <w:proofErr w:type="gramEnd"/>
      <w:r w:rsidRPr="00EA446E">
        <w:rPr>
          <w:rFonts w:cstheme="majorBidi"/>
        </w:rPr>
        <w:t xml:space="preserve"> ,sequence-t</w:t>
      </w:r>
      <w:r w:rsidR="00D45829">
        <w:rPr>
          <w:rFonts w:cstheme="majorBidi"/>
        </w:rPr>
        <w:t>o-sequence prediction)</w:t>
      </w:r>
    </w:p>
    <w:p w:rsidR="00D45829" w:rsidRDefault="00A97187" w:rsidP="003F1AB8">
      <w:pPr>
        <w:pStyle w:val="ListParagraph"/>
        <w:numPr>
          <w:ilvl w:val="0"/>
          <w:numId w:val="33"/>
        </w:numPr>
        <w:spacing w:after="0"/>
        <w:jc w:val="both"/>
        <w:rPr>
          <w:rFonts w:cstheme="majorBidi"/>
        </w:rPr>
      </w:pPr>
      <w:r w:rsidRPr="00D45829">
        <w:rPr>
          <w:rFonts w:cstheme="majorBidi"/>
        </w:rPr>
        <w:t>LM pre-training enables SOTA imaging in a variety of NLP</w:t>
      </w:r>
      <w:r w:rsidR="00D45829" w:rsidRPr="00D45829">
        <w:rPr>
          <w:rFonts w:cstheme="majorBidi"/>
        </w:rPr>
        <w:t xml:space="preserve"> tasks (substantially advanced)</w:t>
      </w:r>
    </w:p>
    <w:p w:rsidR="00D45829" w:rsidRDefault="00A97187" w:rsidP="003F1AB8">
      <w:pPr>
        <w:pStyle w:val="ListParagraph"/>
        <w:numPr>
          <w:ilvl w:val="0"/>
          <w:numId w:val="33"/>
        </w:numPr>
        <w:spacing w:after="0"/>
        <w:jc w:val="both"/>
        <w:rPr>
          <w:rFonts w:cstheme="majorBidi"/>
        </w:rPr>
      </w:pPr>
      <w:r w:rsidRPr="00D45829">
        <w:rPr>
          <w:rFonts w:cstheme="majorBidi"/>
        </w:rPr>
        <w:t xml:space="preserve">Pre-trained LMs learn contextualized text representations by predicting words using context around words and </w:t>
      </w:r>
      <w:r w:rsidR="00D45829" w:rsidRPr="00D45829">
        <w:rPr>
          <w:rFonts w:cstheme="majorBidi"/>
        </w:rPr>
        <w:t>use large amounts of text data.</w:t>
      </w:r>
    </w:p>
    <w:p w:rsidR="00D45829" w:rsidRDefault="00A97187" w:rsidP="003F1AB8">
      <w:pPr>
        <w:pStyle w:val="ListParagraph"/>
        <w:numPr>
          <w:ilvl w:val="0"/>
          <w:numId w:val="33"/>
        </w:numPr>
        <w:spacing w:after="0"/>
        <w:jc w:val="both"/>
        <w:rPr>
          <w:rFonts w:cstheme="majorBidi"/>
        </w:rPr>
      </w:pPr>
      <w:r w:rsidRPr="00D45829">
        <w:rPr>
          <w:rFonts w:cstheme="majorBidi"/>
        </w:rPr>
        <w:t>Pre-trained LMs can be fine-tuned for downstream tasks Various prediction tasks and training objectives have been used depending o</w:t>
      </w:r>
      <w:r w:rsidR="00D45829" w:rsidRPr="00D45829">
        <w:rPr>
          <w:rFonts w:cstheme="majorBidi"/>
        </w:rPr>
        <w:t>n the type of pre-training LMs.</w:t>
      </w:r>
    </w:p>
    <w:p w:rsidR="00D45829" w:rsidRDefault="00A97187" w:rsidP="003F1AB8">
      <w:pPr>
        <w:pStyle w:val="ListParagraph"/>
        <w:numPr>
          <w:ilvl w:val="0"/>
          <w:numId w:val="33"/>
        </w:numPr>
        <w:spacing w:after="0"/>
        <w:jc w:val="both"/>
        <w:rPr>
          <w:rFonts w:cstheme="majorBidi"/>
        </w:rPr>
      </w:pPr>
      <w:proofErr w:type="spellStart"/>
      <w:r w:rsidRPr="00D45829">
        <w:rPr>
          <w:rFonts w:cstheme="majorBidi"/>
        </w:rPr>
        <w:t>ELMo</w:t>
      </w:r>
      <w:proofErr w:type="spellEnd"/>
      <w:r w:rsidRPr="00D45829">
        <w:rPr>
          <w:rFonts w:cstheme="majorBidi"/>
        </w:rPr>
        <w:t xml:space="preserve"> uses two unidirectional LMs. Because it learns left-to-right and right-to-left </w:t>
      </w:r>
      <w:r w:rsidR="00D45829">
        <w:rPr>
          <w:rFonts w:cstheme="majorBidi"/>
        </w:rPr>
        <w:t>i</w:t>
      </w:r>
      <w:r w:rsidRPr="00D45829">
        <w:rPr>
          <w:rFonts w:cstheme="majorBidi"/>
        </w:rPr>
        <w:t>n case of</w:t>
      </w:r>
      <w:r w:rsidR="00D45829" w:rsidRPr="00D45829">
        <w:rPr>
          <w:rFonts w:cstheme="majorBidi"/>
        </w:rPr>
        <w:t xml:space="preserve"> GPT, it is left-to-right</w:t>
      </w:r>
      <w:r w:rsidR="00D45829">
        <w:rPr>
          <w:rFonts w:cstheme="majorBidi"/>
        </w:rPr>
        <w:t>.</w:t>
      </w:r>
    </w:p>
    <w:p w:rsidR="00A97187" w:rsidRPr="00D45829" w:rsidRDefault="00A97187" w:rsidP="003F1AB8">
      <w:pPr>
        <w:pStyle w:val="ListParagraph"/>
        <w:numPr>
          <w:ilvl w:val="0"/>
          <w:numId w:val="33"/>
        </w:numPr>
        <w:spacing w:after="0"/>
        <w:jc w:val="both"/>
        <w:rPr>
          <w:rFonts w:cstheme="majorBidi"/>
        </w:rPr>
      </w:pPr>
      <w:r w:rsidRPr="00D45829">
        <w:rPr>
          <w:rFonts w:cstheme="majorBidi"/>
        </w:rPr>
        <w:t xml:space="preserve">BERT is </w:t>
      </w:r>
      <w:proofErr w:type="spellStart"/>
      <w:r w:rsidRPr="00D45829">
        <w:rPr>
          <w:rFonts w:cstheme="majorBidi"/>
        </w:rPr>
        <w:t>bidrectional</w:t>
      </w:r>
      <w:proofErr w:type="spellEnd"/>
      <w:r w:rsidRPr="00D45829">
        <w:rPr>
          <w:rFonts w:cstheme="majorBidi"/>
        </w:rPr>
        <w:t xml:space="preserve"> LM</w:t>
      </w:r>
    </w:p>
    <w:p w:rsidR="00A97187" w:rsidRDefault="00A97187" w:rsidP="00EA446E">
      <w:pPr>
        <w:pStyle w:val="NormalWeb"/>
        <w:shd w:val="clear" w:color="auto" w:fill="FFFFFF"/>
        <w:spacing w:before="288" w:beforeAutospacing="0" w:after="0" w:afterAutospacing="0"/>
        <w:jc w:val="center"/>
        <w:rPr>
          <w:rFonts w:asciiTheme="majorBidi" w:hAnsiTheme="majorBidi" w:cstheme="majorBidi"/>
          <w:sz w:val="22"/>
          <w:szCs w:val="22"/>
        </w:rPr>
      </w:pPr>
      <w:r w:rsidRPr="00EA446E">
        <w:rPr>
          <w:rFonts w:asciiTheme="majorBidi" w:hAnsiTheme="majorBidi" w:cstheme="majorBidi"/>
          <w:noProof/>
          <w:sz w:val="22"/>
          <w:szCs w:val="22"/>
        </w:rPr>
        <w:drawing>
          <wp:inline distT="0" distB="0" distL="0" distR="0" wp14:anchorId="52BBE8F9" wp14:editId="0DE58555">
            <wp:extent cx="5852160" cy="2262942"/>
            <wp:effectExtent l="0" t="0" r="0" b="4445"/>
            <wp:docPr id="69" name="Picture 69" descr="https://eagle705.github.io/img/markdown-img-paste-20191219180921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eagle705.github.io/img/markdown-img-paste-20191219180921489.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t="1812" b="20000"/>
                    <a:stretch/>
                  </pic:blipFill>
                  <pic:spPr bwMode="auto">
                    <a:xfrm>
                      <a:off x="0" y="0"/>
                      <a:ext cx="5949917" cy="2300743"/>
                    </a:xfrm>
                    <a:prstGeom prst="rect">
                      <a:avLst/>
                    </a:prstGeom>
                    <a:noFill/>
                    <a:ln>
                      <a:noFill/>
                    </a:ln>
                    <a:extLst>
                      <a:ext uri="{53640926-AAD7-44D8-BBD7-CCE9431645EC}">
                        <a14:shadowObscured xmlns:a14="http://schemas.microsoft.com/office/drawing/2010/main"/>
                      </a:ext>
                    </a:extLst>
                  </pic:spPr>
                </pic:pic>
              </a:graphicData>
            </a:graphic>
          </wp:inline>
        </w:drawing>
      </w:r>
    </w:p>
    <w:p w:rsidR="001D6B81" w:rsidRDefault="00805037" w:rsidP="001D6B81">
      <w:pPr>
        <w:pStyle w:val="NormalWeb"/>
        <w:shd w:val="clear" w:color="auto" w:fill="FFFFFF"/>
        <w:spacing w:before="0" w:beforeAutospacing="0" w:after="0" w:afterAutospacing="0"/>
        <w:jc w:val="center"/>
        <w:rPr>
          <w:rFonts w:asciiTheme="majorBidi" w:hAnsiTheme="majorBidi" w:cstheme="majorBidi"/>
          <w:i/>
          <w:iCs/>
        </w:rPr>
      </w:pPr>
      <w:r w:rsidRPr="001D6B81">
        <w:rPr>
          <w:rFonts w:asciiTheme="majorBidi" w:hAnsiTheme="majorBidi" w:cstheme="majorBidi"/>
          <w:b/>
          <w:bCs/>
          <w:i/>
          <w:iCs/>
        </w:rPr>
        <w:t>Table 3.2</w:t>
      </w:r>
      <w:r w:rsidRPr="001D6B81">
        <w:rPr>
          <w:rFonts w:asciiTheme="majorBidi" w:hAnsiTheme="majorBidi" w:cstheme="majorBidi"/>
          <w:i/>
          <w:iCs/>
        </w:rPr>
        <w:t xml:space="preserve"> Co</w:t>
      </w:r>
      <w:r w:rsidR="001D6B81" w:rsidRPr="001D6B81">
        <w:rPr>
          <w:rFonts w:asciiTheme="majorBidi" w:hAnsiTheme="majorBidi" w:cstheme="majorBidi"/>
          <w:i/>
          <w:iCs/>
        </w:rPr>
        <w:t>mparison between language model (LM) pre-training objectives</w:t>
      </w:r>
    </w:p>
    <w:p w:rsidR="001D6B81" w:rsidRPr="001D6B81" w:rsidRDefault="001D6B81" w:rsidP="001D6B81">
      <w:pPr>
        <w:pStyle w:val="NormalWeb"/>
        <w:shd w:val="clear" w:color="auto" w:fill="FFFFFF"/>
        <w:spacing w:before="0" w:beforeAutospacing="0" w:after="0" w:afterAutospacing="0"/>
        <w:jc w:val="center"/>
        <w:rPr>
          <w:rFonts w:asciiTheme="majorBidi" w:hAnsiTheme="majorBidi" w:cstheme="majorBidi"/>
          <w:i/>
          <w:iCs/>
        </w:rPr>
      </w:pPr>
    </w:p>
    <w:p w:rsidR="00A97187" w:rsidRPr="00EA446E" w:rsidRDefault="00A97187" w:rsidP="001D6B81">
      <w:pPr>
        <w:shd w:val="clear" w:color="auto" w:fill="FFFFFF"/>
        <w:spacing w:after="0"/>
        <w:jc w:val="both"/>
        <w:rPr>
          <w:rFonts w:cstheme="majorBidi"/>
        </w:rPr>
      </w:pPr>
      <w:r w:rsidRPr="00EA446E">
        <w:rPr>
          <w:rFonts w:cstheme="majorBidi"/>
        </w:rPr>
        <w:t>Although BERT is a very good model, it is difficult to apply to NLG task due to its characteristics</w:t>
      </w:r>
      <w:r w:rsidR="001D6B81">
        <w:rPr>
          <w:rFonts w:cstheme="majorBidi"/>
        </w:rPr>
        <w:t>. In this study, we propose a uni</w:t>
      </w:r>
      <w:r w:rsidRPr="00EA446E">
        <w:rPr>
          <w:rFonts w:cstheme="majorBidi"/>
        </w:rPr>
        <w:t xml:space="preserve">fied pre-trained Language Model (UNILM) and apply the model to both NLU and NLG tasks. </w:t>
      </w:r>
    </w:p>
    <w:p w:rsidR="00992D17" w:rsidRDefault="00A97187" w:rsidP="001D6B81">
      <w:pPr>
        <w:shd w:val="clear" w:color="auto" w:fill="FFFFFF"/>
        <w:spacing w:after="0"/>
        <w:jc w:val="both"/>
        <w:rPr>
          <w:rFonts w:cstheme="majorBidi"/>
        </w:rPr>
      </w:pPr>
      <w:r w:rsidRPr="00EA446E">
        <w:rPr>
          <w:rFonts w:cstheme="majorBidi"/>
        </w:rPr>
        <w:t>UNILM is a multi-layer transformer network and pre-trains and learns three types of unsupervised language modeli</w:t>
      </w:r>
      <w:r w:rsidR="00992D17">
        <w:rPr>
          <w:rFonts w:cstheme="majorBidi"/>
        </w:rPr>
        <w:t>ng objectives at the same time.</w:t>
      </w:r>
    </w:p>
    <w:p w:rsidR="00992D17" w:rsidRDefault="00A97187" w:rsidP="001D6B81">
      <w:pPr>
        <w:pStyle w:val="NormalWeb"/>
        <w:shd w:val="clear" w:color="auto" w:fill="FFFFFF"/>
        <w:spacing w:before="288" w:beforeAutospacing="0" w:after="0" w:afterAutospacing="0"/>
        <w:jc w:val="center"/>
        <w:rPr>
          <w:rFonts w:asciiTheme="majorBidi" w:hAnsiTheme="majorBidi" w:cstheme="majorBidi"/>
          <w:sz w:val="22"/>
          <w:szCs w:val="22"/>
        </w:rPr>
      </w:pPr>
      <w:r w:rsidRPr="00EA446E">
        <w:rPr>
          <w:rFonts w:asciiTheme="majorBidi" w:hAnsiTheme="majorBidi" w:cstheme="majorBidi"/>
          <w:noProof/>
          <w:sz w:val="22"/>
          <w:szCs w:val="22"/>
        </w:rPr>
        <w:lastRenderedPageBreak/>
        <w:drawing>
          <wp:inline distT="0" distB="0" distL="0" distR="0" wp14:anchorId="3938BE6F" wp14:editId="50EE76C6">
            <wp:extent cx="6294120" cy="2743200"/>
            <wp:effectExtent l="0" t="0" r="0" b="0"/>
            <wp:docPr id="68" name="Picture 68" descr="https://eagle705.github.io/img/markdown-img-paste-20191219181148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eagle705.github.io/img/markdown-img-paste-20191219181148913.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26568"/>
                    <a:stretch/>
                  </pic:blipFill>
                  <pic:spPr bwMode="auto">
                    <a:xfrm>
                      <a:off x="0" y="0"/>
                      <a:ext cx="6294926" cy="2743551"/>
                    </a:xfrm>
                    <a:prstGeom prst="rect">
                      <a:avLst/>
                    </a:prstGeom>
                    <a:noFill/>
                    <a:ln>
                      <a:noFill/>
                    </a:ln>
                    <a:extLst>
                      <a:ext uri="{53640926-AAD7-44D8-BBD7-CCE9431645EC}">
                        <a14:shadowObscured xmlns:a14="http://schemas.microsoft.com/office/drawing/2010/main"/>
                      </a:ext>
                    </a:extLst>
                  </pic:spPr>
                </pic:pic>
              </a:graphicData>
            </a:graphic>
          </wp:inline>
        </w:drawing>
      </w:r>
    </w:p>
    <w:p w:rsidR="001D6B81" w:rsidRPr="001D6B81" w:rsidRDefault="001D6B81" w:rsidP="001D6B81">
      <w:pPr>
        <w:pStyle w:val="NormalWeb"/>
        <w:shd w:val="clear" w:color="auto" w:fill="FFFFFF"/>
        <w:spacing w:before="0" w:beforeAutospacing="0" w:after="0" w:afterAutospacing="0"/>
        <w:jc w:val="center"/>
        <w:rPr>
          <w:rFonts w:asciiTheme="majorBidi" w:hAnsiTheme="majorBidi" w:cstheme="majorBidi"/>
          <w:i/>
          <w:iCs/>
        </w:rPr>
      </w:pPr>
      <w:r w:rsidRPr="001D6B81">
        <w:rPr>
          <w:rFonts w:asciiTheme="majorBidi" w:hAnsiTheme="majorBidi" w:cstheme="majorBidi"/>
          <w:b/>
          <w:bCs/>
          <w:i/>
          <w:iCs/>
        </w:rPr>
        <w:t>Table 3.3</w:t>
      </w:r>
      <w:r w:rsidRPr="001D6B81">
        <w:rPr>
          <w:rFonts w:asciiTheme="majorBidi" w:hAnsiTheme="majorBidi" w:cstheme="majorBidi"/>
          <w:i/>
          <w:iCs/>
        </w:rPr>
        <w:t xml:space="preserve"> The unified LM is jointly pre-trained by multiple language modeling objectives, sharing the same parameters. We fine-tune and evaluate the pre-trained unified LM on various datasets, including both language understanding and generation tasks</w:t>
      </w:r>
    </w:p>
    <w:p w:rsidR="00A97187" w:rsidRPr="004A14B5" w:rsidRDefault="00A97187" w:rsidP="003F1AB8">
      <w:pPr>
        <w:numPr>
          <w:ilvl w:val="0"/>
          <w:numId w:val="16"/>
        </w:numPr>
        <w:shd w:val="clear" w:color="auto" w:fill="FFFFFF"/>
        <w:spacing w:before="100" w:beforeAutospacing="1" w:after="0"/>
        <w:jc w:val="both"/>
        <w:rPr>
          <w:rFonts w:cstheme="majorBidi"/>
          <w:szCs w:val="24"/>
        </w:rPr>
      </w:pPr>
      <w:r w:rsidRPr="004A14B5">
        <w:rPr>
          <w:rFonts w:cstheme="majorBidi"/>
          <w:szCs w:val="24"/>
        </w:rPr>
        <w:t>We have specifically designed some cloze tasks (filling in the blanks) and the context we see there is:</w:t>
      </w:r>
    </w:p>
    <w:p w:rsidR="00A97187" w:rsidRPr="004A14B5" w:rsidRDefault="00A97187" w:rsidP="003F1AB8">
      <w:pPr>
        <w:numPr>
          <w:ilvl w:val="1"/>
          <w:numId w:val="16"/>
        </w:numPr>
        <w:shd w:val="clear" w:color="auto" w:fill="FFFFFF"/>
        <w:spacing w:before="100" w:beforeAutospacing="1" w:after="0"/>
        <w:jc w:val="both"/>
        <w:rPr>
          <w:rFonts w:cstheme="majorBidi"/>
          <w:szCs w:val="24"/>
        </w:rPr>
      </w:pPr>
      <w:r w:rsidRPr="004A14B5">
        <w:rPr>
          <w:rFonts w:cstheme="majorBidi"/>
          <w:szCs w:val="24"/>
        </w:rPr>
        <w:t>unidirectional LM</w:t>
      </w:r>
    </w:p>
    <w:p w:rsidR="00A97187" w:rsidRPr="004A14B5" w:rsidRDefault="00A97187" w:rsidP="003F1AB8">
      <w:pPr>
        <w:numPr>
          <w:ilvl w:val="2"/>
          <w:numId w:val="16"/>
        </w:numPr>
        <w:shd w:val="clear" w:color="auto" w:fill="FFFFFF"/>
        <w:spacing w:before="100" w:beforeAutospacing="1" w:after="0"/>
        <w:jc w:val="both"/>
        <w:rPr>
          <w:rFonts w:cstheme="majorBidi"/>
          <w:szCs w:val="24"/>
        </w:rPr>
      </w:pPr>
      <w:r w:rsidRPr="004A14B5">
        <w:rPr>
          <w:rFonts w:cstheme="majorBidi"/>
          <w:szCs w:val="24"/>
        </w:rPr>
        <w:t>left-to-right unidirectional LM</w:t>
      </w:r>
    </w:p>
    <w:p w:rsidR="00A97187" w:rsidRPr="004A14B5" w:rsidRDefault="00A97187" w:rsidP="003F1AB8">
      <w:pPr>
        <w:numPr>
          <w:ilvl w:val="3"/>
          <w:numId w:val="16"/>
        </w:numPr>
        <w:shd w:val="clear" w:color="auto" w:fill="FFFFFF"/>
        <w:spacing w:before="100" w:beforeAutospacing="1" w:after="0"/>
        <w:jc w:val="both"/>
        <w:rPr>
          <w:rFonts w:cstheme="majorBidi"/>
          <w:szCs w:val="24"/>
        </w:rPr>
      </w:pPr>
      <w:r w:rsidRPr="004A14B5">
        <w:rPr>
          <w:rFonts w:cstheme="majorBidi"/>
          <w:szCs w:val="24"/>
        </w:rPr>
        <w:t>context becomes all words on the left</w:t>
      </w:r>
    </w:p>
    <w:p w:rsidR="00A97187" w:rsidRPr="004A14B5" w:rsidRDefault="00A97187" w:rsidP="003F1AB8">
      <w:pPr>
        <w:numPr>
          <w:ilvl w:val="2"/>
          <w:numId w:val="16"/>
        </w:numPr>
        <w:shd w:val="clear" w:color="auto" w:fill="FFFFFF"/>
        <w:spacing w:before="100" w:beforeAutospacing="1" w:after="0"/>
        <w:jc w:val="both"/>
        <w:rPr>
          <w:rFonts w:cstheme="majorBidi"/>
          <w:szCs w:val="24"/>
        </w:rPr>
      </w:pPr>
      <w:r w:rsidRPr="004A14B5">
        <w:rPr>
          <w:rFonts w:cstheme="majorBidi"/>
          <w:szCs w:val="24"/>
        </w:rPr>
        <w:t>right-to-left unidirectional LM</w:t>
      </w:r>
    </w:p>
    <w:p w:rsidR="00A97187" w:rsidRPr="004A14B5" w:rsidRDefault="00A97187" w:rsidP="003F1AB8">
      <w:pPr>
        <w:numPr>
          <w:ilvl w:val="3"/>
          <w:numId w:val="16"/>
        </w:numPr>
        <w:shd w:val="clear" w:color="auto" w:fill="FFFFFF"/>
        <w:spacing w:before="100" w:beforeAutospacing="1" w:after="0"/>
        <w:jc w:val="both"/>
        <w:rPr>
          <w:rFonts w:cstheme="majorBidi"/>
          <w:szCs w:val="24"/>
        </w:rPr>
      </w:pPr>
      <w:r w:rsidRPr="004A14B5">
        <w:rPr>
          <w:rFonts w:cstheme="majorBidi"/>
          <w:szCs w:val="24"/>
        </w:rPr>
        <w:t>Conversely, all words on the right</w:t>
      </w:r>
    </w:p>
    <w:p w:rsidR="00A97187" w:rsidRPr="004A14B5" w:rsidRDefault="00A97187" w:rsidP="003F1AB8">
      <w:pPr>
        <w:numPr>
          <w:ilvl w:val="1"/>
          <w:numId w:val="16"/>
        </w:numPr>
        <w:shd w:val="clear" w:color="auto" w:fill="FFFFFF"/>
        <w:spacing w:before="100" w:beforeAutospacing="1" w:after="0"/>
        <w:jc w:val="both"/>
        <w:rPr>
          <w:rFonts w:cstheme="majorBidi"/>
          <w:szCs w:val="24"/>
        </w:rPr>
      </w:pPr>
      <w:r w:rsidRPr="004A14B5">
        <w:rPr>
          <w:rFonts w:cstheme="majorBidi"/>
          <w:szCs w:val="24"/>
        </w:rPr>
        <w:t>bidirectional LM</w:t>
      </w:r>
    </w:p>
    <w:p w:rsidR="00A97187" w:rsidRPr="004A14B5" w:rsidRDefault="00A97187" w:rsidP="003F1AB8">
      <w:pPr>
        <w:numPr>
          <w:ilvl w:val="2"/>
          <w:numId w:val="16"/>
        </w:numPr>
        <w:shd w:val="clear" w:color="auto" w:fill="FFFFFF"/>
        <w:spacing w:before="100" w:beforeAutospacing="1" w:after="0"/>
        <w:jc w:val="both"/>
        <w:rPr>
          <w:rFonts w:cstheme="majorBidi"/>
          <w:szCs w:val="24"/>
        </w:rPr>
      </w:pPr>
      <w:r w:rsidRPr="004A14B5">
        <w:rPr>
          <w:rFonts w:cstheme="majorBidi"/>
          <w:szCs w:val="24"/>
        </w:rPr>
        <w:t>context is all words around a word that includes both left and right directions</w:t>
      </w:r>
    </w:p>
    <w:p w:rsidR="00A97187" w:rsidRPr="004A14B5" w:rsidRDefault="00A97187" w:rsidP="003F1AB8">
      <w:pPr>
        <w:numPr>
          <w:ilvl w:val="1"/>
          <w:numId w:val="16"/>
        </w:numPr>
        <w:shd w:val="clear" w:color="auto" w:fill="FFFFFF"/>
        <w:spacing w:before="100" w:beforeAutospacing="1" w:after="0"/>
        <w:jc w:val="both"/>
        <w:rPr>
          <w:rFonts w:cstheme="majorBidi"/>
          <w:szCs w:val="24"/>
        </w:rPr>
      </w:pPr>
      <w:r w:rsidRPr="004A14B5">
        <w:rPr>
          <w:rFonts w:cstheme="majorBidi"/>
          <w:szCs w:val="24"/>
        </w:rPr>
        <w:t>sequence-to-sequence LM</w:t>
      </w:r>
    </w:p>
    <w:p w:rsidR="00A97187" w:rsidRPr="004A14B5" w:rsidRDefault="00A97187" w:rsidP="003F1AB8">
      <w:pPr>
        <w:numPr>
          <w:ilvl w:val="2"/>
          <w:numId w:val="16"/>
        </w:numPr>
        <w:shd w:val="clear" w:color="auto" w:fill="FFFFFF"/>
        <w:spacing w:before="100" w:beforeAutospacing="1" w:after="0"/>
        <w:jc w:val="both"/>
        <w:rPr>
          <w:rFonts w:cstheme="majorBidi"/>
          <w:szCs w:val="24"/>
        </w:rPr>
      </w:pPr>
      <w:r w:rsidRPr="004A14B5">
        <w:rPr>
          <w:rFonts w:cstheme="majorBidi"/>
          <w:szCs w:val="24"/>
        </w:rPr>
        <w:t>The context is the information of the encoder and all words before the word to be predicted in the target sequence.</w:t>
      </w:r>
    </w:p>
    <w:p w:rsidR="00A97187" w:rsidRPr="004A14B5" w:rsidRDefault="00A97187" w:rsidP="003F1AB8">
      <w:pPr>
        <w:numPr>
          <w:ilvl w:val="0"/>
          <w:numId w:val="16"/>
        </w:numPr>
        <w:shd w:val="clear" w:color="auto" w:fill="FFFFFF"/>
        <w:spacing w:before="100" w:beforeAutospacing="1" w:after="0"/>
        <w:jc w:val="both"/>
        <w:rPr>
          <w:rFonts w:cstheme="majorBidi"/>
          <w:szCs w:val="24"/>
        </w:rPr>
      </w:pPr>
      <w:r w:rsidRPr="004A14B5">
        <w:rPr>
          <w:rFonts w:cstheme="majorBidi"/>
          <w:szCs w:val="24"/>
        </w:rPr>
        <w:t>Similar to BERT, pre-tr</w:t>
      </w:r>
      <w:r w:rsidR="003F1AB8" w:rsidRPr="004A14B5">
        <w:rPr>
          <w:rFonts w:cstheme="majorBidi"/>
          <w:szCs w:val="24"/>
        </w:rPr>
        <w:t>ained UNILM can be fine-tuned (</w:t>
      </w:r>
      <w:r w:rsidRPr="004A14B5">
        <w:rPr>
          <w:rStyle w:val="HTMLCode"/>
          <w:rFonts w:asciiTheme="majorBidi" w:eastAsiaTheme="minorHAnsi" w:hAnsiTheme="majorBidi" w:cstheme="majorBidi"/>
          <w:sz w:val="24"/>
          <w:szCs w:val="24"/>
          <w:shd w:val="clear" w:color="auto" w:fill="F8F8F8"/>
        </w:rPr>
        <w:t>with additional task-specific layers if necessary</w:t>
      </w:r>
      <w:r w:rsidRPr="004A14B5">
        <w:rPr>
          <w:rFonts w:cstheme="majorBidi"/>
          <w:szCs w:val="24"/>
        </w:rPr>
        <w:t>), but unlike BERT whose main NLU task is, UNILM is designed to use different self-attention masks to combine contexts of different types of LMs. And both NLG tasks</w:t>
      </w:r>
    </w:p>
    <w:p w:rsidR="00A97187" w:rsidRPr="004A14B5" w:rsidRDefault="00A97187" w:rsidP="003F1AB8">
      <w:pPr>
        <w:numPr>
          <w:ilvl w:val="0"/>
          <w:numId w:val="16"/>
        </w:numPr>
        <w:shd w:val="clear" w:color="auto" w:fill="FFFFFF"/>
        <w:spacing w:before="100" w:beforeAutospacing="1" w:after="0"/>
        <w:jc w:val="both"/>
        <w:rPr>
          <w:rFonts w:cstheme="majorBidi"/>
          <w:szCs w:val="24"/>
        </w:rPr>
      </w:pPr>
      <w:r w:rsidRPr="004A14B5">
        <w:rPr>
          <w:rFonts w:cstheme="majorBidi"/>
          <w:szCs w:val="24"/>
        </w:rPr>
        <w:t>The proposed UNILM has three advantages</w:t>
      </w:r>
    </w:p>
    <w:p w:rsidR="00A97187" w:rsidRPr="004A14B5" w:rsidRDefault="00A97187" w:rsidP="003F1AB8">
      <w:pPr>
        <w:numPr>
          <w:ilvl w:val="1"/>
          <w:numId w:val="16"/>
        </w:numPr>
        <w:shd w:val="clear" w:color="auto" w:fill="FFFFFF"/>
        <w:spacing w:before="100" w:beforeAutospacing="1" w:after="0"/>
        <w:jc w:val="both"/>
        <w:rPr>
          <w:rFonts w:cstheme="majorBidi"/>
          <w:szCs w:val="24"/>
        </w:rPr>
      </w:pPr>
      <w:r w:rsidRPr="004A14B5">
        <w:rPr>
          <w:rFonts w:cstheme="majorBidi"/>
          <w:szCs w:val="24"/>
        </w:rPr>
        <w:t>The unified pre-training procedure allows a single Transformer LM to share model parameters and architec</w:t>
      </w:r>
      <w:r w:rsidR="003F1AB8" w:rsidRPr="004A14B5">
        <w:rPr>
          <w:rFonts w:cstheme="majorBidi"/>
          <w:szCs w:val="24"/>
        </w:rPr>
        <w:t>ture for various types of LMs (</w:t>
      </w:r>
      <w:r w:rsidRPr="004A14B5">
        <w:rPr>
          <w:rStyle w:val="HTMLCode"/>
          <w:rFonts w:asciiTheme="majorBidi" w:eastAsiaTheme="minorHAnsi" w:hAnsiTheme="majorBidi" w:cstheme="majorBidi"/>
          <w:sz w:val="24"/>
          <w:szCs w:val="24"/>
          <w:shd w:val="clear" w:color="auto" w:fill="F8F8F8"/>
        </w:rPr>
        <w:t>alleviating the need of separately training and hosting multiple LMs</w:t>
      </w:r>
      <w:r w:rsidRPr="004A14B5">
        <w:rPr>
          <w:rFonts w:cstheme="majorBidi"/>
          <w:szCs w:val="24"/>
        </w:rPr>
        <w:t>)</w:t>
      </w:r>
    </w:p>
    <w:p w:rsidR="00A97187" w:rsidRPr="004A14B5" w:rsidRDefault="00A97187" w:rsidP="003F1AB8">
      <w:pPr>
        <w:numPr>
          <w:ilvl w:val="1"/>
          <w:numId w:val="16"/>
        </w:numPr>
        <w:shd w:val="clear" w:color="auto" w:fill="FFFFFF"/>
        <w:spacing w:before="100" w:beforeAutospacing="1" w:after="0"/>
        <w:jc w:val="both"/>
        <w:rPr>
          <w:rFonts w:cstheme="majorBidi"/>
          <w:szCs w:val="24"/>
        </w:rPr>
      </w:pPr>
      <w:r w:rsidRPr="004A14B5">
        <w:rPr>
          <w:rFonts w:cstheme="majorBidi"/>
          <w:szCs w:val="24"/>
        </w:rPr>
        <w:t>Learning different LM objectives that capture context differently prevents overfitting that can occur in any sing LM task, so this parameter sharing makes learned text representations more general.</w:t>
      </w:r>
    </w:p>
    <w:p w:rsidR="00A97187" w:rsidRPr="004A14B5" w:rsidRDefault="00A97187" w:rsidP="003F1AB8">
      <w:pPr>
        <w:numPr>
          <w:ilvl w:val="1"/>
          <w:numId w:val="16"/>
        </w:numPr>
        <w:shd w:val="clear" w:color="auto" w:fill="FFFFFF"/>
        <w:spacing w:before="100" w:beforeAutospacing="1" w:after="0"/>
        <w:jc w:val="both"/>
        <w:rPr>
          <w:rFonts w:cstheme="majorBidi"/>
          <w:szCs w:val="24"/>
        </w:rPr>
      </w:pPr>
      <w:r w:rsidRPr="004A14B5">
        <w:rPr>
          <w:rFonts w:cstheme="majorBidi"/>
          <w:szCs w:val="24"/>
        </w:rPr>
        <w:t>UNILM uses sequence-to-sequence LM, whic</w:t>
      </w:r>
      <w:r w:rsidR="003F1AB8" w:rsidRPr="004A14B5">
        <w:rPr>
          <w:rFonts w:cstheme="majorBidi"/>
          <w:szCs w:val="24"/>
        </w:rPr>
        <w:t>h is a natural choice for NLG (</w:t>
      </w:r>
      <w:r w:rsidRPr="004A14B5">
        <w:rPr>
          <w:rStyle w:val="HTMLCode"/>
          <w:rFonts w:asciiTheme="majorBidi" w:eastAsiaTheme="minorHAnsi" w:hAnsiTheme="majorBidi" w:cstheme="majorBidi"/>
          <w:sz w:val="24"/>
          <w:szCs w:val="24"/>
          <w:shd w:val="clear" w:color="auto" w:fill="F8F8F8"/>
        </w:rPr>
        <w:t>such as abstractive summarization and question generation</w:t>
      </w:r>
      <w:r w:rsidRPr="004A14B5">
        <w:rPr>
          <w:rFonts w:cstheme="majorBidi"/>
          <w:szCs w:val="24"/>
        </w:rPr>
        <w:t>)</w:t>
      </w:r>
    </w:p>
    <w:p w:rsidR="00132113" w:rsidRPr="004A14B5" w:rsidRDefault="00A97187" w:rsidP="003F1AB8">
      <w:pPr>
        <w:numPr>
          <w:ilvl w:val="1"/>
          <w:numId w:val="16"/>
        </w:numPr>
        <w:shd w:val="clear" w:color="auto" w:fill="FFFFFF"/>
        <w:spacing w:before="100" w:beforeAutospacing="1" w:after="0"/>
        <w:jc w:val="both"/>
        <w:rPr>
          <w:rFonts w:cstheme="majorBidi"/>
          <w:szCs w:val="24"/>
        </w:rPr>
      </w:pPr>
      <w:r w:rsidRPr="004A14B5">
        <w:rPr>
          <w:rFonts w:cstheme="majorBidi"/>
          <w:szCs w:val="24"/>
        </w:rPr>
        <w:lastRenderedPageBreak/>
        <w:t>According to the experimental results, the proposed model using the bidirectional encoder is comparable to the BERT in GLUE, and also gives good results in two extractive QA tasks (both NLU and NLG are good).</w:t>
      </w:r>
    </w:p>
    <w:p w:rsidR="00132113" w:rsidRPr="00C81BFE" w:rsidRDefault="00132113" w:rsidP="00EA446E">
      <w:pPr>
        <w:shd w:val="clear" w:color="auto" w:fill="FFFFFF"/>
        <w:spacing w:before="100" w:beforeAutospacing="1" w:after="0"/>
        <w:rPr>
          <w:rFonts w:cstheme="majorBidi"/>
          <w:sz w:val="23"/>
          <w:szCs w:val="23"/>
        </w:rPr>
      </w:pPr>
    </w:p>
    <w:p w:rsidR="00A97187" w:rsidRPr="00C81BFE" w:rsidRDefault="001A4846" w:rsidP="004A14B5">
      <w:pPr>
        <w:pStyle w:val="Heading2"/>
        <w:spacing w:before="0"/>
        <w:rPr>
          <w:sz w:val="23"/>
          <w:szCs w:val="23"/>
        </w:rPr>
      </w:pPr>
      <w:bookmarkStart w:id="84" w:name="_Toc47269650"/>
      <w:bookmarkStart w:id="85" w:name="_Toc47814320"/>
      <w:r>
        <w:t>3</w:t>
      </w:r>
      <w:r w:rsidR="0019103B">
        <w:t>.7.1</w:t>
      </w:r>
      <w:r w:rsidR="0019103B">
        <w:rPr>
          <w:noProof/>
          <w:lang w:val="en-GB"/>
        </w:rPr>
        <w:tab/>
      </w:r>
      <w:r w:rsidR="00A97187" w:rsidRPr="00C81BFE">
        <w:t>Unified Language Model Pre-training</w:t>
      </w:r>
      <w:bookmarkEnd w:id="84"/>
      <w:bookmarkEnd w:id="85"/>
    </w:p>
    <w:p w:rsidR="00A97187" w:rsidRPr="004A14B5" w:rsidRDefault="00A97187" w:rsidP="004A14B5">
      <w:pPr>
        <w:numPr>
          <w:ilvl w:val="0"/>
          <w:numId w:val="17"/>
        </w:numPr>
        <w:shd w:val="clear" w:color="auto" w:fill="FFFFFF"/>
        <w:spacing w:after="0"/>
        <w:jc w:val="both"/>
        <w:rPr>
          <w:rFonts w:cstheme="majorBidi"/>
          <w:szCs w:val="24"/>
        </w:rPr>
      </w:pPr>
      <w:r w:rsidRPr="004A14B5">
        <w:rPr>
          <w:rFonts w:cstheme="majorBidi"/>
          <w:szCs w:val="24"/>
        </w:rPr>
        <w:t>Given input sequence </w:t>
      </w:r>
      <w:r w:rsidRPr="004A14B5">
        <w:rPr>
          <w:rStyle w:val="mjx-char"/>
          <w:rFonts w:cstheme="majorBidi"/>
          <w:szCs w:val="24"/>
          <w:bdr w:val="none" w:sz="0" w:space="0" w:color="auto" w:frame="1"/>
        </w:rPr>
        <w:t>x=x1</w:t>
      </w:r>
      <w:r w:rsidRPr="004A14B5">
        <w:rPr>
          <w:rStyle w:val="mjx-char"/>
          <w:rFonts w:ascii="Cambria Math" w:hAnsi="Cambria Math" w:cs="Cambria Math"/>
          <w:szCs w:val="24"/>
          <w:bdr w:val="none" w:sz="0" w:space="0" w:color="auto" w:frame="1"/>
        </w:rPr>
        <w:t>⋅⋅⋅</w:t>
      </w:r>
      <w:proofErr w:type="spellStart"/>
      <w:r w:rsidRPr="004A14B5">
        <w:rPr>
          <w:rStyle w:val="mjx-char"/>
          <w:rFonts w:cstheme="majorBidi"/>
          <w:szCs w:val="24"/>
          <w:bdr w:val="none" w:sz="0" w:space="0" w:color="auto" w:frame="1"/>
        </w:rPr>
        <w:t>xn</w:t>
      </w:r>
      <w:r w:rsidRPr="004A14B5">
        <w:rPr>
          <w:rStyle w:val="mjxassistivemathml"/>
          <w:rFonts w:cstheme="majorBidi"/>
          <w:szCs w:val="24"/>
          <w:bdr w:val="none" w:sz="0" w:space="0" w:color="auto" w:frame="1"/>
        </w:rPr>
        <w:t>x</w:t>
      </w:r>
      <w:proofErr w:type="spellEnd"/>
      <w:r w:rsidRPr="004A14B5">
        <w:rPr>
          <w:rStyle w:val="mjxassistivemathml"/>
          <w:rFonts w:cstheme="majorBidi"/>
          <w:szCs w:val="24"/>
          <w:bdr w:val="none" w:sz="0" w:space="0" w:color="auto" w:frame="1"/>
        </w:rPr>
        <w:t>=x1</w:t>
      </w:r>
      <w:r w:rsidRPr="004A14B5">
        <w:rPr>
          <w:rStyle w:val="mjxassistivemathml"/>
          <w:rFonts w:ascii="Cambria Math" w:hAnsi="Cambria Math" w:cs="Cambria Math"/>
          <w:szCs w:val="24"/>
          <w:bdr w:val="none" w:sz="0" w:space="0" w:color="auto" w:frame="1"/>
        </w:rPr>
        <w:t>⋅⋅⋅</w:t>
      </w:r>
      <w:proofErr w:type="spellStart"/>
      <w:r w:rsidRPr="004A14B5">
        <w:rPr>
          <w:rStyle w:val="mjxassistivemathml"/>
          <w:rFonts w:cstheme="majorBidi"/>
          <w:szCs w:val="24"/>
          <w:bdr w:val="none" w:sz="0" w:space="0" w:color="auto" w:frame="1"/>
        </w:rPr>
        <w:t>xn</w:t>
      </w:r>
      <w:r w:rsidRPr="004A14B5">
        <w:rPr>
          <w:rFonts w:cstheme="majorBidi"/>
          <w:szCs w:val="24"/>
        </w:rPr>
        <w:t>For</w:t>
      </w:r>
      <w:proofErr w:type="spellEnd"/>
      <w:r w:rsidRPr="004A14B5">
        <w:rPr>
          <w:rFonts w:cstheme="majorBidi"/>
          <w:szCs w:val="24"/>
        </w:rPr>
        <w:t>, UNILM obtains contextualized vector representation for each token.</w:t>
      </w:r>
    </w:p>
    <w:p w:rsidR="00A97187" w:rsidRPr="004A14B5" w:rsidRDefault="00A97187" w:rsidP="004A14B5">
      <w:pPr>
        <w:numPr>
          <w:ilvl w:val="0"/>
          <w:numId w:val="17"/>
        </w:numPr>
        <w:shd w:val="clear" w:color="auto" w:fill="FFFFFF"/>
        <w:spacing w:after="0"/>
        <w:jc w:val="both"/>
        <w:rPr>
          <w:rFonts w:cstheme="majorBidi"/>
          <w:szCs w:val="24"/>
        </w:rPr>
      </w:pPr>
      <w:r w:rsidRPr="004A14B5">
        <w:rPr>
          <w:rFonts w:cstheme="majorBidi"/>
          <w:szCs w:val="24"/>
        </w:rPr>
        <w:t>In the pre-training phase, the shared Transformer network </w:t>
      </w:r>
      <w:r w:rsidRPr="004A14B5">
        <w:rPr>
          <w:rStyle w:val="HTMLCode"/>
          <w:rFonts w:asciiTheme="majorBidi" w:eastAsiaTheme="minorHAnsi" w:hAnsiTheme="majorBidi" w:cstheme="majorBidi"/>
          <w:color w:val="000000" w:themeColor="text1"/>
          <w:sz w:val="24"/>
          <w:szCs w:val="24"/>
          <w:shd w:val="clear" w:color="auto" w:fill="F8F8F8"/>
        </w:rPr>
        <w:t xml:space="preserve">unidirectional LM, bidirectional LM, and sequence-to-sequence </w:t>
      </w:r>
      <w:proofErr w:type="spellStart"/>
      <w:r w:rsidRPr="004A14B5">
        <w:rPr>
          <w:rStyle w:val="HTMLCode"/>
          <w:rFonts w:asciiTheme="majorBidi" w:eastAsiaTheme="minorHAnsi" w:hAnsiTheme="majorBidi" w:cstheme="majorBidi"/>
          <w:color w:val="000000" w:themeColor="text1"/>
          <w:sz w:val="24"/>
          <w:szCs w:val="24"/>
          <w:shd w:val="clear" w:color="auto" w:fill="F8F8F8"/>
        </w:rPr>
        <w:t>LM</w:t>
      </w:r>
      <w:r w:rsidRPr="004A14B5">
        <w:rPr>
          <w:rFonts w:cstheme="majorBidi"/>
          <w:szCs w:val="24"/>
        </w:rPr>
        <w:t>is</w:t>
      </w:r>
      <w:proofErr w:type="spellEnd"/>
      <w:r w:rsidRPr="004A14B5">
        <w:rPr>
          <w:rFonts w:cstheme="majorBidi"/>
          <w:szCs w:val="24"/>
        </w:rPr>
        <w:t xml:space="preserve"> learned as LM objectives.</w:t>
      </w:r>
    </w:p>
    <w:p w:rsidR="00A97187" w:rsidRPr="004A14B5" w:rsidRDefault="00A97187" w:rsidP="004A14B5">
      <w:pPr>
        <w:numPr>
          <w:ilvl w:val="0"/>
          <w:numId w:val="17"/>
        </w:numPr>
        <w:shd w:val="clear" w:color="auto" w:fill="FFFFFF"/>
        <w:spacing w:after="0"/>
        <w:jc w:val="both"/>
        <w:rPr>
          <w:rFonts w:cstheme="majorBidi"/>
          <w:szCs w:val="24"/>
        </w:rPr>
      </w:pPr>
      <w:r w:rsidRPr="004A14B5">
        <w:rPr>
          <w:rFonts w:cstheme="majorBidi"/>
          <w:szCs w:val="24"/>
        </w:rPr>
        <w:t xml:space="preserve">To this end, different masks were introduced for self-attention </w:t>
      </w:r>
      <w:r w:rsidR="003F1AB8" w:rsidRPr="004A14B5">
        <w:rPr>
          <w:rFonts w:cstheme="majorBidi"/>
          <w:color w:val="000000" w:themeColor="text1"/>
          <w:szCs w:val="24"/>
        </w:rPr>
        <w:t>(</w:t>
      </w:r>
      <w:r w:rsidRPr="004A14B5">
        <w:rPr>
          <w:rStyle w:val="HTMLCode"/>
          <w:rFonts w:asciiTheme="majorBidi" w:eastAsiaTheme="minorHAnsi" w:hAnsiTheme="majorBidi" w:cstheme="majorBidi"/>
          <w:color w:val="000000" w:themeColor="text1"/>
          <w:sz w:val="24"/>
          <w:szCs w:val="24"/>
          <w:shd w:val="clear" w:color="auto" w:fill="F8F8F8"/>
        </w:rPr>
        <w:t>use masking to control how much context the token should attend</w:t>
      </w:r>
      <w:r w:rsidRPr="004A14B5">
        <w:rPr>
          <w:rFonts w:cstheme="majorBidi"/>
          <w:szCs w:val="24"/>
        </w:rPr>
        <w:t>)</w:t>
      </w:r>
    </w:p>
    <w:p w:rsidR="00A97187" w:rsidRPr="004A14B5" w:rsidRDefault="00A97187" w:rsidP="004A14B5">
      <w:pPr>
        <w:numPr>
          <w:ilvl w:val="0"/>
          <w:numId w:val="17"/>
        </w:numPr>
        <w:shd w:val="clear" w:color="auto" w:fill="FFFFFF"/>
        <w:spacing w:after="0"/>
        <w:jc w:val="both"/>
        <w:rPr>
          <w:rFonts w:cstheme="majorBidi"/>
          <w:szCs w:val="24"/>
        </w:rPr>
      </w:pPr>
      <w:r w:rsidRPr="004A14B5">
        <w:rPr>
          <w:rFonts w:cstheme="majorBidi"/>
          <w:szCs w:val="24"/>
        </w:rPr>
        <w:t>After pre-training, you can use fine-tuning with task-specific data for downstream tasks.</w:t>
      </w:r>
    </w:p>
    <w:p w:rsidR="00A97187" w:rsidRDefault="00A97187" w:rsidP="00EA446E">
      <w:pPr>
        <w:pStyle w:val="NormalWeb"/>
        <w:shd w:val="clear" w:color="auto" w:fill="FFFFFF"/>
        <w:spacing w:before="288" w:beforeAutospacing="0" w:after="0" w:afterAutospacing="0"/>
        <w:jc w:val="center"/>
        <w:rPr>
          <w:rFonts w:asciiTheme="majorBidi" w:hAnsiTheme="majorBidi" w:cstheme="majorBidi"/>
          <w:sz w:val="22"/>
          <w:szCs w:val="22"/>
        </w:rPr>
      </w:pPr>
      <w:r w:rsidRPr="00D45829">
        <w:rPr>
          <w:rFonts w:asciiTheme="majorBidi" w:hAnsiTheme="majorBidi" w:cstheme="majorBidi"/>
          <w:noProof/>
          <w:sz w:val="22"/>
          <w:szCs w:val="22"/>
        </w:rPr>
        <w:drawing>
          <wp:inline distT="0" distB="0" distL="0" distR="0" wp14:anchorId="674F6A96" wp14:editId="6CB8E278">
            <wp:extent cx="6080760" cy="3885986"/>
            <wp:effectExtent l="0" t="0" r="0" b="635"/>
            <wp:docPr id="67" name="Picture 67" descr="https://eagle705.github.io/img/markdown-img-paste-2019122012142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eagle705.github.io/img/markdown-img-paste-20191220121421557.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4792"/>
                    <a:stretch/>
                  </pic:blipFill>
                  <pic:spPr bwMode="auto">
                    <a:xfrm>
                      <a:off x="0" y="0"/>
                      <a:ext cx="6098536" cy="3897346"/>
                    </a:xfrm>
                    <a:prstGeom prst="rect">
                      <a:avLst/>
                    </a:prstGeom>
                    <a:noFill/>
                    <a:ln>
                      <a:noFill/>
                    </a:ln>
                    <a:extLst>
                      <a:ext uri="{53640926-AAD7-44D8-BBD7-CCE9431645EC}">
                        <a14:shadowObscured xmlns:a14="http://schemas.microsoft.com/office/drawing/2010/main"/>
                      </a:ext>
                    </a:extLst>
                  </pic:spPr>
                </pic:pic>
              </a:graphicData>
            </a:graphic>
          </wp:inline>
        </w:drawing>
      </w:r>
    </w:p>
    <w:p w:rsidR="00232181" w:rsidRDefault="00232181" w:rsidP="00232181">
      <w:pPr>
        <w:jc w:val="center"/>
        <w:rPr>
          <w:i/>
          <w:iCs/>
        </w:rPr>
      </w:pPr>
      <w:r w:rsidRPr="00A21633">
        <w:rPr>
          <w:b/>
          <w:bCs/>
          <w:i/>
          <w:iCs/>
        </w:rPr>
        <w:t>F</w:t>
      </w:r>
      <w:r>
        <w:rPr>
          <w:b/>
          <w:bCs/>
          <w:i/>
          <w:iCs/>
        </w:rPr>
        <w:t>igure 3.2</w:t>
      </w:r>
      <w:r w:rsidR="00883261">
        <w:rPr>
          <w:b/>
          <w:bCs/>
          <w:i/>
          <w:iCs/>
        </w:rPr>
        <w:t>4</w:t>
      </w:r>
      <w:r w:rsidRPr="00A21633">
        <w:rPr>
          <w:i/>
          <w:iCs/>
        </w:rPr>
        <w:t xml:space="preserve"> </w:t>
      </w:r>
      <w:r>
        <w:rPr>
          <w:i/>
          <w:iCs/>
        </w:rPr>
        <w:t>Overview of unified LM pre-training</w:t>
      </w:r>
    </w:p>
    <w:p w:rsidR="00232181" w:rsidRDefault="00232181" w:rsidP="00232181">
      <w:r>
        <w:t>The model parameters are shared across the LM objectives (i.e., bidirectional LM, unidirectional LM, and sequence-to-sequence LM). We use different self-attention masks to control the access to context for each word token. The right-to-left LM is similar to the left-to-right one, which is omitted in Fig. 3.23 for brevity.</w:t>
      </w:r>
    </w:p>
    <w:p w:rsidR="00232181" w:rsidRPr="00232181" w:rsidRDefault="00232181" w:rsidP="00232181"/>
    <w:p w:rsidR="00A97187" w:rsidRPr="00D45829" w:rsidRDefault="001A4846" w:rsidP="00D45829">
      <w:pPr>
        <w:pStyle w:val="Heading2"/>
      </w:pPr>
      <w:bookmarkStart w:id="86" w:name="_Toc47269651"/>
      <w:bookmarkStart w:id="87" w:name="_Toc47814321"/>
      <w:r>
        <w:lastRenderedPageBreak/>
        <w:t>3</w:t>
      </w:r>
      <w:r w:rsidR="0019103B">
        <w:t>.7.2</w:t>
      </w:r>
      <w:r w:rsidR="0019103B">
        <w:rPr>
          <w:noProof/>
          <w:lang w:val="en-GB"/>
        </w:rPr>
        <w:tab/>
      </w:r>
      <w:r w:rsidR="00A97187" w:rsidRPr="00D45829">
        <w:t>Input Representation</w:t>
      </w:r>
      <w:bookmarkEnd w:id="86"/>
      <w:bookmarkEnd w:id="87"/>
    </w:p>
    <w:p w:rsidR="00A97187" w:rsidRPr="00D45829" w:rsidRDefault="00A97187" w:rsidP="003F1AB8">
      <w:pPr>
        <w:numPr>
          <w:ilvl w:val="0"/>
          <w:numId w:val="18"/>
        </w:numPr>
        <w:shd w:val="clear" w:color="auto" w:fill="FFFFFF"/>
        <w:spacing w:before="100" w:beforeAutospacing="1" w:after="0"/>
        <w:jc w:val="both"/>
        <w:rPr>
          <w:rFonts w:cstheme="majorBidi"/>
        </w:rPr>
      </w:pPr>
      <w:r w:rsidRPr="00D45829">
        <w:rPr>
          <w:rFonts w:cstheme="majorBidi"/>
        </w:rPr>
        <w:t>Special token added</w:t>
      </w:r>
    </w:p>
    <w:p w:rsidR="00A97187" w:rsidRPr="00D45829" w:rsidRDefault="00A97187" w:rsidP="003F1AB8">
      <w:pPr>
        <w:numPr>
          <w:ilvl w:val="1"/>
          <w:numId w:val="18"/>
        </w:numPr>
        <w:shd w:val="clear" w:color="auto" w:fill="FFFFFF"/>
        <w:spacing w:before="100" w:beforeAutospacing="1" w:after="0"/>
        <w:jc w:val="both"/>
        <w:rPr>
          <w:rFonts w:cstheme="majorBidi"/>
        </w:rPr>
      </w:pPr>
      <w:r w:rsidRPr="00D45829">
        <w:rPr>
          <w:rFonts w:cstheme="majorBidi"/>
        </w:rPr>
        <w:t>[SOS]: start-of-sequence</w:t>
      </w:r>
    </w:p>
    <w:p w:rsidR="00A97187" w:rsidRPr="00D45829" w:rsidRDefault="00A97187" w:rsidP="003F1AB8">
      <w:pPr>
        <w:numPr>
          <w:ilvl w:val="1"/>
          <w:numId w:val="18"/>
        </w:numPr>
        <w:shd w:val="clear" w:color="auto" w:fill="FFFFFF"/>
        <w:spacing w:before="100" w:beforeAutospacing="1" w:after="0"/>
        <w:jc w:val="both"/>
        <w:rPr>
          <w:rFonts w:cstheme="majorBidi"/>
        </w:rPr>
      </w:pPr>
      <w:r w:rsidRPr="00D45829">
        <w:rPr>
          <w:rFonts w:cstheme="majorBidi"/>
        </w:rPr>
        <w:t>[EOS]: end-of-sequence</w:t>
      </w:r>
    </w:p>
    <w:p w:rsidR="00A97187" w:rsidRPr="00D45829" w:rsidRDefault="00A97187" w:rsidP="003F1AB8">
      <w:pPr>
        <w:numPr>
          <w:ilvl w:val="0"/>
          <w:numId w:val="18"/>
        </w:numPr>
        <w:shd w:val="clear" w:color="auto" w:fill="FFFFFF"/>
        <w:spacing w:before="100" w:beforeAutospacing="1" w:after="0"/>
        <w:jc w:val="both"/>
        <w:rPr>
          <w:rFonts w:cstheme="majorBidi"/>
        </w:rPr>
      </w:pPr>
      <w:r w:rsidRPr="00D45829">
        <w:rPr>
          <w:rFonts w:cstheme="majorBidi"/>
        </w:rPr>
        <w:t>input representation follows BERT format</w:t>
      </w:r>
    </w:p>
    <w:p w:rsidR="00A97187" w:rsidRPr="00D45829" w:rsidRDefault="00A97187" w:rsidP="003F1AB8">
      <w:pPr>
        <w:numPr>
          <w:ilvl w:val="0"/>
          <w:numId w:val="18"/>
        </w:numPr>
        <w:shd w:val="clear" w:color="auto" w:fill="FFFFFF"/>
        <w:spacing w:before="100" w:beforeAutospacing="1" w:after="0"/>
        <w:jc w:val="both"/>
        <w:rPr>
          <w:rFonts w:cstheme="majorBidi"/>
        </w:rPr>
      </w:pPr>
      <w:r w:rsidRPr="00D45829">
        <w:rPr>
          <w:rFonts w:cstheme="majorBidi"/>
        </w:rPr>
        <w:t xml:space="preserve">Tokenized with </w:t>
      </w:r>
      <w:proofErr w:type="spellStart"/>
      <w:r w:rsidRPr="00D45829">
        <w:rPr>
          <w:rFonts w:cstheme="majorBidi"/>
        </w:rPr>
        <w:t>WordPiece</w:t>
      </w:r>
      <w:proofErr w:type="spellEnd"/>
    </w:p>
    <w:p w:rsidR="00A97187" w:rsidRPr="00D45829" w:rsidRDefault="00A97187" w:rsidP="003F1AB8">
      <w:pPr>
        <w:numPr>
          <w:ilvl w:val="0"/>
          <w:numId w:val="18"/>
        </w:numPr>
        <w:shd w:val="clear" w:color="auto" w:fill="FFFFFF"/>
        <w:spacing w:before="100" w:beforeAutospacing="1" w:after="0"/>
        <w:jc w:val="both"/>
        <w:rPr>
          <w:rFonts w:cstheme="majorBidi"/>
        </w:rPr>
      </w:pPr>
      <w:r w:rsidRPr="00D45829">
        <w:rPr>
          <w:rFonts w:cstheme="majorBidi"/>
        </w:rPr>
        <w:t>Segment varies depending on the type of LM (see Figure 1)</w:t>
      </w:r>
    </w:p>
    <w:p w:rsidR="00A97187" w:rsidRPr="00D45829" w:rsidRDefault="00A97187" w:rsidP="003F1AB8">
      <w:pPr>
        <w:pStyle w:val="Heading5"/>
        <w:shd w:val="clear" w:color="auto" w:fill="FFFFFF"/>
        <w:jc w:val="both"/>
        <w:rPr>
          <w:rFonts w:asciiTheme="majorBidi" w:hAnsiTheme="majorBidi"/>
          <w:color w:val="000000" w:themeColor="text1"/>
        </w:rPr>
      </w:pPr>
      <w:r w:rsidRPr="00D45829">
        <w:rPr>
          <w:rFonts w:asciiTheme="majorBidi" w:hAnsiTheme="majorBidi"/>
          <w:color w:val="000000" w:themeColor="text1"/>
        </w:rPr>
        <w:t>Backbone Network: Multi-Layer Transformer</w:t>
      </w:r>
      <w:r w:rsidR="00D45829">
        <w:rPr>
          <w:rFonts w:asciiTheme="majorBidi" w:hAnsiTheme="majorBidi"/>
          <w:color w:val="000000" w:themeColor="text1"/>
        </w:rPr>
        <w:t xml:space="preserve">: </w:t>
      </w:r>
      <w:r w:rsidRPr="00D45829">
        <w:rPr>
          <w:rFonts w:asciiTheme="majorBidi" w:hAnsiTheme="majorBidi"/>
          <w:color w:val="auto"/>
        </w:rPr>
        <w:t>Usi</w:t>
      </w:r>
      <w:r w:rsidR="00D45829" w:rsidRPr="00D45829">
        <w:rPr>
          <w:rFonts w:asciiTheme="majorBidi" w:hAnsiTheme="majorBidi"/>
          <w:color w:val="auto"/>
        </w:rPr>
        <w:t xml:space="preserve">ng transformer that we explained </w:t>
      </w:r>
      <w:r w:rsidRPr="00D45829">
        <w:rPr>
          <w:rFonts w:asciiTheme="majorBidi" w:hAnsiTheme="majorBidi"/>
          <w:color w:val="auto"/>
        </w:rPr>
        <w:t>before</w:t>
      </w:r>
      <w:r w:rsidRPr="00D45829">
        <w:rPr>
          <w:rFonts w:asciiTheme="majorBidi" w:hAnsiTheme="majorBidi"/>
        </w:rPr>
        <w:t xml:space="preserve"> </w:t>
      </w:r>
    </w:p>
    <w:p w:rsidR="00A97187" w:rsidRPr="00C81BFE" w:rsidRDefault="00A97187" w:rsidP="003F1AB8">
      <w:pPr>
        <w:spacing w:after="0"/>
        <w:jc w:val="both"/>
        <w:rPr>
          <w:rFonts w:cstheme="majorBidi"/>
          <w:sz w:val="28"/>
          <w:szCs w:val="28"/>
        </w:rPr>
      </w:pPr>
    </w:p>
    <w:p w:rsidR="00A97187" w:rsidRPr="00C81BFE" w:rsidRDefault="00A97187" w:rsidP="00EA446E">
      <w:pPr>
        <w:pStyle w:val="Heading2"/>
      </w:pPr>
      <w:r w:rsidRPr="00C81BFE">
        <w:t xml:space="preserve"> </w:t>
      </w:r>
      <w:bookmarkStart w:id="88" w:name="_Toc47269652"/>
      <w:bookmarkStart w:id="89" w:name="_Toc47814322"/>
      <w:r w:rsidR="00AB1B96">
        <w:t>3</w:t>
      </w:r>
      <w:r w:rsidR="0019103B">
        <w:t>.7.3</w:t>
      </w:r>
      <w:r w:rsidR="00AB1B96">
        <w:rPr>
          <w:noProof/>
          <w:lang w:val="en-GB"/>
        </w:rPr>
        <w:tab/>
      </w:r>
      <w:r w:rsidRPr="00C81BFE">
        <w:t>Pre-training Objectives</w:t>
      </w:r>
      <w:bookmarkEnd w:id="88"/>
      <w:bookmarkEnd w:id="89"/>
    </w:p>
    <w:p w:rsidR="00A97187" w:rsidRPr="004A14B5" w:rsidRDefault="00A97187" w:rsidP="003F1AB8">
      <w:pPr>
        <w:pStyle w:val="NormalWeb"/>
        <w:numPr>
          <w:ilvl w:val="0"/>
          <w:numId w:val="19"/>
        </w:numPr>
        <w:shd w:val="clear" w:color="auto" w:fill="FFFFFF"/>
        <w:spacing w:before="0" w:beforeAutospacing="0" w:after="0" w:afterAutospacing="0"/>
        <w:jc w:val="both"/>
        <w:rPr>
          <w:rFonts w:asciiTheme="majorBidi" w:hAnsiTheme="majorBidi" w:cstheme="majorBidi"/>
        </w:rPr>
      </w:pPr>
      <w:r w:rsidRPr="004A14B5">
        <w:rPr>
          <w:rFonts w:asciiTheme="majorBidi" w:hAnsiTheme="majorBidi" w:cstheme="majorBidi"/>
        </w:rPr>
        <w:t>The parameters of UNILM are learned to minimize the cross-entropy loss computed using the predicted tokens and the original tokens</w:t>
      </w:r>
    </w:p>
    <w:p w:rsidR="00A97187" w:rsidRPr="004A14B5" w:rsidRDefault="00A97187" w:rsidP="003F1AB8">
      <w:pPr>
        <w:numPr>
          <w:ilvl w:val="0"/>
          <w:numId w:val="19"/>
        </w:numPr>
        <w:shd w:val="clear" w:color="auto" w:fill="FFFFFF"/>
        <w:spacing w:after="0"/>
        <w:jc w:val="both"/>
        <w:rPr>
          <w:rFonts w:cstheme="majorBidi"/>
          <w:szCs w:val="24"/>
        </w:rPr>
      </w:pPr>
      <w:r w:rsidRPr="004A14B5">
        <w:rPr>
          <w:rFonts w:cstheme="majorBidi"/>
          <w:szCs w:val="24"/>
        </w:rPr>
        <w:t>LM type</w:t>
      </w:r>
    </w:p>
    <w:p w:rsidR="00A97187" w:rsidRPr="004A14B5" w:rsidRDefault="00A97187" w:rsidP="003F1AB8">
      <w:pPr>
        <w:numPr>
          <w:ilvl w:val="1"/>
          <w:numId w:val="19"/>
        </w:numPr>
        <w:shd w:val="clear" w:color="auto" w:fill="FFFFFF"/>
        <w:spacing w:after="0"/>
        <w:jc w:val="both"/>
        <w:rPr>
          <w:rFonts w:cstheme="majorBidi"/>
          <w:szCs w:val="24"/>
        </w:rPr>
      </w:pPr>
      <w:r w:rsidRPr="004A14B5">
        <w:rPr>
          <w:rFonts w:cstheme="majorBidi"/>
          <w:szCs w:val="24"/>
        </w:rPr>
        <w:t>Unidirectional LM:</w:t>
      </w:r>
    </w:p>
    <w:p w:rsidR="00A97187" w:rsidRPr="004A14B5" w:rsidRDefault="00A97187" w:rsidP="003F1AB8">
      <w:pPr>
        <w:numPr>
          <w:ilvl w:val="2"/>
          <w:numId w:val="19"/>
        </w:numPr>
        <w:shd w:val="clear" w:color="auto" w:fill="FFFFFF"/>
        <w:spacing w:after="0"/>
        <w:jc w:val="both"/>
        <w:rPr>
          <w:rFonts w:cstheme="majorBidi"/>
          <w:szCs w:val="24"/>
        </w:rPr>
      </w:pPr>
      <w:r w:rsidRPr="004A14B5">
        <w:rPr>
          <w:rFonts w:cstheme="majorBidi"/>
          <w:szCs w:val="24"/>
        </w:rPr>
        <w:t>use both left-to-right and right-to-left LM objectives</w:t>
      </w:r>
    </w:p>
    <w:p w:rsidR="00A97187" w:rsidRPr="004A14B5" w:rsidRDefault="00A97187" w:rsidP="003F1AB8">
      <w:pPr>
        <w:numPr>
          <w:ilvl w:val="2"/>
          <w:numId w:val="19"/>
        </w:numPr>
        <w:shd w:val="clear" w:color="auto" w:fill="FFFFFF"/>
        <w:spacing w:after="0"/>
        <w:jc w:val="both"/>
        <w:rPr>
          <w:rFonts w:cstheme="majorBidi"/>
          <w:szCs w:val="24"/>
        </w:rPr>
      </w:pPr>
      <w:r w:rsidRPr="004A14B5">
        <w:rPr>
          <w:rFonts w:cstheme="majorBidi"/>
          <w:szCs w:val="24"/>
        </w:rPr>
        <w:t>For instance, to predict the masked token of “</w:t>
      </w:r>
      <w:r w:rsidRPr="004A14B5">
        <w:rPr>
          <w:rStyle w:val="mjx-char"/>
          <w:rFonts w:cstheme="majorBidi"/>
          <w:szCs w:val="24"/>
          <w:bdr w:val="none" w:sz="0" w:space="0" w:color="auto" w:frame="1"/>
        </w:rPr>
        <w:t>x1x2</w:t>
      </w:r>
      <w:r w:rsidRPr="004A14B5">
        <w:rPr>
          <w:rStyle w:val="mjxassistivemathml"/>
          <w:rFonts w:cstheme="majorBidi"/>
          <w:szCs w:val="24"/>
          <w:bdr w:val="none" w:sz="0" w:space="0" w:color="auto" w:frame="1"/>
        </w:rPr>
        <w:t>x1x2</w:t>
      </w:r>
      <w:r w:rsidRPr="004A14B5">
        <w:rPr>
          <w:rFonts w:cstheme="majorBidi"/>
          <w:szCs w:val="24"/>
        </w:rPr>
        <w:t> [MASK] </w:t>
      </w:r>
      <w:r w:rsidRPr="004A14B5">
        <w:rPr>
          <w:rStyle w:val="mjx-char"/>
          <w:rFonts w:cstheme="majorBidi"/>
          <w:szCs w:val="24"/>
          <w:bdr w:val="none" w:sz="0" w:space="0" w:color="auto" w:frame="1"/>
        </w:rPr>
        <w:t>x4</w:t>
      </w:r>
      <w:r w:rsidRPr="004A14B5">
        <w:rPr>
          <w:rStyle w:val="mjxassistivemathml"/>
          <w:rFonts w:cstheme="majorBidi"/>
          <w:szCs w:val="24"/>
          <w:bdr w:val="none" w:sz="0" w:space="0" w:color="auto" w:frame="1"/>
        </w:rPr>
        <w:t>x4</w:t>
      </w:r>
      <w:r w:rsidRPr="004A14B5">
        <w:rPr>
          <w:rFonts w:cstheme="majorBidi"/>
          <w:szCs w:val="24"/>
        </w:rPr>
        <w:t>”, only tokens </w:t>
      </w:r>
      <w:r w:rsidRPr="004A14B5">
        <w:rPr>
          <w:rStyle w:val="mjx-char"/>
          <w:rFonts w:cstheme="majorBidi"/>
          <w:szCs w:val="24"/>
          <w:bdr w:val="none" w:sz="0" w:space="0" w:color="auto" w:frame="1"/>
        </w:rPr>
        <w:t>x</w:t>
      </w:r>
      <w:proofErr w:type="gramStart"/>
      <w:r w:rsidRPr="004A14B5">
        <w:rPr>
          <w:rStyle w:val="mjx-char"/>
          <w:rFonts w:cstheme="majorBidi"/>
          <w:szCs w:val="24"/>
          <w:bdr w:val="none" w:sz="0" w:space="0" w:color="auto" w:frame="1"/>
        </w:rPr>
        <w:t>1,x</w:t>
      </w:r>
      <w:proofErr w:type="gramEnd"/>
      <w:r w:rsidRPr="004A14B5">
        <w:rPr>
          <w:rStyle w:val="mjx-char"/>
          <w:rFonts w:cstheme="majorBidi"/>
          <w:szCs w:val="24"/>
          <w:bdr w:val="none" w:sz="0" w:space="0" w:color="auto" w:frame="1"/>
        </w:rPr>
        <w:t>2</w:t>
      </w:r>
      <w:r w:rsidRPr="004A14B5">
        <w:rPr>
          <w:rStyle w:val="mjxassistivemathml"/>
          <w:rFonts w:cstheme="majorBidi"/>
          <w:szCs w:val="24"/>
          <w:bdr w:val="none" w:sz="0" w:space="0" w:color="auto" w:frame="1"/>
        </w:rPr>
        <w:t>x1,x2</w:t>
      </w:r>
      <w:r w:rsidRPr="004A14B5">
        <w:rPr>
          <w:rFonts w:cstheme="majorBidi"/>
          <w:szCs w:val="24"/>
        </w:rPr>
        <w:t> and itself can be used. This is done by using a triangular matrix for the self-attention mask </w:t>
      </w:r>
      <w:r w:rsidRPr="004A14B5">
        <w:rPr>
          <w:rStyle w:val="mjx-char"/>
          <w:rFonts w:cstheme="majorBidi"/>
          <w:szCs w:val="24"/>
          <w:bdr w:val="none" w:sz="0" w:space="0" w:color="auto" w:frame="1"/>
        </w:rPr>
        <w:t>M</w:t>
      </w:r>
      <w:r w:rsidRPr="004A14B5">
        <w:rPr>
          <w:rStyle w:val="mjxassistivemathml"/>
          <w:rFonts w:cstheme="majorBidi"/>
          <w:szCs w:val="24"/>
          <w:bdr w:val="none" w:sz="0" w:space="0" w:color="auto" w:frame="1"/>
        </w:rPr>
        <w:t>M</w:t>
      </w:r>
    </w:p>
    <w:p w:rsidR="00A97187" w:rsidRPr="004A14B5" w:rsidRDefault="00A97187" w:rsidP="003F1AB8">
      <w:pPr>
        <w:numPr>
          <w:ilvl w:val="1"/>
          <w:numId w:val="19"/>
        </w:numPr>
        <w:shd w:val="clear" w:color="auto" w:fill="FFFFFF"/>
        <w:spacing w:after="0"/>
        <w:jc w:val="both"/>
        <w:rPr>
          <w:rFonts w:cstheme="majorBidi"/>
          <w:szCs w:val="24"/>
        </w:rPr>
      </w:pPr>
      <w:r w:rsidRPr="004A14B5">
        <w:rPr>
          <w:rFonts w:cstheme="majorBidi"/>
          <w:szCs w:val="24"/>
        </w:rPr>
        <w:t>LM Bidirectional:</w:t>
      </w:r>
    </w:p>
    <w:p w:rsidR="00A97187" w:rsidRPr="004A14B5" w:rsidRDefault="00A97187" w:rsidP="003F1AB8">
      <w:pPr>
        <w:numPr>
          <w:ilvl w:val="2"/>
          <w:numId w:val="19"/>
        </w:numPr>
        <w:shd w:val="clear" w:color="auto" w:fill="FFFFFF"/>
        <w:spacing w:after="0"/>
        <w:jc w:val="both"/>
        <w:rPr>
          <w:rFonts w:cstheme="majorBidi"/>
          <w:szCs w:val="24"/>
        </w:rPr>
      </w:pPr>
      <w:r w:rsidRPr="004A14B5">
        <w:rPr>
          <w:rFonts w:cstheme="majorBidi"/>
          <w:szCs w:val="24"/>
        </w:rPr>
        <w:t>the self-attention mask </w:t>
      </w:r>
      <w:r w:rsidRPr="004A14B5">
        <w:rPr>
          <w:rStyle w:val="mjx-char"/>
          <w:rFonts w:cstheme="majorBidi"/>
          <w:szCs w:val="24"/>
          <w:bdr w:val="none" w:sz="0" w:space="0" w:color="auto" w:frame="1"/>
        </w:rPr>
        <w:t>M</w:t>
      </w:r>
      <w:r w:rsidRPr="004A14B5">
        <w:rPr>
          <w:rStyle w:val="mjxassistivemathml"/>
          <w:rFonts w:cstheme="majorBidi"/>
          <w:szCs w:val="24"/>
          <w:bdr w:val="none" w:sz="0" w:space="0" w:color="auto" w:frame="1"/>
        </w:rPr>
        <w:t>M</w:t>
      </w:r>
      <w:r w:rsidRPr="004A14B5">
        <w:rPr>
          <w:rFonts w:cstheme="majorBidi"/>
          <w:szCs w:val="24"/>
        </w:rPr>
        <w:t> is a zero matrix, so that every token is allowed to attend across all positions in the input sequence.</w:t>
      </w:r>
    </w:p>
    <w:p w:rsidR="00A97187" w:rsidRPr="004A14B5" w:rsidRDefault="00A97187" w:rsidP="003F1AB8">
      <w:pPr>
        <w:numPr>
          <w:ilvl w:val="1"/>
          <w:numId w:val="19"/>
        </w:numPr>
        <w:shd w:val="clear" w:color="auto" w:fill="FFFFFF"/>
        <w:spacing w:after="0"/>
        <w:jc w:val="both"/>
        <w:rPr>
          <w:rFonts w:cstheme="majorBidi"/>
          <w:szCs w:val="24"/>
        </w:rPr>
      </w:pPr>
      <w:r w:rsidRPr="004A14B5">
        <w:rPr>
          <w:rFonts w:cstheme="majorBidi"/>
          <w:szCs w:val="24"/>
        </w:rPr>
        <w:t>Sequence-to-Sequence LM:</w:t>
      </w:r>
    </w:p>
    <w:p w:rsidR="00A97187" w:rsidRPr="004A14B5" w:rsidRDefault="00A97187" w:rsidP="003F1AB8">
      <w:pPr>
        <w:numPr>
          <w:ilvl w:val="2"/>
          <w:numId w:val="19"/>
        </w:numPr>
        <w:shd w:val="clear" w:color="auto" w:fill="FFFFFF"/>
        <w:spacing w:after="0"/>
        <w:jc w:val="both"/>
        <w:rPr>
          <w:rFonts w:cstheme="majorBidi"/>
          <w:szCs w:val="24"/>
        </w:rPr>
      </w:pPr>
      <w:r w:rsidRPr="004A14B5">
        <w:rPr>
          <w:rFonts w:cstheme="majorBidi"/>
          <w:szCs w:val="24"/>
        </w:rPr>
        <w:t>the tokens in the first (source) segment can attend to each other from both directions within the segment, while the tokens of the second (target) segment can only attend to the leftward context in the target segment and itself, as well as all the tokens in the source segment</w:t>
      </w:r>
    </w:p>
    <w:p w:rsidR="00A97187" w:rsidRPr="004A14B5" w:rsidRDefault="00A97187" w:rsidP="003F1AB8">
      <w:pPr>
        <w:numPr>
          <w:ilvl w:val="2"/>
          <w:numId w:val="19"/>
        </w:numPr>
        <w:shd w:val="clear" w:color="auto" w:fill="FFFFFF"/>
        <w:spacing w:after="0"/>
        <w:jc w:val="both"/>
        <w:rPr>
          <w:rFonts w:cstheme="majorBidi"/>
          <w:szCs w:val="24"/>
        </w:rPr>
      </w:pPr>
      <w:r w:rsidRPr="004A14B5">
        <w:rPr>
          <w:rFonts w:cstheme="majorBidi"/>
          <w:szCs w:val="24"/>
        </w:rPr>
        <w:t>“[SOS] </w:t>
      </w:r>
      <w:r w:rsidRPr="004A14B5">
        <w:rPr>
          <w:rStyle w:val="mjx-char"/>
          <w:rFonts w:cstheme="majorBidi"/>
          <w:szCs w:val="24"/>
          <w:bdr w:val="none" w:sz="0" w:space="0" w:color="auto" w:frame="1"/>
        </w:rPr>
        <w:t>t1t2</w:t>
      </w:r>
      <w:r w:rsidRPr="004A14B5">
        <w:rPr>
          <w:rStyle w:val="mjxassistivemathml"/>
          <w:rFonts w:cstheme="majorBidi"/>
          <w:szCs w:val="24"/>
          <w:bdr w:val="none" w:sz="0" w:space="0" w:color="auto" w:frame="1"/>
        </w:rPr>
        <w:t>t1t2</w:t>
      </w:r>
      <w:r w:rsidRPr="004A14B5">
        <w:rPr>
          <w:rFonts w:cstheme="majorBidi"/>
          <w:szCs w:val="24"/>
        </w:rPr>
        <w:t> [They] </w:t>
      </w:r>
      <w:r w:rsidRPr="004A14B5">
        <w:rPr>
          <w:rStyle w:val="mjx-char"/>
          <w:rFonts w:cstheme="majorBidi"/>
          <w:szCs w:val="24"/>
          <w:bdr w:val="none" w:sz="0" w:space="0" w:color="auto" w:frame="1"/>
        </w:rPr>
        <w:t>t3t4t5</w:t>
      </w:r>
      <w:r w:rsidRPr="004A14B5">
        <w:rPr>
          <w:rStyle w:val="mjxassistivemathml"/>
          <w:rFonts w:cstheme="majorBidi"/>
          <w:szCs w:val="24"/>
          <w:bdr w:val="none" w:sz="0" w:space="0" w:color="auto" w:frame="1"/>
        </w:rPr>
        <w:t>t3t4t5</w:t>
      </w:r>
      <w:r w:rsidRPr="004A14B5">
        <w:rPr>
          <w:rFonts w:cstheme="majorBidi"/>
          <w:szCs w:val="24"/>
        </w:rPr>
        <w:t> [EOS]” into the model. While both t1 and t2 have access to the first four tokens, including [SOS] and [EOS], t4 can only attend to the first six tokens</w:t>
      </w:r>
    </w:p>
    <w:p w:rsidR="00A97187" w:rsidRPr="004A14B5" w:rsidRDefault="00A97187" w:rsidP="003F1AB8">
      <w:pPr>
        <w:numPr>
          <w:ilvl w:val="2"/>
          <w:numId w:val="19"/>
        </w:numPr>
        <w:shd w:val="clear" w:color="auto" w:fill="FFFFFF"/>
        <w:spacing w:after="0"/>
        <w:jc w:val="both"/>
        <w:rPr>
          <w:rFonts w:cstheme="majorBidi"/>
          <w:szCs w:val="24"/>
        </w:rPr>
      </w:pPr>
      <w:r w:rsidRPr="004A14B5">
        <w:rPr>
          <w:rFonts w:cstheme="majorBidi"/>
          <w:szCs w:val="24"/>
        </w:rPr>
        <w:t>In the case of sequence-to-sequence LM, it can be considered as learning bidirectional encoder and unidirectional decoder</w:t>
      </w:r>
    </w:p>
    <w:p w:rsidR="00A97187" w:rsidRPr="004A14B5" w:rsidRDefault="00A97187" w:rsidP="003F1AB8">
      <w:pPr>
        <w:numPr>
          <w:ilvl w:val="0"/>
          <w:numId w:val="19"/>
        </w:numPr>
        <w:shd w:val="clear" w:color="auto" w:fill="FFFFFF"/>
        <w:spacing w:after="0"/>
        <w:jc w:val="both"/>
        <w:rPr>
          <w:rFonts w:cstheme="majorBidi"/>
          <w:szCs w:val="24"/>
        </w:rPr>
      </w:pPr>
      <w:r w:rsidRPr="004A14B5">
        <w:rPr>
          <w:rFonts w:cstheme="majorBidi"/>
          <w:szCs w:val="24"/>
        </w:rPr>
        <w:t>Next Sentence Prediction:</w:t>
      </w:r>
    </w:p>
    <w:p w:rsidR="00A97187" w:rsidRPr="004A14B5" w:rsidRDefault="00A97187" w:rsidP="003F1AB8">
      <w:pPr>
        <w:numPr>
          <w:ilvl w:val="1"/>
          <w:numId w:val="19"/>
        </w:numPr>
        <w:shd w:val="clear" w:color="auto" w:fill="FFFFFF"/>
        <w:spacing w:after="0"/>
        <w:jc w:val="both"/>
        <w:rPr>
          <w:rFonts w:cstheme="majorBidi"/>
          <w:szCs w:val="24"/>
        </w:rPr>
      </w:pPr>
      <w:r w:rsidRPr="004A14B5">
        <w:rPr>
          <w:rFonts w:cstheme="majorBidi"/>
          <w:szCs w:val="24"/>
        </w:rPr>
        <w:t>NSP is applied to Bidirectional LM</w:t>
      </w:r>
    </w:p>
    <w:p w:rsidR="00D45829" w:rsidRPr="00D45829" w:rsidRDefault="00D45829" w:rsidP="00D45829">
      <w:pPr>
        <w:shd w:val="clear" w:color="auto" w:fill="FFFFFF"/>
        <w:spacing w:after="0"/>
        <w:rPr>
          <w:rFonts w:cstheme="majorBidi"/>
        </w:rPr>
      </w:pPr>
    </w:p>
    <w:p w:rsidR="00A97187" w:rsidRPr="00C81BFE" w:rsidRDefault="00AB1B96" w:rsidP="00EA446E">
      <w:pPr>
        <w:pStyle w:val="Heading2"/>
      </w:pPr>
      <w:bookmarkStart w:id="90" w:name="_Toc47269653"/>
      <w:bookmarkStart w:id="91" w:name="_Toc47814323"/>
      <w:r>
        <w:t>3</w:t>
      </w:r>
      <w:r w:rsidR="0019103B">
        <w:t>.7.4</w:t>
      </w:r>
      <w:r>
        <w:rPr>
          <w:noProof/>
          <w:lang w:val="en-GB"/>
        </w:rPr>
        <w:tab/>
      </w:r>
      <w:r w:rsidR="00A97187" w:rsidRPr="00C81BFE">
        <w:t>Pre-training Setup</w:t>
      </w:r>
      <w:bookmarkEnd w:id="90"/>
      <w:bookmarkEnd w:id="91"/>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 xml:space="preserve">Per one training batch, 1/3 is </w:t>
      </w:r>
      <w:proofErr w:type="spellStart"/>
      <w:r w:rsidRPr="003F1AB8">
        <w:rPr>
          <w:rFonts w:cstheme="majorBidi"/>
        </w:rPr>
        <w:t>bidrectional</w:t>
      </w:r>
      <w:proofErr w:type="spellEnd"/>
      <w:r w:rsidRPr="003F1AB8">
        <w:rPr>
          <w:rFonts w:cstheme="majorBidi"/>
        </w:rPr>
        <w:t xml:space="preserve"> LM objective, 1/3 is seq2seq LM objective, and the other 1/3 is unidirectional LM objective (left-to-right, right-to-left)</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The structure of the model </w:t>
      </w:r>
    </w:p>
    <w:p w:rsidR="00A97187" w:rsidRPr="003F1AB8" w:rsidRDefault="00A97187" w:rsidP="003F1AB8">
      <w:pPr>
        <w:numPr>
          <w:ilvl w:val="1"/>
          <w:numId w:val="20"/>
        </w:numPr>
        <w:shd w:val="clear" w:color="auto" w:fill="FFFFFF"/>
        <w:spacing w:after="0"/>
        <w:jc w:val="both"/>
        <w:rPr>
          <w:rFonts w:cstheme="majorBidi"/>
        </w:rPr>
      </w:pPr>
      <w:proofErr w:type="spellStart"/>
      <w:r w:rsidRPr="003F1AB8">
        <w:rPr>
          <w:rFonts w:cstheme="majorBidi"/>
        </w:rPr>
        <w:t>gelu</w:t>
      </w:r>
      <w:proofErr w:type="spellEnd"/>
      <w:r w:rsidRPr="003F1AB8">
        <w:rPr>
          <w:rFonts w:cstheme="majorBidi"/>
        </w:rPr>
        <w:t xml:space="preserve"> activation</w:t>
      </w:r>
    </w:p>
    <w:p w:rsidR="00A97187" w:rsidRPr="003F1AB8" w:rsidRDefault="00A97187" w:rsidP="003F1AB8">
      <w:pPr>
        <w:numPr>
          <w:ilvl w:val="1"/>
          <w:numId w:val="20"/>
        </w:numPr>
        <w:shd w:val="clear" w:color="auto" w:fill="FFFFFF"/>
        <w:spacing w:after="0"/>
        <w:jc w:val="both"/>
        <w:rPr>
          <w:rFonts w:cstheme="majorBidi"/>
        </w:rPr>
      </w:pPr>
      <w:r w:rsidRPr="003F1AB8">
        <w:rPr>
          <w:rFonts w:cstheme="majorBidi"/>
        </w:rPr>
        <w:t xml:space="preserve">24-layer transformer (340M </w:t>
      </w:r>
      <w:proofErr w:type="spellStart"/>
      <w:r w:rsidRPr="003F1AB8">
        <w:rPr>
          <w:rFonts w:cstheme="majorBidi"/>
        </w:rPr>
        <w:t>params</w:t>
      </w:r>
      <w:proofErr w:type="spellEnd"/>
      <w:r w:rsidRPr="003F1AB8">
        <w:rPr>
          <w:rFonts w:cstheme="majorBidi"/>
        </w:rPr>
        <w:t>)</w:t>
      </w:r>
    </w:p>
    <w:p w:rsidR="00A97187" w:rsidRPr="003F1AB8" w:rsidRDefault="00A97187" w:rsidP="003F1AB8">
      <w:pPr>
        <w:numPr>
          <w:ilvl w:val="2"/>
          <w:numId w:val="20"/>
        </w:numPr>
        <w:shd w:val="clear" w:color="auto" w:fill="FFFFFF"/>
        <w:spacing w:after="0"/>
        <w:jc w:val="both"/>
        <w:rPr>
          <w:rFonts w:cstheme="majorBidi"/>
        </w:rPr>
      </w:pPr>
      <w:r w:rsidRPr="003F1AB8">
        <w:rPr>
          <w:rFonts w:cstheme="majorBidi"/>
        </w:rPr>
        <w:t>with 1,024 hidden size</w:t>
      </w:r>
    </w:p>
    <w:p w:rsidR="00A97187" w:rsidRPr="003F1AB8" w:rsidRDefault="00A97187" w:rsidP="003F1AB8">
      <w:pPr>
        <w:numPr>
          <w:ilvl w:val="2"/>
          <w:numId w:val="20"/>
        </w:numPr>
        <w:shd w:val="clear" w:color="auto" w:fill="FFFFFF"/>
        <w:spacing w:after="0"/>
        <w:jc w:val="both"/>
        <w:rPr>
          <w:rFonts w:cstheme="majorBidi"/>
        </w:rPr>
      </w:pPr>
      <w:r w:rsidRPr="003F1AB8">
        <w:rPr>
          <w:rFonts w:cstheme="majorBidi"/>
        </w:rPr>
        <w:t>16 attention heads</w:t>
      </w:r>
    </w:p>
    <w:p w:rsidR="00A97187" w:rsidRPr="004A14B5" w:rsidRDefault="00A97187" w:rsidP="003F1AB8">
      <w:pPr>
        <w:numPr>
          <w:ilvl w:val="1"/>
          <w:numId w:val="20"/>
        </w:numPr>
        <w:shd w:val="clear" w:color="auto" w:fill="FFFFFF"/>
        <w:spacing w:after="0"/>
        <w:jc w:val="both"/>
        <w:rPr>
          <w:rFonts w:cstheme="majorBidi"/>
          <w:szCs w:val="24"/>
        </w:rPr>
      </w:pPr>
      <w:r w:rsidRPr="004A14B5">
        <w:rPr>
          <w:rStyle w:val="HTMLCode"/>
          <w:rFonts w:asciiTheme="majorBidi" w:eastAsiaTheme="minorHAnsi" w:hAnsiTheme="majorBidi" w:cstheme="majorBidi"/>
          <w:sz w:val="24"/>
          <w:szCs w:val="24"/>
          <w:shd w:val="clear" w:color="auto" w:fill="F8F8F8"/>
        </w:rPr>
        <w:t xml:space="preserve">weight matrix of the </w:t>
      </w:r>
      <w:proofErr w:type="spellStart"/>
      <w:r w:rsidRPr="004A14B5">
        <w:rPr>
          <w:rStyle w:val="HTMLCode"/>
          <w:rFonts w:asciiTheme="majorBidi" w:eastAsiaTheme="minorHAnsi" w:hAnsiTheme="majorBidi" w:cstheme="majorBidi"/>
          <w:sz w:val="24"/>
          <w:szCs w:val="24"/>
          <w:shd w:val="clear" w:color="auto" w:fill="F8F8F8"/>
        </w:rPr>
        <w:t>softmax</w:t>
      </w:r>
      <w:proofErr w:type="spellEnd"/>
      <w:r w:rsidRPr="004A14B5">
        <w:rPr>
          <w:rStyle w:val="HTMLCode"/>
          <w:rFonts w:asciiTheme="majorBidi" w:eastAsiaTheme="minorHAnsi" w:hAnsiTheme="majorBidi" w:cstheme="majorBidi"/>
          <w:sz w:val="24"/>
          <w:szCs w:val="24"/>
          <w:shd w:val="clear" w:color="auto" w:fill="F8F8F8"/>
        </w:rPr>
        <w:t xml:space="preserve"> classifier is tied </w:t>
      </w:r>
      <w:proofErr w:type="spellStart"/>
      <w:r w:rsidRPr="004A14B5">
        <w:rPr>
          <w:rStyle w:val="HTMLCode"/>
          <w:rFonts w:asciiTheme="majorBidi" w:eastAsiaTheme="minorHAnsi" w:hAnsiTheme="majorBidi" w:cstheme="majorBidi"/>
          <w:sz w:val="24"/>
          <w:szCs w:val="24"/>
          <w:shd w:val="clear" w:color="auto" w:fill="F8F8F8"/>
        </w:rPr>
        <w:t>wtih</w:t>
      </w:r>
      <w:proofErr w:type="spellEnd"/>
      <w:r w:rsidRPr="004A14B5">
        <w:rPr>
          <w:rStyle w:val="HTMLCode"/>
          <w:rFonts w:asciiTheme="majorBidi" w:eastAsiaTheme="minorHAnsi" w:hAnsiTheme="majorBidi" w:cstheme="majorBidi"/>
          <w:sz w:val="24"/>
          <w:szCs w:val="24"/>
          <w:shd w:val="clear" w:color="auto" w:fill="F8F8F8"/>
        </w:rPr>
        <w:t xml:space="preserve"> token </w:t>
      </w:r>
      <w:proofErr w:type="spellStart"/>
      <w:r w:rsidRPr="004A14B5">
        <w:rPr>
          <w:rStyle w:val="HTMLCode"/>
          <w:rFonts w:asciiTheme="majorBidi" w:eastAsiaTheme="minorHAnsi" w:hAnsiTheme="majorBidi" w:cstheme="majorBidi"/>
          <w:sz w:val="24"/>
          <w:szCs w:val="24"/>
          <w:shd w:val="clear" w:color="auto" w:fill="F8F8F8"/>
        </w:rPr>
        <w:t>embeddings</w:t>
      </w:r>
      <w:proofErr w:type="spellEnd"/>
    </w:p>
    <w:p w:rsidR="008D6B31" w:rsidRDefault="008D6B31" w:rsidP="00A60649">
      <w:pPr>
        <w:shd w:val="clear" w:color="auto" w:fill="FFFFFF"/>
        <w:spacing w:after="0"/>
        <w:jc w:val="both"/>
        <w:rPr>
          <w:rStyle w:val="mjx-char"/>
          <w:rFonts w:cstheme="majorBidi"/>
          <w:bdr w:val="none" w:sz="0" w:space="0" w:color="auto" w:frame="1"/>
        </w:rPr>
      </w:pPr>
    </w:p>
    <w:p w:rsidR="00A97187" w:rsidRPr="003F1AB8" w:rsidRDefault="00A60649" w:rsidP="00A60649">
      <w:pPr>
        <w:shd w:val="clear" w:color="auto" w:fill="FFFFFF"/>
        <w:spacing w:after="0"/>
        <w:jc w:val="both"/>
        <w:rPr>
          <w:rFonts w:cstheme="majorBidi"/>
        </w:rPr>
      </w:pPr>
      <w:r>
        <w:rPr>
          <w:rStyle w:val="mjx-char"/>
          <w:rFonts w:cstheme="majorBidi"/>
          <w:bdr w:val="none" w:sz="0" w:space="0" w:color="auto" w:frame="1"/>
        </w:rPr>
        <w:lastRenderedPageBreak/>
        <w:t>BERT</w:t>
      </w:r>
      <w:r w:rsidR="004A14B5">
        <w:rPr>
          <w:rStyle w:val="mjxassistivemathml"/>
          <w:rFonts w:cstheme="majorBidi"/>
          <w:bdr w:val="none" w:sz="0" w:space="0" w:color="auto" w:frame="1"/>
        </w:rPr>
        <w:t xml:space="preserve"> is i</w:t>
      </w:r>
      <w:r w:rsidR="00A97187" w:rsidRPr="003F1AB8">
        <w:rPr>
          <w:rFonts w:cstheme="majorBidi"/>
        </w:rPr>
        <w:t>nitialized with the weight of</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 xml:space="preserve">Corpus uses English Wikipedia and </w:t>
      </w:r>
      <w:proofErr w:type="spellStart"/>
      <w:r w:rsidRPr="003F1AB8">
        <w:rPr>
          <w:rFonts w:cstheme="majorBidi"/>
        </w:rPr>
        <w:t>BookCorpus</w:t>
      </w:r>
      <w:proofErr w:type="spellEnd"/>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Vocab size: 28,996</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 xml:space="preserve">Maximum lengths of input </w:t>
      </w:r>
      <w:proofErr w:type="spellStart"/>
      <w:r w:rsidRPr="003F1AB8">
        <w:rPr>
          <w:rFonts w:cstheme="majorBidi"/>
        </w:rPr>
        <w:t>seq</w:t>
      </w:r>
      <w:proofErr w:type="spellEnd"/>
      <w:r w:rsidRPr="003F1AB8">
        <w:rPr>
          <w:rFonts w:cstheme="majorBidi"/>
        </w:rPr>
        <w:t>: 512</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 xml:space="preserve">Masking </w:t>
      </w:r>
      <w:proofErr w:type="spellStart"/>
      <w:r w:rsidRPr="003F1AB8">
        <w:rPr>
          <w:rFonts w:cstheme="majorBidi"/>
        </w:rPr>
        <w:t>Prob</w:t>
      </w:r>
      <w:proofErr w:type="spellEnd"/>
      <w:r w:rsidRPr="003F1AB8">
        <w:rPr>
          <w:rFonts w:cstheme="majorBidi"/>
        </w:rPr>
        <w:t>: 15%</w:t>
      </w:r>
    </w:p>
    <w:p w:rsidR="00A97187" w:rsidRPr="003F1AB8" w:rsidRDefault="00A97187" w:rsidP="003F1AB8">
      <w:pPr>
        <w:numPr>
          <w:ilvl w:val="1"/>
          <w:numId w:val="20"/>
        </w:numPr>
        <w:shd w:val="clear" w:color="auto" w:fill="FFFFFF"/>
        <w:spacing w:after="0"/>
        <w:jc w:val="both"/>
        <w:rPr>
          <w:rFonts w:cstheme="majorBidi"/>
        </w:rPr>
      </w:pPr>
      <w:r w:rsidRPr="003F1AB8">
        <w:rPr>
          <w:rFonts w:cstheme="majorBidi"/>
        </w:rPr>
        <w:t>80%: [MASK]</w:t>
      </w:r>
    </w:p>
    <w:p w:rsidR="00A97187" w:rsidRPr="003F1AB8" w:rsidRDefault="00A97187" w:rsidP="003F1AB8">
      <w:pPr>
        <w:numPr>
          <w:ilvl w:val="1"/>
          <w:numId w:val="20"/>
        </w:numPr>
        <w:shd w:val="clear" w:color="auto" w:fill="FFFFFF"/>
        <w:spacing w:after="0"/>
        <w:jc w:val="both"/>
        <w:rPr>
          <w:rFonts w:cstheme="majorBidi"/>
        </w:rPr>
      </w:pPr>
      <w:r w:rsidRPr="003F1AB8">
        <w:rPr>
          <w:rFonts w:cstheme="majorBidi"/>
        </w:rPr>
        <w:t>10%: random token</w:t>
      </w:r>
    </w:p>
    <w:p w:rsidR="00A97187" w:rsidRPr="003F1AB8" w:rsidRDefault="00A97187" w:rsidP="003F1AB8">
      <w:pPr>
        <w:numPr>
          <w:ilvl w:val="1"/>
          <w:numId w:val="20"/>
        </w:numPr>
        <w:shd w:val="clear" w:color="auto" w:fill="FFFFFF"/>
        <w:spacing w:after="0"/>
        <w:jc w:val="both"/>
        <w:rPr>
          <w:rFonts w:cstheme="majorBidi"/>
        </w:rPr>
      </w:pPr>
      <w:r w:rsidRPr="003F1AB8">
        <w:rPr>
          <w:rFonts w:cstheme="majorBidi"/>
        </w:rPr>
        <w:t>10%: original token</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When masking, 80% is masked with one token and the remaining 20% ​​is masked with bigram or trigram.</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Optimizer:</w:t>
      </w:r>
    </w:p>
    <w:p w:rsidR="00A97187" w:rsidRPr="003F1AB8" w:rsidRDefault="00A97187" w:rsidP="003F1AB8">
      <w:pPr>
        <w:numPr>
          <w:ilvl w:val="1"/>
          <w:numId w:val="20"/>
        </w:numPr>
        <w:shd w:val="clear" w:color="auto" w:fill="FFFFFF"/>
        <w:spacing w:after="0"/>
        <w:jc w:val="both"/>
        <w:rPr>
          <w:rFonts w:cstheme="majorBidi"/>
        </w:rPr>
      </w:pPr>
      <w:r w:rsidRPr="003F1AB8">
        <w:rPr>
          <w:rFonts w:cstheme="majorBidi"/>
        </w:rPr>
        <w:t>Adam: </w:t>
      </w:r>
      <w:r w:rsidRPr="003F1AB8">
        <w:rPr>
          <w:rStyle w:val="mjx-char"/>
          <w:rFonts w:cstheme="majorBidi"/>
          <w:bdr w:val="none" w:sz="0" w:space="0" w:color="auto" w:frame="1"/>
        </w:rPr>
        <w:t>b1=0.</w:t>
      </w:r>
      <w:proofErr w:type="gramStart"/>
      <w:r w:rsidRPr="003F1AB8">
        <w:rPr>
          <w:rStyle w:val="mjx-char"/>
          <w:rFonts w:cstheme="majorBidi"/>
          <w:bdr w:val="none" w:sz="0" w:space="0" w:color="auto" w:frame="1"/>
        </w:rPr>
        <w:t>9,b</w:t>
      </w:r>
      <w:proofErr w:type="gramEnd"/>
      <w:r w:rsidRPr="003F1AB8">
        <w:rPr>
          <w:rStyle w:val="mjx-char"/>
          <w:rFonts w:cstheme="majorBidi"/>
          <w:bdr w:val="none" w:sz="0" w:space="0" w:color="auto" w:frame="1"/>
        </w:rPr>
        <w:t>2=0.999</w:t>
      </w:r>
      <w:r w:rsidRPr="003F1AB8">
        <w:rPr>
          <w:rStyle w:val="mjxassistivemathml"/>
          <w:rFonts w:cstheme="majorBidi"/>
          <w:bdr w:val="none" w:sz="0" w:space="0" w:color="auto" w:frame="1"/>
        </w:rPr>
        <w:t>b1=0.9,b2=0.999</w:t>
      </w:r>
    </w:p>
    <w:p w:rsidR="00A97187" w:rsidRPr="003F1AB8" w:rsidRDefault="00A97187" w:rsidP="003F1AB8">
      <w:pPr>
        <w:numPr>
          <w:ilvl w:val="1"/>
          <w:numId w:val="20"/>
        </w:numPr>
        <w:shd w:val="clear" w:color="auto" w:fill="FFFFFF"/>
        <w:spacing w:after="0"/>
        <w:jc w:val="both"/>
        <w:rPr>
          <w:rFonts w:cstheme="majorBidi"/>
        </w:rPr>
      </w:pPr>
      <w:proofErr w:type="spellStart"/>
      <w:r w:rsidRPr="003F1AB8">
        <w:rPr>
          <w:rFonts w:cstheme="majorBidi"/>
        </w:rPr>
        <w:t>lr</w:t>
      </w:r>
      <w:proofErr w:type="spellEnd"/>
      <w:r w:rsidRPr="003F1AB8">
        <w:rPr>
          <w:rFonts w:cstheme="majorBidi"/>
        </w:rPr>
        <w:t>: 3e-5</w:t>
      </w:r>
    </w:p>
    <w:p w:rsidR="00A97187" w:rsidRPr="003F1AB8" w:rsidRDefault="00A97187" w:rsidP="003F1AB8">
      <w:pPr>
        <w:numPr>
          <w:ilvl w:val="1"/>
          <w:numId w:val="20"/>
        </w:numPr>
        <w:shd w:val="clear" w:color="auto" w:fill="FFFFFF"/>
        <w:spacing w:after="0"/>
        <w:jc w:val="both"/>
        <w:rPr>
          <w:rFonts w:cstheme="majorBidi"/>
        </w:rPr>
      </w:pPr>
      <w:r w:rsidRPr="003F1AB8">
        <w:rPr>
          <w:rFonts w:cstheme="majorBidi"/>
        </w:rPr>
        <w:t>warm up: first 40,000 steps (and linear decay)</w:t>
      </w:r>
    </w:p>
    <w:p w:rsidR="00A97187" w:rsidRPr="003F1AB8" w:rsidRDefault="00A97187" w:rsidP="003F1AB8">
      <w:pPr>
        <w:numPr>
          <w:ilvl w:val="1"/>
          <w:numId w:val="20"/>
        </w:numPr>
        <w:shd w:val="clear" w:color="auto" w:fill="FFFFFF"/>
        <w:spacing w:after="0"/>
        <w:jc w:val="both"/>
        <w:rPr>
          <w:rFonts w:cstheme="majorBidi"/>
        </w:rPr>
      </w:pPr>
      <w:r w:rsidRPr="003F1AB8">
        <w:rPr>
          <w:rFonts w:cstheme="majorBidi"/>
        </w:rPr>
        <w:t>weight decay: 0.01</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Dropout rate: 0.1</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Batch size: 330 (</w:t>
      </w:r>
      <w:del w:id="92" w:author="Unknown">
        <w:r w:rsidRPr="003F1AB8">
          <w:rPr>
            <w:rFonts w:cstheme="majorBidi"/>
          </w:rPr>
          <w:delText>Peculiar</w:delText>
        </w:r>
      </w:del>
      <w:r w:rsidRPr="003F1AB8">
        <w:rPr>
          <w:rFonts w:cstheme="majorBidi"/>
        </w:rPr>
        <w:t>)</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pre-training procedure runs: 770,000 steps</w:t>
      </w:r>
    </w:p>
    <w:p w:rsidR="00A97187" w:rsidRPr="003F1AB8" w:rsidRDefault="00A97187" w:rsidP="003F1AB8">
      <w:pPr>
        <w:numPr>
          <w:ilvl w:val="0"/>
          <w:numId w:val="20"/>
        </w:numPr>
        <w:shd w:val="clear" w:color="auto" w:fill="FFFFFF"/>
        <w:spacing w:after="0"/>
        <w:jc w:val="both"/>
        <w:rPr>
          <w:rFonts w:cstheme="majorBidi"/>
        </w:rPr>
      </w:pPr>
      <w:r w:rsidRPr="003F1AB8">
        <w:rPr>
          <w:rFonts w:cstheme="majorBidi"/>
        </w:rPr>
        <w:t>time: 7 hours for 10,000 steps</w:t>
      </w:r>
    </w:p>
    <w:p w:rsidR="00A97187" w:rsidRDefault="00D45829" w:rsidP="003F1AB8">
      <w:pPr>
        <w:numPr>
          <w:ilvl w:val="0"/>
          <w:numId w:val="20"/>
        </w:numPr>
        <w:shd w:val="clear" w:color="auto" w:fill="FFFFFF"/>
        <w:spacing w:after="0"/>
        <w:jc w:val="both"/>
        <w:rPr>
          <w:rFonts w:cstheme="majorBidi"/>
        </w:rPr>
      </w:pPr>
      <w:r w:rsidRPr="003F1AB8">
        <w:rPr>
          <w:rFonts w:cstheme="majorBidi"/>
        </w:rPr>
        <w:t>GPUs: 8 NV</w:t>
      </w:r>
      <w:r w:rsidR="00A97187" w:rsidRPr="003F1AB8">
        <w:rPr>
          <w:rFonts w:cstheme="majorBidi"/>
        </w:rPr>
        <w:t xml:space="preserve">idia </w:t>
      </w:r>
      <w:proofErr w:type="spellStart"/>
      <w:r w:rsidR="00A97187" w:rsidRPr="003F1AB8">
        <w:rPr>
          <w:rFonts w:cstheme="majorBidi"/>
        </w:rPr>
        <w:t>Telsa</w:t>
      </w:r>
      <w:proofErr w:type="spellEnd"/>
      <w:r w:rsidR="00A97187" w:rsidRPr="003F1AB8">
        <w:rPr>
          <w:rFonts w:cstheme="majorBidi"/>
        </w:rPr>
        <w:t xml:space="preserve"> V100 32GB</w:t>
      </w:r>
    </w:p>
    <w:p w:rsidR="00D45829" w:rsidRPr="00D45829" w:rsidRDefault="00D45829" w:rsidP="00232181">
      <w:pPr>
        <w:shd w:val="clear" w:color="auto" w:fill="FFFFFF"/>
        <w:spacing w:after="0"/>
        <w:rPr>
          <w:rFonts w:cstheme="majorBidi"/>
        </w:rPr>
      </w:pPr>
    </w:p>
    <w:p w:rsidR="00A97187" w:rsidRPr="00D45829" w:rsidRDefault="00A97187" w:rsidP="00D45829">
      <w:pPr>
        <w:pStyle w:val="Heading2"/>
        <w:spacing w:before="0"/>
      </w:pPr>
      <w:r w:rsidRPr="00D45829">
        <w:t xml:space="preserve"> </w:t>
      </w:r>
      <w:bookmarkStart w:id="93" w:name="_Toc47269654"/>
      <w:bookmarkStart w:id="94" w:name="_Toc47814324"/>
      <w:r w:rsidR="00AB1B96">
        <w:t>3</w:t>
      </w:r>
      <w:r w:rsidR="0019103B">
        <w:t>.7.5</w:t>
      </w:r>
      <w:r w:rsidR="0019103B">
        <w:rPr>
          <w:noProof/>
          <w:lang w:val="en-GB"/>
        </w:rPr>
        <w:tab/>
      </w:r>
      <w:r w:rsidRPr="00D45829">
        <w:t>Fine-tuning on Downstream NLU and NLG Tasks</w:t>
      </w:r>
      <w:bookmarkEnd w:id="93"/>
      <w:bookmarkEnd w:id="94"/>
    </w:p>
    <w:p w:rsidR="00A97187" w:rsidRPr="00C56D7E" w:rsidRDefault="00A97187" w:rsidP="003F1AB8">
      <w:pPr>
        <w:numPr>
          <w:ilvl w:val="0"/>
          <w:numId w:val="21"/>
        </w:numPr>
        <w:shd w:val="clear" w:color="auto" w:fill="FFFFFF"/>
        <w:spacing w:after="0"/>
        <w:jc w:val="both"/>
        <w:rPr>
          <w:rFonts w:cstheme="majorBidi"/>
          <w:szCs w:val="24"/>
        </w:rPr>
      </w:pPr>
      <w:r w:rsidRPr="00C56D7E">
        <w:rPr>
          <w:rFonts w:cstheme="majorBidi"/>
          <w:szCs w:val="24"/>
        </w:rPr>
        <w:t>For NLU task, fine-tuning like BERT</w:t>
      </w:r>
    </w:p>
    <w:p w:rsidR="00A97187" w:rsidRPr="00C56D7E" w:rsidRDefault="00A97187" w:rsidP="003F1AB8">
      <w:pPr>
        <w:numPr>
          <w:ilvl w:val="1"/>
          <w:numId w:val="21"/>
        </w:numPr>
        <w:shd w:val="clear" w:color="auto" w:fill="FFFFFF"/>
        <w:spacing w:after="0"/>
        <w:jc w:val="both"/>
        <w:rPr>
          <w:rFonts w:cstheme="majorBidi"/>
          <w:szCs w:val="24"/>
        </w:rPr>
      </w:pPr>
      <w:r w:rsidRPr="00C56D7E">
        <w:rPr>
          <w:rFonts w:cstheme="majorBidi"/>
          <w:szCs w:val="24"/>
        </w:rPr>
        <w:t>[SOS] vector for tokens </w:t>
      </w:r>
      <w:r w:rsidRPr="00C56D7E">
        <w:rPr>
          <w:rStyle w:val="mjx-char"/>
          <w:rFonts w:cstheme="majorBidi"/>
          <w:szCs w:val="24"/>
          <w:bdr w:val="none" w:sz="0" w:space="0" w:color="auto" w:frame="1"/>
        </w:rPr>
        <w:t>hL1</w:t>
      </w:r>
      <w:r w:rsidRPr="00C56D7E">
        <w:rPr>
          <w:rStyle w:val="mjxassistivemathml"/>
          <w:rFonts w:cstheme="majorBidi"/>
          <w:szCs w:val="24"/>
          <w:bdr w:val="none" w:sz="0" w:space="0" w:color="auto" w:frame="1"/>
        </w:rPr>
        <w:t>h1L</w:t>
      </w:r>
      <w:r w:rsidRPr="00C56D7E">
        <w:rPr>
          <w:rFonts w:cstheme="majorBidi"/>
          <w:szCs w:val="24"/>
        </w:rPr>
        <w:t xml:space="preserve">Attach a randomly initialized </w:t>
      </w:r>
      <w:proofErr w:type="spellStart"/>
      <w:r w:rsidRPr="00C56D7E">
        <w:rPr>
          <w:rFonts w:cstheme="majorBidi"/>
          <w:szCs w:val="24"/>
        </w:rPr>
        <w:t>softmax</w:t>
      </w:r>
      <w:proofErr w:type="spellEnd"/>
      <w:r w:rsidRPr="00C56D7E">
        <w:rPr>
          <w:rFonts w:cstheme="majorBidi"/>
          <w:szCs w:val="24"/>
        </w:rPr>
        <w:t xml:space="preserve"> classifier to</w:t>
      </w:r>
    </w:p>
    <w:p w:rsidR="00A97187" w:rsidRPr="00C56D7E" w:rsidRDefault="00A97187" w:rsidP="003F1AB8">
      <w:pPr>
        <w:numPr>
          <w:ilvl w:val="0"/>
          <w:numId w:val="21"/>
        </w:numPr>
        <w:shd w:val="clear" w:color="auto" w:fill="FFFFFF"/>
        <w:spacing w:after="0"/>
        <w:jc w:val="both"/>
        <w:rPr>
          <w:rFonts w:cstheme="majorBidi"/>
          <w:szCs w:val="24"/>
        </w:rPr>
      </w:pPr>
      <w:r w:rsidRPr="00C56D7E">
        <w:rPr>
          <w:rFonts w:cstheme="majorBidi"/>
          <w:szCs w:val="24"/>
        </w:rPr>
        <w:t>Similar to seq2seq task for NLG tasks</w:t>
      </w:r>
    </w:p>
    <w:p w:rsidR="00A97187" w:rsidRPr="00C56D7E" w:rsidRDefault="00A97187" w:rsidP="003F1AB8">
      <w:pPr>
        <w:numPr>
          <w:ilvl w:val="1"/>
          <w:numId w:val="21"/>
        </w:numPr>
        <w:shd w:val="clear" w:color="auto" w:fill="FFFFFF"/>
        <w:spacing w:after="0"/>
        <w:jc w:val="both"/>
        <w:rPr>
          <w:rFonts w:cstheme="majorBidi"/>
          <w:szCs w:val="24"/>
        </w:rPr>
      </w:pPr>
      <w:r w:rsidRPr="00C56D7E">
        <w:rPr>
          <w:rFonts w:cstheme="majorBidi"/>
          <w:szCs w:val="24"/>
        </w:rPr>
        <w:t>Notation</w:t>
      </w:r>
    </w:p>
    <w:p w:rsidR="00A97187" w:rsidRPr="00C56D7E" w:rsidRDefault="00A97187" w:rsidP="003F1AB8">
      <w:pPr>
        <w:numPr>
          <w:ilvl w:val="2"/>
          <w:numId w:val="21"/>
        </w:numPr>
        <w:shd w:val="clear" w:color="auto" w:fill="FFFFFF"/>
        <w:spacing w:after="0"/>
        <w:jc w:val="both"/>
        <w:rPr>
          <w:rFonts w:cstheme="majorBidi"/>
          <w:szCs w:val="24"/>
        </w:rPr>
      </w:pPr>
      <w:r w:rsidRPr="00C56D7E">
        <w:rPr>
          <w:rFonts w:cstheme="majorBidi"/>
          <w:szCs w:val="24"/>
        </w:rPr>
        <w:t>S1: source sequence</w:t>
      </w:r>
    </w:p>
    <w:p w:rsidR="00A97187" w:rsidRPr="00C56D7E" w:rsidRDefault="00A97187" w:rsidP="003F1AB8">
      <w:pPr>
        <w:numPr>
          <w:ilvl w:val="2"/>
          <w:numId w:val="21"/>
        </w:numPr>
        <w:shd w:val="clear" w:color="auto" w:fill="FFFFFF"/>
        <w:spacing w:after="0"/>
        <w:jc w:val="both"/>
        <w:rPr>
          <w:rFonts w:cstheme="majorBidi"/>
          <w:szCs w:val="24"/>
        </w:rPr>
      </w:pPr>
      <w:r w:rsidRPr="00C56D7E">
        <w:rPr>
          <w:rFonts w:cstheme="majorBidi"/>
          <w:szCs w:val="24"/>
        </w:rPr>
        <w:t>S2: target sequence</w:t>
      </w:r>
    </w:p>
    <w:p w:rsidR="00A97187" w:rsidRPr="00C56D7E" w:rsidRDefault="00A97187" w:rsidP="003F1AB8">
      <w:pPr>
        <w:numPr>
          <w:ilvl w:val="1"/>
          <w:numId w:val="21"/>
        </w:numPr>
        <w:shd w:val="clear" w:color="auto" w:fill="FFFFFF"/>
        <w:spacing w:after="0"/>
        <w:jc w:val="both"/>
        <w:rPr>
          <w:rFonts w:cstheme="majorBidi"/>
          <w:szCs w:val="24"/>
        </w:rPr>
      </w:pPr>
      <w:r w:rsidRPr="00C56D7E">
        <w:rPr>
          <w:rFonts w:cstheme="majorBidi"/>
          <w:szCs w:val="24"/>
        </w:rPr>
        <w:t>Pack into one</w:t>
      </w:r>
    </w:p>
    <w:p w:rsidR="00A97187" w:rsidRPr="00C56D7E" w:rsidRDefault="00A97187" w:rsidP="003F1AB8">
      <w:pPr>
        <w:numPr>
          <w:ilvl w:val="2"/>
          <w:numId w:val="21"/>
        </w:numPr>
        <w:shd w:val="clear" w:color="auto" w:fill="FFFFFF"/>
        <w:spacing w:after="0"/>
        <w:jc w:val="both"/>
        <w:rPr>
          <w:rFonts w:cstheme="majorBidi"/>
          <w:szCs w:val="24"/>
        </w:rPr>
      </w:pPr>
      <w:r w:rsidRPr="00C56D7E">
        <w:rPr>
          <w:rFonts w:cstheme="majorBidi"/>
          <w:szCs w:val="24"/>
        </w:rPr>
        <w:t>"[SOS] S1 [them], S2 [them]"</w:t>
      </w:r>
    </w:p>
    <w:p w:rsidR="00A97187" w:rsidRPr="00C56D7E" w:rsidRDefault="00A97187" w:rsidP="003F1AB8">
      <w:pPr>
        <w:numPr>
          <w:ilvl w:val="1"/>
          <w:numId w:val="21"/>
        </w:numPr>
        <w:shd w:val="clear" w:color="auto" w:fill="FFFFFF"/>
        <w:spacing w:after="0"/>
        <w:jc w:val="both"/>
        <w:rPr>
          <w:rFonts w:cstheme="majorBidi"/>
          <w:szCs w:val="24"/>
        </w:rPr>
      </w:pPr>
      <w:r w:rsidRPr="00C56D7E">
        <w:rPr>
          <w:rFonts w:cstheme="majorBidi"/>
          <w:szCs w:val="24"/>
        </w:rPr>
        <w:t>fine-tuning method:</w:t>
      </w:r>
    </w:p>
    <w:p w:rsidR="00A97187" w:rsidRPr="00C56D7E" w:rsidRDefault="00A97187" w:rsidP="003F1AB8">
      <w:pPr>
        <w:numPr>
          <w:ilvl w:val="2"/>
          <w:numId w:val="21"/>
        </w:numPr>
        <w:shd w:val="clear" w:color="auto" w:fill="FFFFFF"/>
        <w:spacing w:after="0"/>
        <w:jc w:val="both"/>
        <w:rPr>
          <w:rFonts w:cstheme="majorBidi"/>
          <w:szCs w:val="24"/>
        </w:rPr>
      </w:pPr>
      <w:r w:rsidRPr="00C56D7E">
        <w:rPr>
          <w:rFonts w:cstheme="majorBidi"/>
          <w:szCs w:val="24"/>
        </w:rPr>
        <w:t>Learn to match the tokens in the target sequence after randomly masking them at a</w:t>
      </w:r>
      <w:r w:rsidR="00132113" w:rsidRPr="00C56D7E">
        <w:rPr>
          <w:rFonts w:cstheme="majorBidi"/>
          <w:szCs w:val="24"/>
        </w:rPr>
        <w:t xml:space="preserve"> specific rate (</w:t>
      </w:r>
      <w:r w:rsidRPr="00C56D7E">
        <w:rPr>
          <w:rStyle w:val="HTMLCode"/>
          <w:rFonts w:asciiTheme="majorBidi" w:eastAsiaTheme="minorHAnsi" w:hAnsiTheme="majorBidi" w:cstheme="majorBidi"/>
          <w:sz w:val="24"/>
          <w:szCs w:val="24"/>
          <w:shd w:val="clear" w:color="auto" w:fill="F8F8F8"/>
        </w:rPr>
        <w:t>masking some percentage of tokens in the target sequence at random, and learning to recover the masked words.</w:t>
      </w:r>
      <w:r w:rsidRPr="00C56D7E">
        <w:rPr>
          <w:rFonts w:cstheme="majorBidi"/>
          <w:szCs w:val="24"/>
        </w:rPr>
        <w:t>)</w:t>
      </w:r>
    </w:p>
    <w:p w:rsidR="00A97187" w:rsidRPr="00C56D7E" w:rsidRDefault="00A97187" w:rsidP="003F1AB8">
      <w:pPr>
        <w:numPr>
          <w:ilvl w:val="2"/>
          <w:numId w:val="21"/>
        </w:numPr>
        <w:shd w:val="clear" w:color="auto" w:fill="FFFFFF"/>
        <w:spacing w:after="0"/>
        <w:jc w:val="both"/>
        <w:rPr>
          <w:rFonts w:cstheme="majorBidi"/>
          <w:szCs w:val="24"/>
        </w:rPr>
      </w:pPr>
      <w:r w:rsidRPr="00C56D7E">
        <w:rPr>
          <w:rFonts w:cstheme="majorBidi"/>
          <w:szCs w:val="24"/>
        </w:rPr>
        <w:t>The training objective is to maximize the likelihood of masked tokens given context</w:t>
      </w:r>
    </w:p>
    <w:p w:rsidR="00A97187" w:rsidRPr="00C56D7E" w:rsidRDefault="00A97187" w:rsidP="003F1AB8">
      <w:pPr>
        <w:numPr>
          <w:ilvl w:val="2"/>
          <w:numId w:val="21"/>
        </w:numPr>
        <w:shd w:val="clear" w:color="auto" w:fill="FFFFFF"/>
        <w:spacing w:after="0"/>
        <w:jc w:val="both"/>
        <w:rPr>
          <w:rFonts w:cstheme="majorBidi"/>
          <w:szCs w:val="24"/>
        </w:rPr>
      </w:pPr>
      <w:r w:rsidRPr="00C56D7E">
        <w:rPr>
          <w:rFonts w:cstheme="majorBidi"/>
          <w:szCs w:val="24"/>
        </w:rPr>
        <w:t xml:space="preserve">Masking is also good for [EOS], which is also used as a means to end generation, because the model can learn when </w:t>
      </w:r>
      <w:r w:rsidR="00132113" w:rsidRPr="00C56D7E">
        <w:rPr>
          <w:rFonts w:cstheme="majorBidi"/>
          <w:szCs w:val="24"/>
        </w:rPr>
        <w:t>to end the generation process (</w:t>
      </w:r>
      <w:r w:rsidRPr="00C56D7E">
        <w:rPr>
          <w:rStyle w:val="HTMLCode"/>
          <w:rFonts w:asciiTheme="majorBidi" w:eastAsiaTheme="minorHAnsi" w:hAnsiTheme="majorBidi" w:cstheme="majorBidi"/>
          <w:sz w:val="24"/>
          <w:szCs w:val="24"/>
          <w:shd w:val="clear" w:color="auto" w:fill="F8F8F8"/>
        </w:rPr>
        <w:t>It is worth noting that [EOS], which marks the end of the target sequence, can also be masked during fine-tuning, thus when this happens, the model learns when to emit [EOS] to terminate the generation process of the target sequence</w:t>
      </w:r>
      <w:r w:rsidR="00132113" w:rsidRPr="00C56D7E">
        <w:rPr>
          <w:rStyle w:val="HTMLCode"/>
          <w:rFonts w:asciiTheme="majorBidi" w:eastAsiaTheme="minorHAnsi" w:hAnsiTheme="majorBidi" w:cstheme="majorBidi"/>
          <w:sz w:val="24"/>
          <w:szCs w:val="24"/>
          <w:shd w:val="clear" w:color="auto" w:fill="F8F8F8"/>
        </w:rPr>
        <w:t>.</w:t>
      </w:r>
      <w:r w:rsidRPr="00C56D7E">
        <w:rPr>
          <w:rFonts w:cstheme="majorBidi"/>
          <w:szCs w:val="24"/>
        </w:rPr>
        <w:t>)</w:t>
      </w:r>
    </w:p>
    <w:p w:rsidR="00A97187" w:rsidRPr="00C56D7E" w:rsidRDefault="00A97187" w:rsidP="003F1AB8">
      <w:pPr>
        <w:numPr>
          <w:ilvl w:val="2"/>
          <w:numId w:val="22"/>
        </w:numPr>
        <w:shd w:val="clear" w:color="auto" w:fill="FFFFFF"/>
        <w:spacing w:after="0"/>
        <w:jc w:val="both"/>
        <w:rPr>
          <w:rFonts w:cstheme="majorBidi"/>
          <w:szCs w:val="24"/>
        </w:rPr>
      </w:pPr>
      <w:r w:rsidRPr="00C56D7E">
        <w:rPr>
          <w:rFonts w:cstheme="majorBidi"/>
          <w:szCs w:val="24"/>
        </w:rPr>
        <w:t xml:space="preserve"> Use content selector to select salient phrases</w:t>
      </w:r>
    </w:p>
    <w:p w:rsidR="00A97187" w:rsidRPr="00C56D7E" w:rsidRDefault="00D45829" w:rsidP="003F1AB8">
      <w:pPr>
        <w:numPr>
          <w:ilvl w:val="2"/>
          <w:numId w:val="23"/>
        </w:numPr>
        <w:shd w:val="clear" w:color="auto" w:fill="FFFFFF"/>
        <w:spacing w:after="0"/>
        <w:jc w:val="both"/>
        <w:rPr>
          <w:rFonts w:cstheme="majorBidi"/>
          <w:szCs w:val="24"/>
        </w:rPr>
      </w:pPr>
      <w:r w:rsidRPr="00C56D7E">
        <w:rPr>
          <w:rFonts w:cstheme="majorBidi"/>
          <w:szCs w:val="24"/>
        </w:rPr>
        <w:t>3 beam size</w:t>
      </w:r>
    </w:p>
    <w:p w:rsidR="00D45829" w:rsidRPr="00D45829" w:rsidRDefault="00D45829" w:rsidP="00D45829">
      <w:pPr>
        <w:shd w:val="clear" w:color="auto" w:fill="FFFFFF"/>
        <w:spacing w:after="0"/>
        <w:ind w:left="2160"/>
        <w:rPr>
          <w:rFonts w:cstheme="majorBidi"/>
        </w:rPr>
      </w:pPr>
    </w:p>
    <w:p w:rsidR="00A97187" w:rsidRPr="00C81BFE" w:rsidRDefault="00AB1B96" w:rsidP="00D45829">
      <w:pPr>
        <w:pStyle w:val="Heading2"/>
        <w:spacing w:before="0"/>
      </w:pPr>
      <w:bookmarkStart w:id="95" w:name="_Toc47269655"/>
      <w:bookmarkStart w:id="96" w:name="_Toc47814325"/>
      <w:r>
        <w:lastRenderedPageBreak/>
        <w:t>3</w:t>
      </w:r>
      <w:r w:rsidR="0019103B">
        <w:t>.7.6</w:t>
      </w:r>
      <w:r w:rsidR="0019103B">
        <w:rPr>
          <w:noProof/>
          <w:lang w:val="en-GB"/>
        </w:rPr>
        <w:tab/>
      </w:r>
      <w:r w:rsidR="00A97187" w:rsidRPr="00C81BFE">
        <w:t>Question Generation</w:t>
      </w:r>
      <w:bookmarkEnd w:id="95"/>
      <w:bookmarkEnd w:id="96"/>
    </w:p>
    <w:p w:rsidR="00A97187" w:rsidRDefault="00A97187" w:rsidP="00D45829">
      <w:pPr>
        <w:pStyle w:val="NormalWeb"/>
        <w:shd w:val="clear" w:color="auto" w:fill="FFFFFF"/>
        <w:spacing w:before="0" w:beforeAutospacing="0" w:after="0" w:afterAutospacing="0"/>
        <w:jc w:val="center"/>
        <w:rPr>
          <w:rFonts w:asciiTheme="majorBidi" w:hAnsiTheme="majorBidi" w:cstheme="majorBidi"/>
          <w:sz w:val="23"/>
          <w:szCs w:val="23"/>
        </w:rPr>
      </w:pPr>
      <w:r w:rsidRPr="00C81BFE">
        <w:rPr>
          <w:rFonts w:asciiTheme="majorBidi" w:hAnsiTheme="majorBidi" w:cstheme="majorBidi"/>
          <w:noProof/>
          <w:sz w:val="23"/>
          <w:szCs w:val="23"/>
        </w:rPr>
        <w:drawing>
          <wp:inline distT="0" distB="0" distL="0" distR="0" wp14:anchorId="0BD4F79A" wp14:editId="042B98E7">
            <wp:extent cx="4556760" cy="1927860"/>
            <wp:effectExtent l="0" t="0" r="0" b="0"/>
            <wp:docPr id="64" name="Picture 64" descr="https://eagle705.github.io/img/markdown-img-paste-20191220235643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eagle705.github.io/img/markdown-img-paste-20191220235643261.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b="29231"/>
                    <a:stretch/>
                  </pic:blipFill>
                  <pic:spPr bwMode="auto">
                    <a:xfrm>
                      <a:off x="0" y="0"/>
                      <a:ext cx="4556760" cy="1927860"/>
                    </a:xfrm>
                    <a:prstGeom prst="rect">
                      <a:avLst/>
                    </a:prstGeom>
                    <a:noFill/>
                    <a:ln>
                      <a:noFill/>
                    </a:ln>
                    <a:extLst>
                      <a:ext uri="{53640926-AAD7-44D8-BBD7-CCE9431645EC}">
                        <a14:shadowObscured xmlns:a14="http://schemas.microsoft.com/office/drawing/2010/main"/>
                      </a:ext>
                    </a:extLst>
                  </pic:spPr>
                </pic:pic>
              </a:graphicData>
            </a:graphic>
          </wp:inline>
        </w:drawing>
      </w:r>
    </w:p>
    <w:p w:rsidR="00232181" w:rsidRPr="00232181" w:rsidRDefault="00232181" w:rsidP="00232181">
      <w:pPr>
        <w:pStyle w:val="NormalWeb"/>
        <w:shd w:val="clear" w:color="auto" w:fill="FFFFFF"/>
        <w:spacing w:before="0" w:beforeAutospacing="0" w:after="0" w:afterAutospacing="0"/>
        <w:jc w:val="center"/>
        <w:rPr>
          <w:rFonts w:asciiTheme="majorBidi" w:hAnsiTheme="majorBidi" w:cstheme="majorBidi"/>
          <w:i/>
          <w:iCs/>
        </w:rPr>
      </w:pPr>
      <w:r w:rsidRPr="00232181">
        <w:rPr>
          <w:rFonts w:asciiTheme="majorBidi" w:hAnsiTheme="majorBidi" w:cstheme="majorBidi"/>
          <w:b/>
          <w:bCs/>
          <w:i/>
          <w:iCs/>
        </w:rPr>
        <w:t>Table 3.4</w:t>
      </w:r>
      <w:r w:rsidRPr="00232181">
        <w:rPr>
          <w:rFonts w:asciiTheme="majorBidi" w:hAnsiTheme="majorBidi" w:cstheme="majorBidi"/>
          <w:i/>
          <w:iCs/>
        </w:rPr>
        <w:t xml:space="preserve"> Question Generation results on </w:t>
      </w:r>
      <w:proofErr w:type="spellStart"/>
      <w:r w:rsidRPr="00232181">
        <w:rPr>
          <w:rFonts w:asciiTheme="majorBidi" w:hAnsiTheme="majorBidi" w:cstheme="majorBidi"/>
          <w:i/>
          <w:iCs/>
        </w:rPr>
        <w:t>SQuAD</w:t>
      </w:r>
      <w:proofErr w:type="spellEnd"/>
      <w:r>
        <w:rPr>
          <w:rFonts w:asciiTheme="majorBidi" w:hAnsiTheme="majorBidi" w:cstheme="majorBidi"/>
          <w:i/>
          <w:iCs/>
        </w:rPr>
        <w:t xml:space="preserve">. </w:t>
      </w:r>
      <w:r w:rsidRPr="00232181">
        <w:rPr>
          <w:rFonts w:asciiTheme="majorBidi" w:hAnsiTheme="majorBidi" w:cstheme="majorBidi"/>
          <w:i/>
          <w:iCs/>
        </w:rPr>
        <w:t>MTR is short for METEOR, and RG for ROUGE</w:t>
      </w:r>
      <w:r>
        <w:rPr>
          <w:rFonts w:asciiTheme="majorBidi" w:hAnsiTheme="majorBidi" w:cstheme="majorBidi"/>
          <w:i/>
          <w:iCs/>
        </w:rPr>
        <w:t xml:space="preserve">. </w:t>
      </w:r>
      <w:r w:rsidRPr="00232181">
        <w:rPr>
          <w:rFonts w:asciiTheme="majorBidi" w:hAnsiTheme="majorBidi" w:cstheme="majorBidi"/>
          <w:i/>
          <w:iCs/>
        </w:rPr>
        <w:t>Results in the groups use different data splits</w:t>
      </w:r>
    </w:p>
    <w:p w:rsidR="00232181" w:rsidRPr="00C81BFE" w:rsidRDefault="00232181" w:rsidP="00D45829">
      <w:pPr>
        <w:pStyle w:val="NormalWeb"/>
        <w:shd w:val="clear" w:color="auto" w:fill="FFFFFF"/>
        <w:spacing w:before="0" w:beforeAutospacing="0" w:after="0" w:afterAutospacing="0"/>
        <w:jc w:val="center"/>
        <w:rPr>
          <w:rFonts w:asciiTheme="majorBidi" w:hAnsiTheme="majorBidi" w:cstheme="majorBidi"/>
          <w:sz w:val="23"/>
          <w:szCs w:val="23"/>
        </w:rPr>
      </w:pPr>
    </w:p>
    <w:p w:rsidR="00A97187" w:rsidRPr="00D45829" w:rsidRDefault="00A97187" w:rsidP="003F1AB8">
      <w:pPr>
        <w:numPr>
          <w:ilvl w:val="0"/>
          <w:numId w:val="24"/>
        </w:numPr>
        <w:shd w:val="clear" w:color="auto" w:fill="FFFFFF"/>
        <w:spacing w:after="0"/>
        <w:jc w:val="both"/>
        <w:rPr>
          <w:rFonts w:cstheme="majorBidi"/>
        </w:rPr>
      </w:pPr>
      <w:r w:rsidRPr="00D45829">
        <w:rPr>
          <w:rFonts w:cstheme="majorBidi"/>
        </w:rPr>
        <w:t>Generating a question when passage and answer are given</w:t>
      </w:r>
    </w:p>
    <w:p w:rsidR="00A97187" w:rsidRPr="00D45829" w:rsidRDefault="00A97187" w:rsidP="003F1AB8">
      <w:pPr>
        <w:numPr>
          <w:ilvl w:val="0"/>
          <w:numId w:val="24"/>
        </w:numPr>
        <w:shd w:val="clear" w:color="auto" w:fill="FFFFFF"/>
        <w:spacing w:after="0"/>
        <w:jc w:val="both"/>
        <w:rPr>
          <w:rFonts w:cstheme="majorBidi"/>
        </w:rPr>
      </w:pPr>
      <w:r w:rsidRPr="00D45829">
        <w:rPr>
          <w:rFonts w:cstheme="majorBidi"/>
        </w:rPr>
        <w:t>Solved as seq2seq problem</w:t>
      </w:r>
    </w:p>
    <w:p w:rsidR="00A97187" w:rsidRPr="00D45829" w:rsidRDefault="00A97187" w:rsidP="003F1AB8">
      <w:pPr>
        <w:numPr>
          <w:ilvl w:val="1"/>
          <w:numId w:val="24"/>
        </w:numPr>
        <w:shd w:val="clear" w:color="auto" w:fill="FFFFFF"/>
        <w:spacing w:after="0"/>
        <w:jc w:val="both"/>
        <w:rPr>
          <w:rFonts w:cstheme="majorBidi"/>
        </w:rPr>
      </w:pPr>
      <w:r w:rsidRPr="00D45829">
        <w:rPr>
          <w:rFonts w:cstheme="majorBidi"/>
        </w:rPr>
        <w:t xml:space="preserve">1st </w:t>
      </w:r>
      <w:proofErr w:type="spellStart"/>
      <w:r w:rsidRPr="00D45829">
        <w:rPr>
          <w:rFonts w:cstheme="majorBidi"/>
        </w:rPr>
        <w:t>seg</w:t>
      </w:r>
      <w:proofErr w:type="spellEnd"/>
      <w:r w:rsidRPr="00D45829">
        <w:rPr>
          <w:rFonts w:cstheme="majorBidi"/>
        </w:rPr>
        <w:t>: input passage + answer</w:t>
      </w:r>
    </w:p>
    <w:p w:rsidR="00A97187" w:rsidRPr="00D45829" w:rsidRDefault="00A97187" w:rsidP="003F1AB8">
      <w:pPr>
        <w:numPr>
          <w:ilvl w:val="1"/>
          <w:numId w:val="24"/>
        </w:numPr>
        <w:shd w:val="clear" w:color="auto" w:fill="FFFFFF"/>
        <w:spacing w:after="0"/>
        <w:jc w:val="both"/>
        <w:rPr>
          <w:rFonts w:cstheme="majorBidi"/>
        </w:rPr>
      </w:pPr>
      <w:r w:rsidRPr="00D45829">
        <w:rPr>
          <w:rFonts w:cstheme="majorBidi"/>
        </w:rPr>
        <w:t xml:space="preserve">2nd </w:t>
      </w:r>
      <w:proofErr w:type="spellStart"/>
      <w:r w:rsidRPr="00D45829">
        <w:rPr>
          <w:rFonts w:cstheme="majorBidi"/>
        </w:rPr>
        <w:t>seg</w:t>
      </w:r>
      <w:proofErr w:type="spellEnd"/>
      <w:r w:rsidRPr="00D45829">
        <w:rPr>
          <w:rFonts w:cstheme="majorBidi"/>
        </w:rPr>
        <w:t>: generated question</w:t>
      </w:r>
    </w:p>
    <w:p w:rsidR="00A97187" w:rsidRPr="00D45829" w:rsidRDefault="00A97187" w:rsidP="003F1AB8">
      <w:pPr>
        <w:numPr>
          <w:ilvl w:val="0"/>
          <w:numId w:val="24"/>
        </w:numPr>
        <w:shd w:val="clear" w:color="auto" w:fill="FFFFFF"/>
        <w:spacing w:after="0"/>
        <w:jc w:val="both"/>
        <w:rPr>
          <w:rFonts w:cstheme="majorBidi"/>
        </w:rPr>
      </w:pPr>
      <w:proofErr w:type="spellStart"/>
      <w:r w:rsidRPr="00D45829">
        <w:rPr>
          <w:rFonts w:cstheme="majorBidi"/>
        </w:rPr>
        <w:t>SQuAD</w:t>
      </w:r>
      <w:proofErr w:type="spellEnd"/>
      <w:r w:rsidRPr="00D45829">
        <w:rPr>
          <w:rFonts w:cstheme="majorBidi"/>
        </w:rPr>
        <w:t xml:space="preserve"> 1.1 dataset is used as evaluation set</w:t>
      </w:r>
    </w:p>
    <w:p w:rsidR="00A97187" w:rsidRPr="00D45829" w:rsidRDefault="00A97187" w:rsidP="003F1AB8">
      <w:pPr>
        <w:numPr>
          <w:ilvl w:val="0"/>
          <w:numId w:val="24"/>
        </w:numPr>
        <w:shd w:val="clear" w:color="auto" w:fill="FFFFFF"/>
        <w:spacing w:after="0"/>
        <w:jc w:val="both"/>
        <w:rPr>
          <w:rFonts w:cstheme="majorBidi"/>
        </w:rPr>
      </w:pPr>
      <w:r w:rsidRPr="00D45829">
        <w:rPr>
          <w:rFonts w:cstheme="majorBidi"/>
        </w:rPr>
        <w:t>As in the previous study, the original training set is divided into training and test sets, and the original dev set is left as it is.</w:t>
      </w:r>
    </w:p>
    <w:p w:rsidR="00A97187" w:rsidRPr="00D45829" w:rsidRDefault="00A97187" w:rsidP="003F1AB8">
      <w:pPr>
        <w:numPr>
          <w:ilvl w:val="0"/>
          <w:numId w:val="24"/>
        </w:numPr>
        <w:shd w:val="clear" w:color="auto" w:fill="FFFFFF"/>
        <w:spacing w:after="0"/>
        <w:jc w:val="both"/>
        <w:rPr>
          <w:rFonts w:cstheme="majorBidi"/>
        </w:rPr>
      </w:pPr>
      <w:r w:rsidRPr="00D45829">
        <w:rPr>
          <w:rFonts w:cstheme="majorBidi"/>
        </w:rPr>
        <w:t xml:space="preserve">hyper </w:t>
      </w:r>
      <w:proofErr w:type="spellStart"/>
      <w:r w:rsidRPr="00D45829">
        <w:rPr>
          <w:rFonts w:cstheme="majorBidi"/>
        </w:rPr>
        <w:t>params</w:t>
      </w:r>
      <w:proofErr w:type="spellEnd"/>
      <w:r w:rsidRPr="00D45829">
        <w:rPr>
          <w:rFonts w:cstheme="majorBidi"/>
        </w:rPr>
        <w:t>:</w:t>
      </w:r>
    </w:p>
    <w:p w:rsidR="00A97187" w:rsidRPr="00D45829" w:rsidRDefault="00A97187" w:rsidP="003F1AB8">
      <w:pPr>
        <w:numPr>
          <w:ilvl w:val="1"/>
          <w:numId w:val="24"/>
        </w:numPr>
        <w:shd w:val="clear" w:color="auto" w:fill="FFFFFF"/>
        <w:spacing w:after="0"/>
        <w:jc w:val="both"/>
        <w:rPr>
          <w:rFonts w:cstheme="majorBidi"/>
        </w:rPr>
      </w:pPr>
      <w:r w:rsidRPr="00D45829">
        <w:rPr>
          <w:rFonts w:cstheme="majorBidi"/>
        </w:rPr>
        <w:t>epoch: 10</w:t>
      </w:r>
    </w:p>
    <w:p w:rsidR="00A97187" w:rsidRPr="00D45829" w:rsidRDefault="00A97187" w:rsidP="003F1AB8">
      <w:pPr>
        <w:numPr>
          <w:ilvl w:val="1"/>
          <w:numId w:val="24"/>
        </w:numPr>
        <w:shd w:val="clear" w:color="auto" w:fill="FFFFFF"/>
        <w:spacing w:after="0"/>
        <w:jc w:val="both"/>
        <w:rPr>
          <w:rFonts w:cstheme="majorBidi"/>
        </w:rPr>
      </w:pPr>
      <w:r w:rsidRPr="00D45829">
        <w:rPr>
          <w:rFonts w:cstheme="majorBidi"/>
        </w:rPr>
        <w:t>batch size: 32</w:t>
      </w:r>
    </w:p>
    <w:p w:rsidR="00A97187" w:rsidRPr="00D45829" w:rsidRDefault="00A97187" w:rsidP="003F1AB8">
      <w:pPr>
        <w:numPr>
          <w:ilvl w:val="1"/>
          <w:numId w:val="24"/>
        </w:numPr>
        <w:shd w:val="clear" w:color="auto" w:fill="FFFFFF"/>
        <w:spacing w:after="0"/>
        <w:jc w:val="both"/>
        <w:rPr>
          <w:rFonts w:cstheme="majorBidi"/>
        </w:rPr>
      </w:pPr>
      <w:r w:rsidRPr="00D45829">
        <w:rPr>
          <w:rFonts w:cstheme="majorBidi"/>
        </w:rPr>
        <w:t xml:space="preserve">mask </w:t>
      </w:r>
      <w:proofErr w:type="spellStart"/>
      <w:r w:rsidRPr="00D45829">
        <w:rPr>
          <w:rFonts w:cstheme="majorBidi"/>
        </w:rPr>
        <w:t>prob</w:t>
      </w:r>
      <w:proofErr w:type="spellEnd"/>
      <w:r w:rsidRPr="00D45829">
        <w:rPr>
          <w:rFonts w:cstheme="majorBidi"/>
        </w:rPr>
        <w:t>: 0.7</w:t>
      </w:r>
    </w:p>
    <w:p w:rsidR="00A97187" w:rsidRPr="00D45829" w:rsidRDefault="00A97187" w:rsidP="003F1AB8">
      <w:pPr>
        <w:numPr>
          <w:ilvl w:val="1"/>
          <w:numId w:val="24"/>
        </w:numPr>
        <w:shd w:val="clear" w:color="auto" w:fill="FFFFFF"/>
        <w:spacing w:after="0"/>
        <w:jc w:val="both"/>
        <w:rPr>
          <w:rFonts w:cstheme="majorBidi"/>
        </w:rPr>
      </w:pPr>
      <w:proofErr w:type="spellStart"/>
      <w:r w:rsidRPr="00D45829">
        <w:rPr>
          <w:rFonts w:cstheme="majorBidi"/>
        </w:rPr>
        <w:t>lr</w:t>
      </w:r>
      <w:proofErr w:type="spellEnd"/>
      <w:r w:rsidRPr="00D45829">
        <w:rPr>
          <w:rFonts w:cstheme="majorBidi"/>
        </w:rPr>
        <w:t>: 2e-5</w:t>
      </w:r>
    </w:p>
    <w:p w:rsidR="00A97187" w:rsidRDefault="00A97187" w:rsidP="003F1AB8">
      <w:pPr>
        <w:numPr>
          <w:ilvl w:val="1"/>
          <w:numId w:val="24"/>
        </w:numPr>
        <w:shd w:val="clear" w:color="auto" w:fill="FFFFFF"/>
        <w:spacing w:after="0"/>
        <w:jc w:val="both"/>
        <w:rPr>
          <w:rFonts w:cstheme="majorBidi"/>
        </w:rPr>
      </w:pPr>
      <w:r w:rsidRPr="00D45829">
        <w:rPr>
          <w:rFonts w:cstheme="majorBidi"/>
        </w:rPr>
        <w:t>label smoothing: 0.1</w:t>
      </w:r>
    </w:p>
    <w:p w:rsidR="00D45829" w:rsidRPr="00D45829" w:rsidRDefault="00D45829" w:rsidP="003F1AB8">
      <w:pPr>
        <w:shd w:val="clear" w:color="auto" w:fill="FFFFFF"/>
        <w:spacing w:after="0"/>
        <w:ind w:left="720"/>
        <w:jc w:val="both"/>
        <w:rPr>
          <w:rFonts w:cstheme="majorBidi"/>
        </w:rPr>
      </w:pPr>
    </w:p>
    <w:p w:rsidR="00A97187" w:rsidRPr="00C81BFE" w:rsidRDefault="00AB1B96" w:rsidP="005A3E57">
      <w:pPr>
        <w:pStyle w:val="Heading2"/>
        <w:spacing w:before="0"/>
      </w:pPr>
      <w:bookmarkStart w:id="97" w:name="_Toc47269656"/>
      <w:bookmarkStart w:id="98" w:name="_Toc47814326"/>
      <w:r>
        <w:t>3</w:t>
      </w:r>
      <w:r w:rsidR="005A3E57">
        <w:t>.7.7</w:t>
      </w:r>
      <w:r w:rsidR="0019103B">
        <w:rPr>
          <w:noProof/>
          <w:lang w:val="en-GB"/>
        </w:rPr>
        <w:tab/>
      </w:r>
      <w:r w:rsidR="005A3E57">
        <w:t>Generated</w:t>
      </w:r>
      <w:r w:rsidR="00A97187" w:rsidRPr="00C81BFE">
        <w:t xml:space="preserve"> Q</w:t>
      </w:r>
      <w:r w:rsidR="005A3E57">
        <w:t>uestions</w:t>
      </w:r>
      <w:r w:rsidR="00A97187" w:rsidRPr="00C81BFE">
        <w:t xml:space="preserve"> I</w:t>
      </w:r>
      <w:r w:rsidR="005A3E57">
        <w:t>mprove</w:t>
      </w:r>
      <w:r w:rsidR="00A97187" w:rsidRPr="00C81BFE">
        <w:t xml:space="preserve"> QA</w:t>
      </w:r>
      <w:bookmarkEnd w:id="97"/>
      <w:bookmarkEnd w:id="98"/>
    </w:p>
    <w:p w:rsidR="00A97187" w:rsidRDefault="00A97187" w:rsidP="00D45829">
      <w:pPr>
        <w:pStyle w:val="NormalWeb"/>
        <w:shd w:val="clear" w:color="auto" w:fill="FFFFFF"/>
        <w:spacing w:before="0" w:beforeAutospacing="0" w:after="0" w:afterAutospacing="0"/>
        <w:jc w:val="center"/>
        <w:rPr>
          <w:rFonts w:asciiTheme="majorBidi" w:hAnsiTheme="majorBidi" w:cstheme="majorBidi"/>
          <w:sz w:val="23"/>
          <w:szCs w:val="23"/>
        </w:rPr>
      </w:pPr>
      <w:r w:rsidRPr="00C81BFE">
        <w:rPr>
          <w:rFonts w:asciiTheme="majorBidi" w:hAnsiTheme="majorBidi" w:cstheme="majorBidi"/>
          <w:noProof/>
          <w:sz w:val="23"/>
          <w:szCs w:val="23"/>
        </w:rPr>
        <w:drawing>
          <wp:inline distT="0" distB="0" distL="0" distR="0" wp14:anchorId="1795941C" wp14:editId="605FC6DE">
            <wp:extent cx="3467100" cy="1501140"/>
            <wp:effectExtent l="0" t="0" r="0" b="3810"/>
            <wp:docPr id="63" name="Picture 63" descr="https://eagle705.github.io/img/markdown-img-paste-20191221000237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eagle705.github.io/img/markdown-img-paste-20191221000237591.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42271"/>
                    <a:stretch/>
                  </pic:blipFill>
                  <pic:spPr bwMode="auto">
                    <a:xfrm>
                      <a:off x="0" y="0"/>
                      <a:ext cx="3467100" cy="1501140"/>
                    </a:xfrm>
                    <a:prstGeom prst="rect">
                      <a:avLst/>
                    </a:prstGeom>
                    <a:noFill/>
                    <a:ln>
                      <a:noFill/>
                    </a:ln>
                    <a:extLst>
                      <a:ext uri="{53640926-AAD7-44D8-BBD7-CCE9431645EC}">
                        <a14:shadowObscured xmlns:a14="http://schemas.microsoft.com/office/drawing/2010/main"/>
                      </a:ext>
                    </a:extLst>
                  </pic:spPr>
                </pic:pic>
              </a:graphicData>
            </a:graphic>
          </wp:inline>
        </w:drawing>
      </w:r>
    </w:p>
    <w:p w:rsidR="001A4846" w:rsidRDefault="001A4846" w:rsidP="00D45829">
      <w:pPr>
        <w:pStyle w:val="NormalWeb"/>
        <w:shd w:val="clear" w:color="auto" w:fill="FFFFFF"/>
        <w:spacing w:before="0" w:beforeAutospacing="0" w:after="0" w:afterAutospacing="0"/>
        <w:jc w:val="center"/>
        <w:rPr>
          <w:rFonts w:asciiTheme="majorBidi" w:hAnsiTheme="majorBidi" w:cstheme="majorBidi"/>
          <w:i/>
          <w:iCs/>
        </w:rPr>
      </w:pPr>
      <w:r w:rsidRPr="001A4846">
        <w:rPr>
          <w:rFonts w:asciiTheme="majorBidi" w:hAnsiTheme="majorBidi" w:cstheme="majorBidi"/>
          <w:b/>
          <w:bCs/>
          <w:i/>
          <w:iCs/>
        </w:rPr>
        <w:t>Table 3.5</w:t>
      </w:r>
      <w:r w:rsidRPr="001A4846">
        <w:rPr>
          <w:rFonts w:asciiTheme="majorBidi" w:hAnsiTheme="majorBidi" w:cstheme="majorBidi"/>
          <w:i/>
          <w:iCs/>
        </w:rPr>
        <w:t xml:space="preserve"> Question Generation based on </w:t>
      </w:r>
      <w:proofErr w:type="spellStart"/>
      <w:r w:rsidRPr="001A4846">
        <w:rPr>
          <w:rFonts w:asciiTheme="majorBidi" w:hAnsiTheme="majorBidi" w:cstheme="majorBidi"/>
          <w:i/>
          <w:iCs/>
        </w:rPr>
        <w:t>UniLM</w:t>
      </w:r>
      <w:proofErr w:type="spellEnd"/>
      <w:r w:rsidRPr="001A4846">
        <w:rPr>
          <w:rFonts w:asciiTheme="majorBidi" w:hAnsiTheme="majorBidi" w:cstheme="majorBidi"/>
          <w:i/>
          <w:iCs/>
        </w:rPr>
        <w:t xml:space="preserve"> improves question answering results on the </w:t>
      </w:r>
      <w:proofErr w:type="spellStart"/>
      <w:r w:rsidRPr="001A4846">
        <w:rPr>
          <w:rFonts w:asciiTheme="majorBidi" w:hAnsiTheme="majorBidi" w:cstheme="majorBidi"/>
          <w:i/>
          <w:iCs/>
        </w:rPr>
        <w:t>SQuAD</w:t>
      </w:r>
      <w:proofErr w:type="spellEnd"/>
      <w:r w:rsidRPr="001A4846">
        <w:rPr>
          <w:rFonts w:asciiTheme="majorBidi" w:hAnsiTheme="majorBidi" w:cstheme="majorBidi"/>
          <w:i/>
          <w:iCs/>
        </w:rPr>
        <w:t xml:space="preserve"> development set.</w:t>
      </w:r>
    </w:p>
    <w:p w:rsidR="001A4846" w:rsidRPr="001A4846" w:rsidRDefault="001A4846" w:rsidP="00D45829">
      <w:pPr>
        <w:pStyle w:val="NormalWeb"/>
        <w:shd w:val="clear" w:color="auto" w:fill="FFFFFF"/>
        <w:spacing w:before="0" w:beforeAutospacing="0" w:after="0" w:afterAutospacing="0"/>
        <w:jc w:val="center"/>
        <w:rPr>
          <w:rFonts w:asciiTheme="majorBidi" w:hAnsiTheme="majorBidi" w:cstheme="majorBidi"/>
          <w:i/>
          <w:iCs/>
        </w:rPr>
      </w:pPr>
    </w:p>
    <w:p w:rsidR="00D45829" w:rsidRPr="001A4846" w:rsidRDefault="00A97187" w:rsidP="003F1AB8">
      <w:pPr>
        <w:numPr>
          <w:ilvl w:val="0"/>
          <w:numId w:val="25"/>
        </w:numPr>
        <w:shd w:val="clear" w:color="auto" w:fill="FFFFFF"/>
        <w:spacing w:after="0"/>
        <w:jc w:val="both"/>
        <w:rPr>
          <w:rStyle w:val="SubtleReference"/>
          <w:rFonts w:cstheme="majorBidi"/>
          <w:smallCaps w:val="0"/>
          <w:szCs w:val="24"/>
        </w:rPr>
      </w:pPr>
      <w:r w:rsidRPr="001A4846">
        <w:rPr>
          <w:rFonts w:cstheme="majorBidi"/>
          <w:szCs w:val="24"/>
        </w:rPr>
        <w:t>Creating a question with the question generation model (data augmentation) and learning again improves the performance of the existing question answering model.</w:t>
      </w:r>
    </w:p>
    <w:p w:rsidR="00A97187" w:rsidRPr="00D45829" w:rsidRDefault="00D45829" w:rsidP="003F1AB8">
      <w:pPr>
        <w:spacing w:line="259" w:lineRule="auto"/>
        <w:jc w:val="both"/>
        <w:rPr>
          <w:rStyle w:val="SubtleReference"/>
          <w:rFonts w:eastAsiaTheme="majorEastAsia" w:cstheme="majorBidi"/>
          <w:b/>
          <w:spacing w:val="-10"/>
          <w:kern w:val="28"/>
          <w:sz w:val="56"/>
          <w:szCs w:val="56"/>
        </w:rPr>
      </w:pPr>
      <w:r>
        <w:rPr>
          <w:rStyle w:val="SubtleReference"/>
          <w:rFonts w:eastAsiaTheme="majorEastAsia" w:cstheme="majorBidi"/>
          <w:b/>
          <w:spacing w:val="-10"/>
          <w:kern w:val="28"/>
          <w:sz w:val="56"/>
          <w:szCs w:val="56"/>
        </w:rPr>
        <w:br w:type="page"/>
      </w:r>
    </w:p>
    <w:p w:rsidR="00A97187" w:rsidRDefault="00A97187" w:rsidP="00EA446E">
      <w:pPr>
        <w:pStyle w:val="Title"/>
        <w:rPr>
          <w:rStyle w:val="SubtleReference"/>
        </w:rPr>
      </w:pPr>
      <w:r w:rsidRPr="00C72A81">
        <w:rPr>
          <w:rStyle w:val="SubtleReference"/>
        </w:rPr>
        <w:lastRenderedPageBreak/>
        <w:t xml:space="preserve">Chapter </w:t>
      </w:r>
      <w:r w:rsidR="00B66904">
        <w:rPr>
          <w:rStyle w:val="SubtleReference"/>
        </w:rPr>
        <w:t>4</w:t>
      </w:r>
    </w:p>
    <w:p w:rsidR="00A97187" w:rsidRDefault="00A97187" w:rsidP="00EA446E">
      <w:pPr>
        <w:pStyle w:val="Title"/>
        <w:rPr>
          <w:rStyle w:val="SubtleReference"/>
        </w:rPr>
      </w:pPr>
      <w:r>
        <w:rPr>
          <w:rStyle w:val="SubtleReference"/>
        </w:rPr>
        <w:t>Interfacing Model and Text to Speech</w:t>
      </w:r>
    </w:p>
    <w:p w:rsidR="00A97187" w:rsidRPr="00A97187" w:rsidRDefault="00A97187" w:rsidP="00EA446E">
      <w:pPr>
        <w:pStyle w:val="Title"/>
        <w:rPr>
          <w:smallCaps/>
        </w:rPr>
      </w:pPr>
    </w:p>
    <w:p w:rsidR="00EC65F6" w:rsidRPr="007538AF" w:rsidRDefault="00B66904" w:rsidP="00EA446E">
      <w:pPr>
        <w:pStyle w:val="Heading1"/>
      </w:pPr>
      <w:bookmarkStart w:id="99" w:name="_Toc47269657"/>
      <w:bookmarkStart w:id="100" w:name="_Toc47814327"/>
      <w:r>
        <w:t>4</w:t>
      </w:r>
      <w:r w:rsidR="006215A5" w:rsidRPr="007538AF">
        <w:t>.1</w:t>
      </w:r>
      <w:r w:rsidR="00F974FE">
        <w:rPr>
          <w:noProof/>
          <w:lang w:val="en-GB"/>
        </w:rPr>
        <w:tab/>
      </w:r>
      <w:r w:rsidR="00EC65F6" w:rsidRPr="007538AF">
        <w:t>Cloud computing</w:t>
      </w:r>
      <w:bookmarkEnd w:id="99"/>
      <w:bookmarkEnd w:id="100"/>
    </w:p>
    <w:p w:rsidR="006215A5" w:rsidRPr="007820B9" w:rsidRDefault="00EC65F6" w:rsidP="003F1AB8">
      <w:pPr>
        <w:spacing w:after="0"/>
        <w:jc w:val="both"/>
        <w:rPr>
          <w:rFonts w:cstheme="majorBidi"/>
          <w:shd w:val="clear" w:color="auto" w:fill="FFFFFF"/>
        </w:rPr>
      </w:pPr>
      <w:r w:rsidRPr="007820B9">
        <w:rPr>
          <w:rFonts w:cstheme="majorBidi"/>
          <w:shd w:val="clear" w:color="auto" w:fill="FFFFFF"/>
        </w:rPr>
        <w:t>In cloud computing, what you might be used to thinking of as software and hardware products, become </w:t>
      </w:r>
      <w:r w:rsidRPr="007820B9">
        <w:rPr>
          <w:rStyle w:val="Emphasis"/>
          <w:rFonts w:cstheme="majorBidi"/>
          <w:shd w:val="clear" w:color="auto" w:fill="FFFFFF"/>
        </w:rPr>
        <w:t>services</w:t>
      </w:r>
      <w:r w:rsidRPr="007820B9">
        <w:rPr>
          <w:rFonts w:cstheme="majorBidi"/>
          <w:shd w:val="clear" w:color="auto" w:fill="FFFFFF"/>
        </w:rPr>
        <w:t>. These services provide access to the underlying resources. The </w:t>
      </w:r>
      <w:hyperlink r:id="rId110" w:history="1">
        <w:r w:rsidRPr="007820B9">
          <w:rPr>
            <w:rStyle w:val="Hyperlink"/>
            <w:rFonts w:cstheme="majorBidi"/>
            <w:color w:val="auto"/>
            <w:u w:val="none"/>
            <w:shd w:val="clear" w:color="auto" w:fill="FFFFFF"/>
          </w:rPr>
          <w:t>list of available Google Cloud services</w:t>
        </w:r>
      </w:hyperlink>
      <w:r w:rsidRPr="007820B9">
        <w:rPr>
          <w:rFonts w:cstheme="majorBidi"/>
          <w:shd w:val="clear" w:color="auto" w:fill="FFFFFF"/>
        </w:rPr>
        <w:t> is long, and it keeps growing. When you develop your website or application on Cloud, you mix and match these services into combinations that provide the infrastructure you need, and then add your code to enable the scenarios you want to build.</w:t>
      </w:r>
    </w:p>
    <w:p w:rsidR="006215A5" w:rsidRPr="007820B9" w:rsidRDefault="006215A5" w:rsidP="003F1AB8">
      <w:pPr>
        <w:spacing w:after="0"/>
        <w:jc w:val="both"/>
        <w:rPr>
          <w:rFonts w:cstheme="majorBidi"/>
          <w:shd w:val="clear" w:color="auto" w:fill="FFFFFF"/>
        </w:rPr>
      </w:pPr>
    </w:p>
    <w:p w:rsidR="006215A5" w:rsidRPr="007538AF" w:rsidRDefault="00B66904" w:rsidP="00EA446E">
      <w:pPr>
        <w:pStyle w:val="Heading1"/>
      </w:pPr>
      <w:bookmarkStart w:id="101" w:name="_Toc47269658"/>
      <w:bookmarkStart w:id="102" w:name="_Toc47814328"/>
      <w:r>
        <w:t>4</w:t>
      </w:r>
      <w:r w:rsidR="006215A5" w:rsidRPr="007538AF">
        <w:t>.2</w:t>
      </w:r>
      <w:r w:rsidR="00F974FE">
        <w:rPr>
          <w:noProof/>
          <w:lang w:val="en-GB"/>
        </w:rPr>
        <w:tab/>
      </w:r>
      <w:r w:rsidR="006215A5" w:rsidRPr="007538AF">
        <w:t>Google Cloud</w:t>
      </w:r>
      <w:bookmarkEnd w:id="101"/>
      <w:bookmarkEnd w:id="102"/>
    </w:p>
    <w:p w:rsidR="00B66904" w:rsidRPr="007820B9" w:rsidRDefault="006215A5" w:rsidP="00B66904">
      <w:pPr>
        <w:spacing w:after="0"/>
        <w:jc w:val="both"/>
        <w:rPr>
          <w:rFonts w:cstheme="majorBidi"/>
          <w:shd w:val="clear" w:color="auto" w:fill="FFFFFF"/>
        </w:rPr>
      </w:pPr>
      <w:r w:rsidRPr="007820B9">
        <w:rPr>
          <w:rFonts w:cstheme="majorBidi"/>
          <w:shd w:val="clear" w:color="auto" w:fill="FFFFFF"/>
        </w:rPr>
        <w:t>Google Cloud Platform is a provider of computing resources for deploying and operating applications on the web. Its specialty is providing a place for individuals and enterprises to build and run software, and it uses the web to connect to the users of that software.</w:t>
      </w:r>
    </w:p>
    <w:p w:rsidR="006215A5" w:rsidRPr="007538AF" w:rsidRDefault="00B66904" w:rsidP="00EA446E">
      <w:pPr>
        <w:pStyle w:val="Heading2"/>
      </w:pPr>
      <w:bookmarkStart w:id="103" w:name="_Toc47269659"/>
      <w:bookmarkStart w:id="104" w:name="_Toc47814329"/>
      <w:r>
        <w:t>4</w:t>
      </w:r>
      <w:r w:rsidR="006215A5" w:rsidRPr="007538AF">
        <w:t>.2.1</w:t>
      </w:r>
      <w:r w:rsidR="00F974FE">
        <w:rPr>
          <w:noProof/>
          <w:lang w:val="en-GB"/>
        </w:rPr>
        <w:tab/>
      </w:r>
      <w:r w:rsidR="006215A5" w:rsidRPr="007538AF">
        <w:t>Google Cloud resources</w:t>
      </w:r>
      <w:bookmarkEnd w:id="103"/>
      <w:bookmarkEnd w:id="104"/>
    </w:p>
    <w:p w:rsidR="004803DA" w:rsidRDefault="006215A5" w:rsidP="003F1AB8">
      <w:pPr>
        <w:spacing w:after="0"/>
        <w:jc w:val="both"/>
        <w:rPr>
          <w:rFonts w:cstheme="majorBidi"/>
          <w:shd w:val="clear" w:color="auto" w:fill="FFFFFF"/>
        </w:rPr>
      </w:pPr>
      <w:r w:rsidRPr="007820B9">
        <w:rPr>
          <w:rFonts w:cstheme="majorBidi"/>
          <w:shd w:val="clear" w:color="auto" w:fill="FFFFFF"/>
        </w:rPr>
        <w:t xml:space="preserve">Google Cloud consists of a set of physical assets, such as computers and hard disk drives, and virtual resources, </w:t>
      </w:r>
      <w:r w:rsidR="004803DA">
        <w:rPr>
          <w:rFonts w:cstheme="majorBidi"/>
          <w:shd w:val="clear" w:color="auto" w:fill="FFFFFF"/>
        </w:rPr>
        <w:t>such as virtual machines (VMs).</w:t>
      </w:r>
    </w:p>
    <w:p w:rsidR="006215A5" w:rsidRDefault="006215A5" w:rsidP="003F1AB8">
      <w:pPr>
        <w:spacing w:after="0"/>
        <w:jc w:val="both"/>
        <w:rPr>
          <w:rFonts w:cstheme="majorBidi"/>
          <w:shd w:val="clear" w:color="auto" w:fill="FFFFFF"/>
        </w:rPr>
      </w:pPr>
      <w:r w:rsidRPr="007820B9">
        <w:rPr>
          <w:rFonts w:cstheme="majorBidi"/>
          <w:shd w:val="clear" w:color="auto" w:fill="FFFFFF"/>
        </w:rPr>
        <w:t>This distribution of resources provides several benefits, including redundancy in case of failure and reduced latency by locating resources closer to clients. This distribution also introduces some rules about how resources can be used together.</w:t>
      </w:r>
    </w:p>
    <w:p w:rsidR="003A2B9D" w:rsidRPr="007820B9" w:rsidRDefault="003A2B9D" w:rsidP="003F1AB8">
      <w:pPr>
        <w:spacing w:after="0"/>
        <w:jc w:val="both"/>
        <w:rPr>
          <w:rFonts w:cstheme="majorBidi"/>
          <w:shd w:val="clear" w:color="auto" w:fill="FFFFFF"/>
        </w:rPr>
      </w:pPr>
    </w:p>
    <w:p w:rsidR="006215A5" w:rsidRPr="00C07EF7" w:rsidRDefault="00B66904" w:rsidP="00EA446E">
      <w:pPr>
        <w:pStyle w:val="Heading1"/>
      </w:pPr>
      <w:bookmarkStart w:id="105" w:name="_Toc47269660"/>
      <w:bookmarkStart w:id="106" w:name="_Toc47814330"/>
      <w:r>
        <w:t>4</w:t>
      </w:r>
      <w:r w:rsidR="006215A5" w:rsidRPr="00C07EF7">
        <w:t>.3</w:t>
      </w:r>
      <w:r w:rsidR="00F974FE">
        <w:rPr>
          <w:noProof/>
          <w:lang w:val="en-GB"/>
        </w:rPr>
        <w:tab/>
      </w:r>
      <w:r w:rsidR="006215A5" w:rsidRPr="00C07EF7">
        <w:t>App Engine VS Compute Engine</w:t>
      </w:r>
      <w:bookmarkEnd w:id="105"/>
      <w:bookmarkEnd w:id="106"/>
    </w:p>
    <w:p w:rsidR="00992D17" w:rsidRPr="002D5D20" w:rsidRDefault="006215A5" w:rsidP="00B66904">
      <w:pPr>
        <w:pStyle w:val="NormalWeb"/>
        <w:shd w:val="clear" w:color="auto" w:fill="FFFFFF"/>
        <w:spacing w:before="0" w:beforeAutospacing="0" w:after="0" w:afterAutospacing="0"/>
        <w:jc w:val="both"/>
        <w:rPr>
          <w:rFonts w:asciiTheme="majorBidi" w:hAnsiTheme="majorBidi" w:cstheme="majorBidi"/>
        </w:rPr>
      </w:pPr>
      <w:r w:rsidRPr="003F1AB8">
        <w:rPr>
          <w:rFonts w:asciiTheme="majorBidi" w:hAnsiTheme="majorBidi" w:cstheme="majorBidi"/>
          <w:i/>
          <w:iCs/>
        </w:rPr>
        <w:t>Google App Engine</w:t>
      </w:r>
      <w:r w:rsidRPr="007820B9">
        <w:rPr>
          <w:rFonts w:asciiTheme="majorBidi" w:hAnsiTheme="majorBidi" w:cstheme="majorBidi"/>
        </w:rPr>
        <w:t xml:space="preserve"> and </w:t>
      </w:r>
      <w:r w:rsidRPr="003F1AB8">
        <w:rPr>
          <w:rFonts w:asciiTheme="majorBidi" w:hAnsiTheme="majorBidi" w:cstheme="majorBidi"/>
          <w:i/>
          <w:iCs/>
        </w:rPr>
        <w:t>Google Compute Engine</w:t>
      </w:r>
      <w:r w:rsidRPr="007820B9">
        <w:rPr>
          <w:rFonts w:asciiTheme="majorBidi" w:hAnsiTheme="majorBidi" w:cstheme="majorBidi"/>
        </w:rPr>
        <w:t xml:space="preserve"> are both services businesses can use for deploying applications once they’ve been coded.  </w:t>
      </w:r>
      <w:r w:rsidRPr="003F1AB8">
        <w:rPr>
          <w:rFonts w:asciiTheme="majorBidi" w:hAnsiTheme="majorBidi" w:cstheme="majorBidi"/>
          <w:i/>
          <w:iCs/>
        </w:rPr>
        <w:t>Google App Engine</w:t>
      </w:r>
      <w:r w:rsidRPr="007820B9">
        <w:rPr>
          <w:rFonts w:asciiTheme="majorBidi" w:hAnsiTheme="majorBidi" w:cstheme="majorBidi"/>
        </w:rPr>
        <w:t xml:space="preserve"> is a platform-as-a-service solution designed to make app deployment as easy possible.  In contrast, </w:t>
      </w:r>
      <w:r w:rsidRPr="003F1AB8">
        <w:rPr>
          <w:rFonts w:asciiTheme="majorBidi" w:hAnsiTheme="majorBidi" w:cstheme="majorBidi"/>
          <w:i/>
          <w:iCs/>
        </w:rPr>
        <w:t>Google Compute Engine</w:t>
      </w:r>
      <w:r w:rsidRPr="007820B9">
        <w:rPr>
          <w:rFonts w:asciiTheme="majorBidi" w:hAnsiTheme="majorBidi" w:cstheme="majorBidi"/>
        </w:rPr>
        <w:t xml:space="preserve"> is an infrastructure-as-a-service tool that provides a highly configurable and flexible platform for application deployment. Both options are most popular with small businesses, but </w:t>
      </w:r>
      <w:r w:rsidRPr="003F1AB8">
        <w:rPr>
          <w:rFonts w:asciiTheme="majorBidi" w:hAnsiTheme="majorBidi" w:cstheme="majorBidi"/>
          <w:i/>
          <w:iCs/>
        </w:rPr>
        <w:t>Google App Engine</w:t>
      </w:r>
      <w:r w:rsidRPr="007820B9">
        <w:rPr>
          <w:rFonts w:asciiTheme="majorBidi" w:hAnsiTheme="majorBidi" w:cstheme="majorBidi"/>
        </w:rPr>
        <w:t xml:space="preserve"> is more popular with larger businesses, likely due to its automation features.</w:t>
      </w:r>
    </w:p>
    <w:p w:rsidR="006215A5" w:rsidRPr="007538AF" w:rsidRDefault="00B66904" w:rsidP="00992D17">
      <w:pPr>
        <w:pStyle w:val="Heading2"/>
        <w:spacing w:before="0"/>
      </w:pPr>
      <w:bookmarkStart w:id="107" w:name="_Toc47269661"/>
      <w:bookmarkStart w:id="108" w:name="_Toc47814331"/>
      <w:r>
        <w:t>4</w:t>
      </w:r>
      <w:r w:rsidR="003A2B9D" w:rsidRPr="007538AF">
        <w:t>.3.1</w:t>
      </w:r>
      <w:r w:rsidR="00F974FE">
        <w:rPr>
          <w:noProof/>
          <w:lang w:val="en-GB"/>
        </w:rPr>
        <w:tab/>
      </w:r>
      <w:r w:rsidR="006215A5" w:rsidRPr="007538AF">
        <w:t>Features</w:t>
      </w:r>
      <w:bookmarkEnd w:id="107"/>
      <w:bookmarkEnd w:id="108"/>
    </w:p>
    <w:p w:rsidR="006215A5" w:rsidRPr="007820B9" w:rsidRDefault="006215A5" w:rsidP="003F1AB8">
      <w:pPr>
        <w:shd w:val="clear" w:color="auto" w:fill="FFFFFF"/>
        <w:spacing w:after="0"/>
        <w:jc w:val="both"/>
        <w:rPr>
          <w:rFonts w:eastAsia="Times New Roman" w:cstheme="majorBidi"/>
          <w:szCs w:val="24"/>
        </w:rPr>
      </w:pPr>
      <w:r w:rsidRPr="002D5D20">
        <w:rPr>
          <w:rFonts w:eastAsia="Times New Roman" w:cstheme="majorBidi"/>
          <w:i/>
          <w:iCs/>
          <w:szCs w:val="24"/>
        </w:rPr>
        <w:t>Google App</w:t>
      </w:r>
      <w:r w:rsidRPr="002D5D20">
        <w:rPr>
          <w:rFonts w:eastAsia="Times New Roman" w:cstheme="majorBidi"/>
          <w:szCs w:val="24"/>
        </w:rPr>
        <w:t xml:space="preserve"> </w:t>
      </w:r>
      <w:r w:rsidRPr="002D5D20">
        <w:rPr>
          <w:rFonts w:eastAsia="Times New Roman" w:cstheme="majorBidi"/>
          <w:i/>
          <w:iCs/>
          <w:szCs w:val="24"/>
        </w:rPr>
        <w:t>Engine</w:t>
      </w:r>
      <w:r w:rsidRPr="00674982">
        <w:rPr>
          <w:rFonts w:eastAsia="Times New Roman" w:cstheme="majorBidi"/>
          <w:b/>
          <w:bCs/>
          <w:szCs w:val="24"/>
        </w:rPr>
        <w:t xml:space="preserve"> </w:t>
      </w:r>
      <w:r w:rsidRPr="007820B9">
        <w:rPr>
          <w:rFonts w:eastAsia="Times New Roman" w:cstheme="majorBidi"/>
          <w:szCs w:val="24"/>
        </w:rPr>
        <w:t xml:space="preserve">and </w:t>
      </w:r>
      <w:r w:rsidRPr="002D5D20">
        <w:rPr>
          <w:rFonts w:eastAsia="Times New Roman" w:cstheme="majorBidi"/>
          <w:i/>
          <w:iCs/>
          <w:szCs w:val="24"/>
        </w:rPr>
        <w:t>Google Compute Engine</w:t>
      </w:r>
      <w:r w:rsidRPr="00674982">
        <w:rPr>
          <w:rFonts w:eastAsia="Times New Roman" w:cstheme="majorBidi"/>
          <w:i/>
          <w:iCs/>
          <w:szCs w:val="24"/>
        </w:rPr>
        <w:t xml:space="preserve"> </w:t>
      </w:r>
      <w:r w:rsidRPr="007820B9">
        <w:rPr>
          <w:rFonts w:eastAsia="Times New Roman" w:cstheme="majorBidi"/>
          <w:szCs w:val="24"/>
        </w:rPr>
        <w:t>both provide a platform for application deployment, but they also have some standout features that are important to consider.</w:t>
      </w:r>
    </w:p>
    <w:p w:rsidR="006215A5" w:rsidRPr="007820B9" w:rsidRDefault="006215A5" w:rsidP="003F1AB8">
      <w:pPr>
        <w:shd w:val="clear" w:color="auto" w:fill="FFFFFF"/>
        <w:spacing w:after="0"/>
        <w:jc w:val="both"/>
        <w:rPr>
          <w:rFonts w:eastAsia="Times New Roman" w:cstheme="majorBidi"/>
          <w:szCs w:val="24"/>
        </w:rPr>
      </w:pPr>
      <w:r w:rsidRPr="002D5D20">
        <w:rPr>
          <w:rFonts w:eastAsia="Times New Roman" w:cstheme="majorBidi"/>
          <w:i/>
          <w:iCs/>
          <w:szCs w:val="24"/>
        </w:rPr>
        <w:t>Google App Engine</w:t>
      </w:r>
      <w:r w:rsidRPr="007820B9">
        <w:rPr>
          <w:rFonts w:eastAsia="Times New Roman" w:cstheme="majorBidi"/>
          <w:szCs w:val="24"/>
        </w:rPr>
        <w:t xml:space="preserve"> provides a host of automation features that make it easy for businesses to focus on app development, instead of configuring the deployment.  As applications deployed on </w:t>
      </w:r>
      <w:r w:rsidRPr="002D5D20">
        <w:rPr>
          <w:rFonts w:eastAsia="Times New Roman" w:cstheme="majorBidi"/>
          <w:i/>
          <w:iCs/>
          <w:szCs w:val="24"/>
        </w:rPr>
        <w:t>Google App Engine</w:t>
      </w:r>
      <w:r w:rsidRPr="007820B9">
        <w:rPr>
          <w:rFonts w:eastAsia="Times New Roman" w:cstheme="majorBidi"/>
          <w:szCs w:val="24"/>
        </w:rPr>
        <w:t xml:space="preserve"> see more or less use, the platform will automatically adjust the number of instances without input from a developer.  </w:t>
      </w:r>
      <w:r w:rsidRPr="002D5D20">
        <w:rPr>
          <w:rFonts w:eastAsia="Times New Roman" w:cstheme="majorBidi"/>
          <w:i/>
          <w:iCs/>
          <w:szCs w:val="24"/>
        </w:rPr>
        <w:t>Google App Engine</w:t>
      </w:r>
      <w:r w:rsidRPr="007820B9">
        <w:rPr>
          <w:rFonts w:eastAsia="Times New Roman" w:cstheme="majorBidi"/>
          <w:szCs w:val="24"/>
        </w:rPr>
        <w:t xml:space="preserve"> also provides a software development kit to help users optimize applications for the platform.</w:t>
      </w:r>
    </w:p>
    <w:p w:rsidR="003A2B9D" w:rsidRDefault="006215A5" w:rsidP="003F1AB8">
      <w:pPr>
        <w:shd w:val="clear" w:color="auto" w:fill="FFFFFF"/>
        <w:spacing w:after="0"/>
        <w:jc w:val="both"/>
        <w:rPr>
          <w:rFonts w:eastAsia="Times New Roman" w:cstheme="majorBidi"/>
          <w:szCs w:val="24"/>
        </w:rPr>
      </w:pPr>
      <w:r w:rsidRPr="002D5D20">
        <w:rPr>
          <w:rFonts w:eastAsia="Times New Roman" w:cstheme="majorBidi"/>
          <w:i/>
          <w:iCs/>
          <w:szCs w:val="24"/>
        </w:rPr>
        <w:lastRenderedPageBreak/>
        <w:t>Google Compute Engine</w:t>
      </w:r>
      <w:r w:rsidRPr="007820B9">
        <w:rPr>
          <w:rFonts w:eastAsia="Times New Roman" w:cstheme="majorBidi"/>
          <w:szCs w:val="24"/>
        </w:rPr>
        <w:t xml:space="preserve"> allows for a high level of customization so users can set up their deployment however they want.  Businesses with a skilled development team can create as many or as few virtual machines as they want, while customizing them for the needs of their applications.  </w:t>
      </w:r>
      <w:r w:rsidRPr="002D5D20">
        <w:rPr>
          <w:rFonts w:eastAsia="Times New Roman" w:cstheme="majorBidi"/>
          <w:i/>
          <w:iCs/>
          <w:szCs w:val="24"/>
        </w:rPr>
        <w:t>Google Compute Engine</w:t>
      </w:r>
      <w:r w:rsidRPr="007820B9">
        <w:rPr>
          <w:rFonts w:eastAsia="Times New Roman" w:cstheme="majorBidi"/>
          <w:szCs w:val="24"/>
        </w:rPr>
        <w:t xml:space="preserve"> is also generally more affordable compared to </w:t>
      </w:r>
      <w:r w:rsidRPr="002D5D20">
        <w:rPr>
          <w:rFonts w:eastAsia="Times New Roman" w:cstheme="majorBidi"/>
          <w:i/>
          <w:iCs/>
          <w:szCs w:val="24"/>
        </w:rPr>
        <w:t>Google App Engine</w:t>
      </w:r>
      <w:r w:rsidRPr="007820B9">
        <w:rPr>
          <w:rFonts w:eastAsia="Times New Roman" w:cstheme="majorBidi"/>
          <w:szCs w:val="24"/>
        </w:rPr>
        <w:t xml:space="preserve">, which can make it more appealing to </w:t>
      </w:r>
      <w:r w:rsidR="003A2B9D">
        <w:rPr>
          <w:rFonts w:eastAsia="Times New Roman" w:cstheme="majorBidi"/>
          <w:szCs w:val="24"/>
        </w:rPr>
        <w:t>businesses on a smaller budget.</w:t>
      </w:r>
    </w:p>
    <w:p w:rsidR="00992D17" w:rsidRDefault="00992D17" w:rsidP="00992D17">
      <w:pPr>
        <w:shd w:val="clear" w:color="auto" w:fill="FFFFFF"/>
        <w:spacing w:after="0"/>
        <w:rPr>
          <w:rFonts w:eastAsia="Times New Roman" w:cstheme="majorBidi"/>
          <w:szCs w:val="24"/>
        </w:rPr>
      </w:pPr>
    </w:p>
    <w:p w:rsidR="006215A5" w:rsidRPr="007538AF" w:rsidRDefault="00B66904" w:rsidP="00992D17">
      <w:pPr>
        <w:pStyle w:val="Heading2"/>
        <w:spacing w:before="0"/>
      </w:pPr>
      <w:bookmarkStart w:id="109" w:name="_Toc47269662"/>
      <w:bookmarkStart w:id="110" w:name="_Toc47814332"/>
      <w:r>
        <w:t>4</w:t>
      </w:r>
      <w:r w:rsidR="006215A5" w:rsidRPr="007538AF">
        <w:t>.3.2</w:t>
      </w:r>
      <w:r w:rsidR="00F974FE">
        <w:rPr>
          <w:noProof/>
          <w:lang w:val="en-GB"/>
        </w:rPr>
        <w:tab/>
      </w:r>
      <w:r w:rsidR="006215A5" w:rsidRPr="007538AF">
        <w:t>Limitations</w:t>
      </w:r>
      <w:bookmarkEnd w:id="109"/>
      <w:bookmarkEnd w:id="110"/>
    </w:p>
    <w:p w:rsidR="006215A5" w:rsidRPr="007820B9" w:rsidRDefault="006215A5" w:rsidP="003F1AB8">
      <w:pPr>
        <w:shd w:val="clear" w:color="auto" w:fill="FFFFFF"/>
        <w:spacing w:after="0"/>
        <w:jc w:val="both"/>
        <w:rPr>
          <w:rFonts w:eastAsia="Times New Roman" w:cstheme="majorBidi"/>
          <w:szCs w:val="24"/>
        </w:rPr>
      </w:pPr>
      <w:r w:rsidRPr="002D5D20">
        <w:rPr>
          <w:rFonts w:eastAsia="Times New Roman" w:cstheme="majorBidi"/>
          <w:i/>
          <w:iCs/>
          <w:szCs w:val="24"/>
        </w:rPr>
        <w:t>Google App Engine</w:t>
      </w:r>
      <w:r w:rsidRPr="007820B9">
        <w:rPr>
          <w:rFonts w:eastAsia="Times New Roman" w:cstheme="majorBidi"/>
          <w:szCs w:val="24"/>
        </w:rPr>
        <w:t xml:space="preserve"> and </w:t>
      </w:r>
      <w:r w:rsidRPr="002D5D20">
        <w:rPr>
          <w:rFonts w:eastAsia="Times New Roman" w:cstheme="majorBidi"/>
          <w:i/>
          <w:iCs/>
          <w:szCs w:val="24"/>
        </w:rPr>
        <w:t>Google Compute Engine</w:t>
      </w:r>
      <w:r w:rsidRPr="007820B9">
        <w:rPr>
          <w:rFonts w:eastAsia="Times New Roman" w:cstheme="majorBidi"/>
          <w:szCs w:val="24"/>
        </w:rPr>
        <w:t xml:space="preserve"> both help businesses deploy their applications, but they also have a few limitations that are important to consider.</w:t>
      </w:r>
    </w:p>
    <w:p w:rsidR="006215A5" w:rsidRPr="007820B9" w:rsidRDefault="006215A5" w:rsidP="003F1AB8">
      <w:pPr>
        <w:shd w:val="clear" w:color="auto" w:fill="FFFFFF"/>
        <w:spacing w:after="0"/>
        <w:jc w:val="both"/>
        <w:rPr>
          <w:rFonts w:eastAsia="Times New Roman" w:cstheme="majorBidi"/>
          <w:szCs w:val="24"/>
        </w:rPr>
      </w:pPr>
      <w:r w:rsidRPr="002D5D20">
        <w:rPr>
          <w:rFonts w:eastAsia="Times New Roman" w:cstheme="majorBidi"/>
          <w:i/>
          <w:iCs/>
          <w:szCs w:val="24"/>
        </w:rPr>
        <w:t>Google App Engine</w:t>
      </w:r>
      <w:r w:rsidRPr="007820B9">
        <w:rPr>
          <w:rFonts w:eastAsia="Times New Roman" w:cstheme="majorBidi"/>
          <w:szCs w:val="24"/>
        </w:rPr>
        <w:t xml:space="preserve"> provides a high level of automation and is simple to use, but isn’t as customizable as </w:t>
      </w:r>
      <w:r w:rsidRPr="002D5D20">
        <w:rPr>
          <w:rFonts w:eastAsia="Times New Roman" w:cstheme="majorBidi"/>
          <w:i/>
          <w:iCs/>
          <w:szCs w:val="24"/>
        </w:rPr>
        <w:t>Google Compute Engine</w:t>
      </w:r>
      <w:r w:rsidRPr="007820B9">
        <w:rPr>
          <w:rFonts w:eastAsia="Times New Roman" w:cstheme="majorBidi"/>
          <w:szCs w:val="24"/>
        </w:rPr>
        <w:t xml:space="preserve">.  Businesses with specific needs for their application may prefer the customizability of </w:t>
      </w:r>
      <w:r w:rsidRPr="002D5D20">
        <w:rPr>
          <w:rFonts w:eastAsia="Times New Roman" w:cstheme="majorBidi"/>
          <w:i/>
          <w:iCs/>
          <w:szCs w:val="24"/>
        </w:rPr>
        <w:t>Google Compute Engine</w:t>
      </w:r>
      <w:r w:rsidRPr="007820B9">
        <w:rPr>
          <w:rFonts w:eastAsia="Times New Roman" w:cstheme="majorBidi"/>
          <w:szCs w:val="24"/>
        </w:rPr>
        <w:t xml:space="preserve">.  Additionally, while </w:t>
      </w:r>
      <w:r w:rsidRPr="002D5D20">
        <w:rPr>
          <w:rFonts w:eastAsia="Times New Roman" w:cstheme="majorBidi"/>
          <w:i/>
          <w:iCs/>
          <w:szCs w:val="24"/>
        </w:rPr>
        <w:t>Google App Engine</w:t>
      </w:r>
      <w:r w:rsidRPr="007820B9">
        <w:rPr>
          <w:rFonts w:eastAsia="Times New Roman" w:cstheme="majorBidi"/>
          <w:szCs w:val="24"/>
        </w:rPr>
        <w:t xml:space="preserve">’s software development kit is great for applications that are developed with </w:t>
      </w:r>
      <w:r w:rsidRPr="002D5D20">
        <w:rPr>
          <w:rFonts w:eastAsia="Times New Roman" w:cstheme="majorBidi"/>
          <w:i/>
          <w:iCs/>
          <w:szCs w:val="24"/>
        </w:rPr>
        <w:t>Google App Engine</w:t>
      </w:r>
      <w:r w:rsidRPr="007820B9">
        <w:rPr>
          <w:rFonts w:eastAsia="Times New Roman" w:cstheme="majorBidi"/>
          <w:szCs w:val="24"/>
        </w:rPr>
        <w:t xml:space="preserve">, it can be difficult to take advantage of it if for applications that were developed before </w:t>
      </w:r>
      <w:r w:rsidRPr="002D5D20">
        <w:rPr>
          <w:rFonts w:eastAsia="Times New Roman" w:cstheme="majorBidi"/>
          <w:i/>
          <w:iCs/>
          <w:szCs w:val="24"/>
        </w:rPr>
        <w:t>Google App Engine</w:t>
      </w:r>
      <w:r w:rsidRPr="007820B9">
        <w:rPr>
          <w:rFonts w:eastAsia="Times New Roman" w:cstheme="majorBidi"/>
          <w:szCs w:val="24"/>
        </w:rPr>
        <w:t xml:space="preserve"> was selected.</w:t>
      </w:r>
    </w:p>
    <w:p w:rsidR="002D5D20" w:rsidRDefault="006215A5" w:rsidP="003F1AB8">
      <w:pPr>
        <w:shd w:val="clear" w:color="auto" w:fill="FFFFFF"/>
        <w:spacing w:after="0"/>
        <w:jc w:val="both"/>
        <w:rPr>
          <w:rFonts w:eastAsia="Times New Roman" w:cstheme="majorBidi"/>
          <w:szCs w:val="24"/>
        </w:rPr>
      </w:pPr>
      <w:r w:rsidRPr="002D5D20">
        <w:rPr>
          <w:rFonts w:eastAsia="Times New Roman" w:cstheme="majorBidi"/>
          <w:i/>
          <w:iCs/>
          <w:szCs w:val="24"/>
        </w:rPr>
        <w:t>Google Compute Engine</w:t>
      </w:r>
      <w:r w:rsidRPr="007820B9">
        <w:rPr>
          <w:rFonts w:eastAsia="Times New Roman" w:cstheme="majorBidi"/>
          <w:szCs w:val="24"/>
        </w:rPr>
        <w:t xml:space="preserve"> is highly customizable, but it isn’t as automated or easy to use.  Businesses using </w:t>
      </w:r>
      <w:r w:rsidRPr="002D5D20">
        <w:rPr>
          <w:rFonts w:eastAsia="Times New Roman" w:cstheme="majorBidi"/>
          <w:i/>
          <w:iCs/>
          <w:szCs w:val="24"/>
        </w:rPr>
        <w:t>Google Compute Engine</w:t>
      </w:r>
      <w:r w:rsidRPr="007820B9">
        <w:rPr>
          <w:rFonts w:eastAsia="Times New Roman" w:cstheme="majorBidi"/>
          <w:szCs w:val="24"/>
        </w:rPr>
        <w:t xml:space="preserve"> will have to manually adjust the volume of their virtual machines as application traffic gro</w:t>
      </w:r>
      <w:r w:rsidR="00A505B7">
        <w:rPr>
          <w:rFonts w:eastAsia="Times New Roman" w:cstheme="majorBidi"/>
          <w:szCs w:val="24"/>
        </w:rPr>
        <w:t xml:space="preserve">ws or shrinks.  </w:t>
      </w:r>
      <w:r w:rsidR="00A505B7" w:rsidRPr="002D5D20">
        <w:rPr>
          <w:rFonts w:eastAsia="Times New Roman" w:cstheme="majorBidi"/>
          <w:i/>
          <w:iCs/>
          <w:szCs w:val="24"/>
        </w:rPr>
        <w:t>Google Compute E</w:t>
      </w:r>
      <w:r w:rsidRPr="002D5D20">
        <w:rPr>
          <w:rFonts w:eastAsia="Times New Roman" w:cstheme="majorBidi"/>
          <w:i/>
          <w:iCs/>
          <w:szCs w:val="24"/>
        </w:rPr>
        <w:t>ngine</w:t>
      </w:r>
      <w:r w:rsidRPr="007820B9">
        <w:rPr>
          <w:rFonts w:eastAsia="Times New Roman" w:cstheme="majorBidi"/>
          <w:szCs w:val="24"/>
        </w:rPr>
        <w:t xml:space="preserve"> needs a development team to work with it, unlike </w:t>
      </w:r>
      <w:r w:rsidRPr="002D5D20">
        <w:rPr>
          <w:rFonts w:eastAsia="Times New Roman" w:cstheme="majorBidi"/>
          <w:i/>
          <w:iCs/>
          <w:szCs w:val="24"/>
        </w:rPr>
        <w:t>Google App Engine</w:t>
      </w:r>
      <w:r w:rsidRPr="007820B9">
        <w:rPr>
          <w:rFonts w:eastAsia="Times New Roman" w:cstheme="majorBidi"/>
          <w:szCs w:val="24"/>
        </w:rPr>
        <w:t>, which c</w:t>
      </w:r>
      <w:r w:rsidR="002D5D20">
        <w:rPr>
          <w:rFonts w:eastAsia="Times New Roman" w:cstheme="majorBidi"/>
          <w:szCs w:val="24"/>
        </w:rPr>
        <w:t>an be managed with less effort.</w:t>
      </w:r>
    </w:p>
    <w:p w:rsidR="00992D17" w:rsidRDefault="00992D17" w:rsidP="003F1AB8">
      <w:pPr>
        <w:shd w:val="clear" w:color="auto" w:fill="FFFFFF"/>
        <w:spacing w:after="0"/>
        <w:jc w:val="both"/>
        <w:rPr>
          <w:rFonts w:eastAsia="Times New Roman" w:cstheme="majorBidi"/>
          <w:szCs w:val="24"/>
        </w:rPr>
      </w:pPr>
    </w:p>
    <w:p w:rsidR="006215A5" w:rsidRPr="007538AF" w:rsidRDefault="00B66904" w:rsidP="00992D17">
      <w:pPr>
        <w:pStyle w:val="Heading2"/>
        <w:spacing w:before="0"/>
      </w:pPr>
      <w:bookmarkStart w:id="111" w:name="_Toc47269663"/>
      <w:bookmarkStart w:id="112" w:name="_Toc47814333"/>
      <w:r>
        <w:t>4</w:t>
      </w:r>
      <w:r w:rsidR="003A2B9D" w:rsidRPr="007538AF">
        <w:t>.3.3</w:t>
      </w:r>
      <w:r w:rsidR="00F974FE">
        <w:rPr>
          <w:noProof/>
          <w:lang w:val="en-GB"/>
        </w:rPr>
        <w:tab/>
      </w:r>
      <w:r w:rsidR="006215A5" w:rsidRPr="007538AF">
        <w:t>Pricing</w:t>
      </w:r>
      <w:bookmarkEnd w:id="111"/>
      <w:bookmarkEnd w:id="112"/>
    </w:p>
    <w:p w:rsidR="006215A5" w:rsidRPr="007820B9" w:rsidRDefault="006215A5" w:rsidP="003F1AB8">
      <w:pPr>
        <w:shd w:val="clear" w:color="auto" w:fill="FFFFFF"/>
        <w:spacing w:after="0"/>
        <w:jc w:val="both"/>
        <w:rPr>
          <w:rFonts w:eastAsia="Times New Roman" w:cstheme="majorBidi"/>
          <w:szCs w:val="24"/>
        </w:rPr>
      </w:pPr>
      <w:r w:rsidRPr="002D5D20">
        <w:rPr>
          <w:rFonts w:eastAsia="Times New Roman" w:cstheme="majorBidi"/>
          <w:i/>
          <w:iCs/>
          <w:szCs w:val="24"/>
        </w:rPr>
        <w:t>Google App Engine</w:t>
      </w:r>
      <w:r w:rsidRPr="007820B9">
        <w:rPr>
          <w:rFonts w:eastAsia="Times New Roman" w:cstheme="majorBidi"/>
          <w:szCs w:val="24"/>
        </w:rPr>
        <w:t xml:space="preserve"> pricing depends on the type of instance, but starts as low as $0.05 per hour per instance. </w:t>
      </w:r>
    </w:p>
    <w:p w:rsidR="004803DA" w:rsidRDefault="006215A5" w:rsidP="003F1AB8">
      <w:pPr>
        <w:shd w:val="clear" w:color="auto" w:fill="FFFFFF"/>
        <w:spacing w:after="0"/>
        <w:jc w:val="both"/>
        <w:rPr>
          <w:rFonts w:eastAsia="Times New Roman" w:cstheme="majorBidi"/>
          <w:szCs w:val="24"/>
        </w:rPr>
      </w:pPr>
      <w:r w:rsidRPr="001D377C">
        <w:rPr>
          <w:rFonts w:eastAsia="Times New Roman" w:cstheme="majorBidi"/>
          <w:i/>
          <w:iCs/>
          <w:szCs w:val="24"/>
        </w:rPr>
        <w:t>Google Compute Engine</w:t>
      </w:r>
      <w:r w:rsidRPr="007820B9">
        <w:rPr>
          <w:rFonts w:eastAsia="Times New Roman" w:cstheme="majorBidi"/>
          <w:szCs w:val="24"/>
        </w:rPr>
        <w:t xml:space="preserve"> offers pay as you go pricing starting as low as $0.006543 per hour.</w:t>
      </w:r>
    </w:p>
    <w:p w:rsidR="004803DA" w:rsidRPr="00992D17" w:rsidRDefault="004803DA" w:rsidP="003F1AB8">
      <w:pPr>
        <w:tabs>
          <w:tab w:val="left" w:pos="2775"/>
        </w:tabs>
        <w:spacing w:after="0"/>
        <w:jc w:val="both"/>
        <w:rPr>
          <w:rFonts w:cstheme="majorBidi"/>
          <w:b/>
          <w:bCs/>
          <w:lang w:bidi="ar-EG"/>
        </w:rPr>
      </w:pPr>
      <w:r w:rsidRPr="00992D17">
        <w:rPr>
          <w:rFonts w:cstheme="majorBidi"/>
          <w:b/>
          <w:bCs/>
        </w:rPr>
        <w:t xml:space="preserve">When we tried to use </w:t>
      </w:r>
      <w:r w:rsidR="001D377C" w:rsidRPr="00992D17">
        <w:rPr>
          <w:rFonts w:cstheme="majorBidi"/>
          <w:b/>
          <w:bCs/>
          <w:i/>
          <w:iCs/>
        </w:rPr>
        <w:t>Google</w:t>
      </w:r>
      <w:r w:rsidR="001D377C" w:rsidRPr="00992D17">
        <w:rPr>
          <w:rFonts w:cstheme="majorBidi"/>
          <w:b/>
          <w:bCs/>
        </w:rPr>
        <w:t xml:space="preserve"> </w:t>
      </w:r>
      <w:r w:rsidRPr="00992D17">
        <w:rPr>
          <w:rFonts w:cstheme="majorBidi"/>
          <w:b/>
          <w:bCs/>
          <w:i/>
          <w:iCs/>
        </w:rPr>
        <w:t>App Engine</w:t>
      </w:r>
      <w:r w:rsidRPr="00992D17">
        <w:rPr>
          <w:rFonts w:cstheme="majorBidi"/>
          <w:b/>
          <w:bCs/>
        </w:rPr>
        <w:t xml:space="preserve"> we faced a problem that </w:t>
      </w:r>
      <w:r w:rsidRPr="00992D17">
        <w:rPr>
          <w:rFonts w:cstheme="majorBidi"/>
          <w:b/>
          <w:bCs/>
          <w:lang w:bidi="ar-EG"/>
        </w:rPr>
        <w:t xml:space="preserve">there is no GPU therefore we cannot install NVidia driver and cannot use CUDA, so we used </w:t>
      </w:r>
      <w:r w:rsidR="001D377C" w:rsidRPr="00992D17">
        <w:rPr>
          <w:rFonts w:cstheme="majorBidi"/>
          <w:b/>
          <w:bCs/>
          <w:i/>
          <w:iCs/>
          <w:lang w:bidi="ar-EG"/>
        </w:rPr>
        <w:t xml:space="preserve">Google </w:t>
      </w:r>
      <w:r w:rsidRPr="00992D17">
        <w:rPr>
          <w:rFonts w:cstheme="majorBidi"/>
          <w:b/>
          <w:bCs/>
          <w:i/>
          <w:iCs/>
          <w:lang w:bidi="ar-EG"/>
        </w:rPr>
        <w:t>Compute Engine</w:t>
      </w:r>
      <w:r w:rsidRPr="00992D17">
        <w:rPr>
          <w:rFonts w:cstheme="majorBidi"/>
          <w:b/>
          <w:bCs/>
          <w:lang w:bidi="ar-EG"/>
        </w:rPr>
        <w:t>.</w:t>
      </w:r>
    </w:p>
    <w:p w:rsidR="004803DA" w:rsidRPr="00992D17" w:rsidRDefault="004803DA" w:rsidP="00992D17">
      <w:pPr>
        <w:tabs>
          <w:tab w:val="left" w:pos="2775"/>
        </w:tabs>
        <w:spacing w:after="0"/>
        <w:rPr>
          <w:rFonts w:cstheme="majorBidi"/>
          <w:b/>
          <w:bCs/>
          <w:color w:val="FF0000"/>
          <w:lang w:bidi="ar-EG"/>
        </w:rPr>
      </w:pPr>
    </w:p>
    <w:p w:rsidR="004803DA" w:rsidRPr="007538AF" w:rsidRDefault="00B66904" w:rsidP="00992D17">
      <w:pPr>
        <w:pStyle w:val="Heading2"/>
        <w:spacing w:before="0"/>
      </w:pPr>
      <w:bookmarkStart w:id="113" w:name="_Toc47269664"/>
      <w:bookmarkStart w:id="114" w:name="_Toc47814334"/>
      <w:r>
        <w:t>4</w:t>
      </w:r>
      <w:r w:rsidR="002D5D20" w:rsidRPr="007538AF">
        <w:t>.3.4</w:t>
      </w:r>
      <w:r w:rsidR="00F974FE">
        <w:rPr>
          <w:noProof/>
          <w:lang w:val="en-GB"/>
        </w:rPr>
        <w:tab/>
      </w:r>
      <w:r w:rsidR="004803DA" w:rsidRPr="007538AF">
        <w:t>Building on Compute Engine:</w:t>
      </w:r>
      <w:bookmarkEnd w:id="113"/>
      <w:bookmarkEnd w:id="114"/>
    </w:p>
    <w:p w:rsidR="004803DA" w:rsidRPr="002D5D20" w:rsidRDefault="004803DA" w:rsidP="003F1AB8">
      <w:pPr>
        <w:numPr>
          <w:ilvl w:val="1"/>
          <w:numId w:val="3"/>
        </w:numPr>
        <w:shd w:val="clear" w:color="auto" w:fill="FFFFFF"/>
        <w:spacing w:after="0"/>
        <w:jc w:val="both"/>
        <w:rPr>
          <w:rFonts w:eastAsia="Times New Roman" w:cstheme="majorBidi"/>
          <w:szCs w:val="24"/>
        </w:rPr>
      </w:pPr>
      <w:r w:rsidRPr="002D5D20">
        <w:rPr>
          <w:rFonts w:eastAsia="Times New Roman" w:cstheme="majorBidi"/>
          <w:szCs w:val="24"/>
        </w:rPr>
        <w:t>Use virtual machines (VMs), called </w:t>
      </w:r>
      <w:hyperlink r:id="rId111" w:history="1">
        <w:r w:rsidRPr="002D5D20">
          <w:rPr>
            <w:rFonts w:eastAsia="Times New Roman" w:cstheme="majorBidi"/>
            <w:i/>
            <w:iCs/>
            <w:szCs w:val="24"/>
          </w:rPr>
          <w:t>instances</w:t>
        </w:r>
      </w:hyperlink>
      <w:r w:rsidRPr="002D5D20">
        <w:rPr>
          <w:rFonts w:eastAsia="Times New Roman" w:cstheme="majorBidi"/>
          <w:szCs w:val="24"/>
        </w:rPr>
        <w:t>, to build your application, much like you would if you had your own hardware infrastructure. You can choose from a variety of instance types to customize your configuration to meet your needs and your budget.</w:t>
      </w:r>
    </w:p>
    <w:p w:rsidR="004803DA" w:rsidRPr="002D5D20" w:rsidRDefault="004803DA" w:rsidP="003F1AB8">
      <w:pPr>
        <w:numPr>
          <w:ilvl w:val="1"/>
          <w:numId w:val="3"/>
        </w:numPr>
        <w:shd w:val="clear" w:color="auto" w:fill="FFFFFF"/>
        <w:spacing w:after="0"/>
        <w:jc w:val="both"/>
        <w:rPr>
          <w:rFonts w:eastAsia="Times New Roman" w:cstheme="majorBidi"/>
          <w:szCs w:val="24"/>
        </w:rPr>
      </w:pPr>
      <w:r w:rsidRPr="002D5D20">
        <w:rPr>
          <w:rFonts w:eastAsia="Times New Roman" w:cstheme="majorBidi"/>
          <w:szCs w:val="24"/>
        </w:rPr>
        <w:t>Choose which global </w:t>
      </w:r>
      <w:hyperlink r:id="rId112" w:history="1">
        <w:r w:rsidRPr="002D5D20">
          <w:rPr>
            <w:rFonts w:eastAsia="Times New Roman" w:cstheme="majorBidi"/>
            <w:szCs w:val="24"/>
          </w:rPr>
          <w:t>regions and zones</w:t>
        </w:r>
      </w:hyperlink>
      <w:r w:rsidRPr="002D5D20">
        <w:rPr>
          <w:rFonts w:eastAsia="Times New Roman" w:cstheme="majorBidi"/>
          <w:szCs w:val="24"/>
        </w:rPr>
        <w:t> to deploy your resources in, giving you control over where your data is stored and used.</w:t>
      </w:r>
    </w:p>
    <w:p w:rsidR="004803DA" w:rsidRPr="002D5D20" w:rsidRDefault="004803DA" w:rsidP="003F1AB8">
      <w:pPr>
        <w:numPr>
          <w:ilvl w:val="1"/>
          <w:numId w:val="3"/>
        </w:numPr>
        <w:shd w:val="clear" w:color="auto" w:fill="FFFFFF"/>
        <w:spacing w:after="0"/>
        <w:jc w:val="both"/>
        <w:rPr>
          <w:rFonts w:eastAsia="Times New Roman" w:cstheme="majorBidi"/>
          <w:szCs w:val="24"/>
        </w:rPr>
      </w:pPr>
      <w:r w:rsidRPr="002D5D20">
        <w:rPr>
          <w:rFonts w:eastAsia="Times New Roman" w:cstheme="majorBidi"/>
          <w:szCs w:val="24"/>
        </w:rPr>
        <w:t>Choose which operating systems, development stacks, languages, frameworks, services, and other software technologies you prefer.</w:t>
      </w:r>
    </w:p>
    <w:p w:rsidR="004803DA" w:rsidRPr="002D5D20" w:rsidRDefault="004803DA" w:rsidP="003F1AB8">
      <w:pPr>
        <w:numPr>
          <w:ilvl w:val="1"/>
          <w:numId w:val="3"/>
        </w:numPr>
        <w:shd w:val="clear" w:color="auto" w:fill="FFFFFF"/>
        <w:spacing w:after="0"/>
        <w:jc w:val="both"/>
        <w:rPr>
          <w:rFonts w:eastAsia="Times New Roman" w:cstheme="majorBidi"/>
          <w:szCs w:val="24"/>
        </w:rPr>
      </w:pPr>
      <w:r w:rsidRPr="002D5D20">
        <w:rPr>
          <w:rFonts w:eastAsia="Times New Roman" w:cstheme="majorBidi"/>
          <w:szCs w:val="24"/>
        </w:rPr>
        <w:t>Create instances from public or private </w:t>
      </w:r>
      <w:hyperlink r:id="rId113" w:history="1">
        <w:r w:rsidRPr="002D5D20">
          <w:rPr>
            <w:rFonts w:eastAsia="Times New Roman" w:cstheme="majorBidi"/>
            <w:szCs w:val="24"/>
          </w:rPr>
          <w:t>images</w:t>
        </w:r>
      </w:hyperlink>
      <w:r w:rsidRPr="002D5D20">
        <w:rPr>
          <w:rFonts w:eastAsia="Times New Roman" w:cstheme="majorBidi"/>
          <w:szCs w:val="24"/>
        </w:rPr>
        <w:t>.</w:t>
      </w:r>
    </w:p>
    <w:p w:rsidR="004803DA" w:rsidRPr="002D5D20" w:rsidRDefault="004803DA" w:rsidP="003F1AB8">
      <w:pPr>
        <w:numPr>
          <w:ilvl w:val="1"/>
          <w:numId w:val="3"/>
        </w:numPr>
        <w:shd w:val="clear" w:color="auto" w:fill="FFFFFF"/>
        <w:spacing w:after="0"/>
        <w:jc w:val="both"/>
        <w:rPr>
          <w:rFonts w:eastAsia="Times New Roman" w:cstheme="majorBidi"/>
          <w:szCs w:val="24"/>
        </w:rPr>
      </w:pPr>
      <w:r w:rsidRPr="002D5D20">
        <w:rPr>
          <w:rFonts w:eastAsia="Times New Roman" w:cstheme="majorBidi"/>
          <w:szCs w:val="24"/>
        </w:rPr>
        <w:t>Use Google Cloud storage technologies or any third-party technologies you prefer.</w:t>
      </w:r>
    </w:p>
    <w:p w:rsidR="004803DA" w:rsidRPr="002D5D20" w:rsidRDefault="004803DA" w:rsidP="003F1AB8">
      <w:pPr>
        <w:numPr>
          <w:ilvl w:val="1"/>
          <w:numId w:val="3"/>
        </w:numPr>
        <w:shd w:val="clear" w:color="auto" w:fill="FFFFFF"/>
        <w:spacing w:after="0"/>
        <w:jc w:val="both"/>
        <w:rPr>
          <w:rFonts w:eastAsia="Times New Roman" w:cstheme="majorBidi"/>
          <w:szCs w:val="24"/>
        </w:rPr>
      </w:pPr>
      <w:r w:rsidRPr="002D5D20">
        <w:rPr>
          <w:rFonts w:eastAsia="Times New Roman" w:cstheme="majorBidi"/>
          <w:szCs w:val="24"/>
        </w:rPr>
        <w:t>Use </w:t>
      </w:r>
      <w:hyperlink r:id="rId114" w:history="1">
        <w:r w:rsidRPr="002D5D20">
          <w:rPr>
            <w:rFonts w:eastAsia="Times New Roman" w:cstheme="majorBidi"/>
            <w:szCs w:val="24"/>
          </w:rPr>
          <w:t>Google Cloud Marketplace</w:t>
        </w:r>
      </w:hyperlink>
      <w:r w:rsidRPr="002D5D20">
        <w:rPr>
          <w:rFonts w:eastAsia="Times New Roman" w:cstheme="majorBidi"/>
          <w:szCs w:val="24"/>
        </w:rPr>
        <w:t> to quickly deploy pre-configured software packages. For example, you can deploy a LAMP or MEAN stack with just a few clicks.</w:t>
      </w:r>
    </w:p>
    <w:p w:rsidR="004803DA" w:rsidRPr="002D5D20" w:rsidRDefault="004803DA" w:rsidP="003F1AB8">
      <w:pPr>
        <w:numPr>
          <w:ilvl w:val="1"/>
          <w:numId w:val="3"/>
        </w:numPr>
        <w:shd w:val="clear" w:color="auto" w:fill="FFFFFF"/>
        <w:spacing w:after="0"/>
        <w:jc w:val="both"/>
        <w:rPr>
          <w:rFonts w:eastAsia="Times New Roman" w:cstheme="majorBidi"/>
          <w:szCs w:val="24"/>
        </w:rPr>
      </w:pPr>
      <w:r w:rsidRPr="002D5D20">
        <w:rPr>
          <w:rFonts w:eastAsia="Times New Roman" w:cstheme="majorBidi"/>
          <w:szCs w:val="24"/>
        </w:rPr>
        <w:t>Create </w:t>
      </w:r>
      <w:hyperlink r:id="rId115" w:history="1">
        <w:r w:rsidRPr="002D5D20">
          <w:rPr>
            <w:rFonts w:eastAsia="Times New Roman" w:cstheme="majorBidi"/>
            <w:szCs w:val="24"/>
          </w:rPr>
          <w:t>instance groups</w:t>
        </w:r>
      </w:hyperlink>
      <w:r w:rsidRPr="002D5D20">
        <w:rPr>
          <w:rFonts w:eastAsia="Times New Roman" w:cstheme="majorBidi"/>
          <w:szCs w:val="24"/>
        </w:rPr>
        <w:t> to more easily manage multiple instances together.</w:t>
      </w:r>
    </w:p>
    <w:p w:rsidR="004803DA" w:rsidRPr="002D5D20" w:rsidRDefault="004803DA" w:rsidP="003F1AB8">
      <w:pPr>
        <w:numPr>
          <w:ilvl w:val="1"/>
          <w:numId w:val="3"/>
        </w:numPr>
        <w:shd w:val="clear" w:color="auto" w:fill="FFFFFF"/>
        <w:spacing w:after="0"/>
        <w:jc w:val="both"/>
        <w:rPr>
          <w:rFonts w:eastAsia="Times New Roman" w:cstheme="majorBidi"/>
          <w:szCs w:val="24"/>
        </w:rPr>
      </w:pPr>
      <w:r w:rsidRPr="002D5D20">
        <w:rPr>
          <w:rFonts w:eastAsia="Times New Roman" w:cstheme="majorBidi"/>
          <w:szCs w:val="24"/>
        </w:rPr>
        <w:t>Use </w:t>
      </w:r>
      <w:proofErr w:type="spellStart"/>
      <w:r w:rsidR="00574C14">
        <w:fldChar w:fldCharType="begin"/>
      </w:r>
      <w:r w:rsidR="00574C14">
        <w:instrText xml:space="preserve"> HYPERLINK "https://cloud.google.com/compute/docs/autoscaler" </w:instrText>
      </w:r>
      <w:r w:rsidR="00574C14">
        <w:fldChar w:fldCharType="separate"/>
      </w:r>
      <w:r w:rsidRPr="002D5D20">
        <w:rPr>
          <w:rFonts w:eastAsia="Times New Roman" w:cstheme="majorBidi"/>
          <w:szCs w:val="24"/>
        </w:rPr>
        <w:t>autoscaling</w:t>
      </w:r>
      <w:proofErr w:type="spellEnd"/>
      <w:r w:rsidRPr="002D5D20">
        <w:rPr>
          <w:rFonts w:eastAsia="Times New Roman" w:cstheme="majorBidi"/>
          <w:szCs w:val="24"/>
        </w:rPr>
        <w:t xml:space="preserve"> with an instance group</w:t>
      </w:r>
      <w:r w:rsidR="00574C14">
        <w:rPr>
          <w:rFonts w:eastAsia="Times New Roman" w:cstheme="majorBidi"/>
          <w:szCs w:val="24"/>
        </w:rPr>
        <w:fldChar w:fldCharType="end"/>
      </w:r>
      <w:r w:rsidRPr="002D5D20">
        <w:rPr>
          <w:rFonts w:eastAsia="Times New Roman" w:cstheme="majorBidi"/>
          <w:szCs w:val="24"/>
        </w:rPr>
        <w:t> to automatically add and remove capacity.</w:t>
      </w:r>
    </w:p>
    <w:p w:rsidR="004803DA" w:rsidRPr="002D5D20" w:rsidRDefault="004803DA" w:rsidP="003F1AB8">
      <w:pPr>
        <w:numPr>
          <w:ilvl w:val="1"/>
          <w:numId w:val="3"/>
        </w:numPr>
        <w:shd w:val="clear" w:color="auto" w:fill="FFFFFF"/>
        <w:spacing w:after="0"/>
        <w:jc w:val="both"/>
        <w:rPr>
          <w:rFonts w:eastAsia="Times New Roman" w:cstheme="majorBidi"/>
          <w:szCs w:val="24"/>
        </w:rPr>
      </w:pPr>
      <w:r w:rsidRPr="002D5D20">
        <w:rPr>
          <w:rFonts w:eastAsia="Times New Roman" w:cstheme="majorBidi"/>
          <w:szCs w:val="24"/>
        </w:rPr>
        <w:t>Attach and detach </w:t>
      </w:r>
      <w:hyperlink r:id="rId116" w:history="1">
        <w:r w:rsidRPr="002D5D20">
          <w:rPr>
            <w:rFonts w:eastAsia="Times New Roman" w:cstheme="majorBidi"/>
            <w:szCs w:val="24"/>
          </w:rPr>
          <w:t>disks</w:t>
        </w:r>
      </w:hyperlink>
      <w:r w:rsidRPr="002D5D20">
        <w:rPr>
          <w:rFonts w:eastAsia="Times New Roman" w:cstheme="majorBidi"/>
          <w:szCs w:val="24"/>
        </w:rPr>
        <w:t> as needed.</w:t>
      </w:r>
    </w:p>
    <w:p w:rsidR="00BC69DE" w:rsidRPr="00992D17" w:rsidRDefault="00A61216" w:rsidP="003F1AB8">
      <w:pPr>
        <w:numPr>
          <w:ilvl w:val="1"/>
          <w:numId w:val="3"/>
        </w:numPr>
        <w:shd w:val="clear" w:color="auto" w:fill="FFFFFF"/>
        <w:spacing w:after="0"/>
        <w:jc w:val="both"/>
        <w:rPr>
          <w:rFonts w:eastAsia="Times New Roman" w:cstheme="majorBidi"/>
          <w:szCs w:val="24"/>
        </w:rPr>
      </w:pPr>
      <w:hyperlink r:id="rId117" w:history="1">
        <w:r w:rsidR="004803DA" w:rsidRPr="002D5D20">
          <w:rPr>
            <w:rFonts w:eastAsia="Times New Roman" w:cstheme="majorBidi"/>
            <w:szCs w:val="24"/>
          </w:rPr>
          <w:t>Use SSH to connect</w:t>
        </w:r>
      </w:hyperlink>
      <w:r w:rsidR="004803DA" w:rsidRPr="002D5D20">
        <w:rPr>
          <w:rFonts w:eastAsia="Times New Roman" w:cstheme="majorBidi"/>
          <w:szCs w:val="24"/>
        </w:rPr>
        <w:t> directly to your instances.</w:t>
      </w:r>
    </w:p>
    <w:p w:rsidR="007066ED" w:rsidRPr="007538AF" w:rsidRDefault="00B66904" w:rsidP="00EA446E">
      <w:pPr>
        <w:pStyle w:val="Heading2"/>
      </w:pPr>
      <w:bookmarkStart w:id="115" w:name="_Toc47269665"/>
      <w:bookmarkStart w:id="116" w:name="_Toc47814335"/>
      <w:r>
        <w:lastRenderedPageBreak/>
        <w:t>4</w:t>
      </w:r>
      <w:r w:rsidR="007066ED" w:rsidRPr="007538AF">
        <w:t>.3.5</w:t>
      </w:r>
      <w:r w:rsidR="00F974FE">
        <w:rPr>
          <w:noProof/>
          <w:lang w:val="en-GB"/>
        </w:rPr>
        <w:tab/>
      </w:r>
      <w:r w:rsidR="007066ED" w:rsidRPr="007538AF">
        <w:t xml:space="preserve">Deploying </w:t>
      </w:r>
      <w:proofErr w:type="spellStart"/>
      <w:r w:rsidR="007066ED" w:rsidRPr="007538AF">
        <w:t>UniLM</w:t>
      </w:r>
      <w:proofErr w:type="spellEnd"/>
      <w:r w:rsidR="007066ED" w:rsidRPr="007538AF">
        <w:t xml:space="preserve"> Model</w:t>
      </w:r>
      <w:r w:rsidR="00F234E9" w:rsidRPr="007538AF">
        <w:t xml:space="preserve"> on cloud</w:t>
      </w:r>
      <w:r w:rsidR="007066ED" w:rsidRPr="007538AF">
        <w:t xml:space="preserve"> and returning random questions</w:t>
      </w:r>
      <w:bookmarkEnd w:id="115"/>
      <w:bookmarkEnd w:id="116"/>
    </w:p>
    <w:p w:rsidR="001D377C" w:rsidRPr="003F1AB8" w:rsidRDefault="001D377C" w:rsidP="003F1AB8">
      <w:pPr>
        <w:pStyle w:val="ListParagraph"/>
        <w:numPr>
          <w:ilvl w:val="1"/>
          <w:numId w:val="2"/>
        </w:numPr>
        <w:tabs>
          <w:tab w:val="left" w:pos="2775"/>
        </w:tabs>
        <w:spacing w:after="0"/>
        <w:jc w:val="both"/>
        <w:rPr>
          <w:rFonts w:cstheme="majorBidi"/>
          <w:shd w:val="clear" w:color="auto" w:fill="FFFFFF"/>
        </w:rPr>
      </w:pPr>
      <w:r w:rsidRPr="003F1AB8">
        <w:rPr>
          <w:rFonts w:cstheme="majorBidi"/>
          <w:shd w:val="clear" w:color="auto" w:fill="FFFFFF"/>
        </w:rPr>
        <w:t xml:space="preserve">Create new VM instance called </w:t>
      </w:r>
      <w:r w:rsidRPr="003F1AB8">
        <w:rPr>
          <w:rFonts w:cstheme="majorBidi"/>
          <w:i/>
          <w:iCs/>
          <w:shd w:val="clear" w:color="auto" w:fill="FFFFFF"/>
        </w:rPr>
        <w:t>_Question generation</w:t>
      </w:r>
      <w:r w:rsidRPr="003F1AB8">
        <w:rPr>
          <w:rFonts w:cstheme="majorBidi"/>
          <w:shd w:val="clear" w:color="auto" w:fill="FFFFFF"/>
        </w:rPr>
        <w:t>.</w:t>
      </w:r>
    </w:p>
    <w:p w:rsidR="001D377C" w:rsidRPr="003F1AB8" w:rsidRDefault="001D377C" w:rsidP="003F1AB8">
      <w:pPr>
        <w:pStyle w:val="ListParagraph"/>
        <w:numPr>
          <w:ilvl w:val="1"/>
          <w:numId w:val="2"/>
        </w:numPr>
        <w:tabs>
          <w:tab w:val="left" w:pos="2775"/>
        </w:tabs>
        <w:spacing w:after="0"/>
        <w:jc w:val="both"/>
        <w:rPr>
          <w:rFonts w:cstheme="majorBidi"/>
          <w:shd w:val="clear" w:color="auto" w:fill="FFFFFF"/>
        </w:rPr>
      </w:pPr>
      <w:r w:rsidRPr="003F1AB8">
        <w:rPr>
          <w:rFonts w:cstheme="majorBidi"/>
          <w:shd w:val="clear" w:color="auto" w:fill="FFFFFF"/>
        </w:rPr>
        <w:t>Choose a region with few number of people.</w:t>
      </w:r>
    </w:p>
    <w:p w:rsidR="001D377C" w:rsidRPr="003F1AB8" w:rsidRDefault="001D377C" w:rsidP="003F1AB8">
      <w:pPr>
        <w:pStyle w:val="ListParagraph"/>
        <w:numPr>
          <w:ilvl w:val="1"/>
          <w:numId w:val="2"/>
        </w:numPr>
        <w:tabs>
          <w:tab w:val="left" w:pos="2775"/>
        </w:tabs>
        <w:spacing w:after="0"/>
        <w:jc w:val="both"/>
        <w:rPr>
          <w:rFonts w:cstheme="majorBidi"/>
          <w:shd w:val="clear" w:color="auto" w:fill="FFFFFF"/>
        </w:rPr>
      </w:pPr>
      <w:r w:rsidRPr="003F1AB8">
        <w:rPr>
          <w:rFonts w:cstheme="majorBidi"/>
          <w:shd w:val="clear" w:color="auto" w:fill="FFFFFF"/>
        </w:rPr>
        <w:t>Setup machine configuration</w:t>
      </w:r>
    </w:p>
    <w:p w:rsidR="001D377C" w:rsidRPr="003F1AB8" w:rsidRDefault="001D377C" w:rsidP="003F1AB8">
      <w:pPr>
        <w:pStyle w:val="ListParagraph"/>
        <w:numPr>
          <w:ilvl w:val="2"/>
          <w:numId w:val="2"/>
        </w:numPr>
        <w:tabs>
          <w:tab w:val="left" w:pos="2775"/>
        </w:tabs>
        <w:spacing w:after="0"/>
        <w:jc w:val="both"/>
        <w:rPr>
          <w:rFonts w:cstheme="majorBidi"/>
          <w:shd w:val="clear" w:color="auto" w:fill="FFFFFF"/>
        </w:rPr>
      </w:pPr>
      <w:r w:rsidRPr="003F1AB8">
        <w:rPr>
          <w:rFonts w:cstheme="majorBidi"/>
          <w:shd w:val="clear" w:color="auto" w:fill="FFFFFF"/>
        </w:rPr>
        <w:t>General purpose: for CPU, n1-standard-4 (4 VCPU, 15 GB memory).</w:t>
      </w:r>
    </w:p>
    <w:p w:rsidR="001D377C" w:rsidRPr="003F1AB8" w:rsidRDefault="001D377C" w:rsidP="003F1AB8">
      <w:pPr>
        <w:pStyle w:val="ListParagraph"/>
        <w:numPr>
          <w:ilvl w:val="2"/>
          <w:numId w:val="2"/>
        </w:numPr>
        <w:tabs>
          <w:tab w:val="left" w:pos="2775"/>
        </w:tabs>
        <w:spacing w:after="0"/>
        <w:jc w:val="both"/>
        <w:rPr>
          <w:rFonts w:cstheme="majorBidi"/>
          <w:shd w:val="clear" w:color="auto" w:fill="FFFFFF"/>
        </w:rPr>
      </w:pPr>
      <w:r w:rsidRPr="003F1AB8">
        <w:rPr>
          <w:rFonts w:cstheme="majorBidi"/>
          <w:shd w:val="clear" w:color="auto" w:fill="FFFFFF"/>
        </w:rPr>
        <w:t>GPU Type: NVidia Tesla T4.</w:t>
      </w:r>
    </w:p>
    <w:p w:rsidR="001D377C" w:rsidRPr="003F1AB8" w:rsidRDefault="001D377C" w:rsidP="003F1AB8">
      <w:pPr>
        <w:pStyle w:val="ListParagraph"/>
        <w:numPr>
          <w:ilvl w:val="2"/>
          <w:numId w:val="2"/>
        </w:numPr>
        <w:tabs>
          <w:tab w:val="left" w:pos="2775"/>
        </w:tabs>
        <w:spacing w:after="0"/>
        <w:jc w:val="both"/>
        <w:rPr>
          <w:rFonts w:cstheme="majorBidi"/>
          <w:shd w:val="clear" w:color="auto" w:fill="FFFFFF"/>
        </w:rPr>
      </w:pPr>
      <w:r w:rsidRPr="003F1AB8">
        <w:rPr>
          <w:rFonts w:cstheme="majorBidi"/>
          <w:shd w:val="clear" w:color="auto" w:fill="FFFFFF"/>
        </w:rPr>
        <w:t>Boot disk: Ubuntu 1</w:t>
      </w:r>
      <w:r w:rsidRPr="003F1AB8">
        <w:rPr>
          <w:rFonts w:cstheme="majorBidi"/>
          <w:shd w:val="clear" w:color="auto" w:fill="FFFFFF"/>
          <w:rtl/>
        </w:rPr>
        <w:t>6</w:t>
      </w:r>
      <w:r w:rsidRPr="003F1AB8">
        <w:rPr>
          <w:rFonts w:cstheme="majorBidi"/>
          <w:shd w:val="clear" w:color="auto" w:fill="FFFFFF"/>
        </w:rPr>
        <w:t>.04 LTS.</w:t>
      </w:r>
    </w:p>
    <w:p w:rsidR="001D377C" w:rsidRPr="003F1AB8" w:rsidRDefault="001D377C" w:rsidP="003F1AB8">
      <w:pPr>
        <w:pStyle w:val="ListParagraph"/>
        <w:numPr>
          <w:ilvl w:val="2"/>
          <w:numId w:val="2"/>
        </w:numPr>
        <w:tabs>
          <w:tab w:val="left" w:pos="2775"/>
        </w:tabs>
        <w:spacing w:after="0"/>
        <w:jc w:val="both"/>
        <w:rPr>
          <w:rFonts w:cstheme="majorBidi"/>
          <w:shd w:val="clear" w:color="auto" w:fill="FFFFFF"/>
        </w:rPr>
      </w:pPr>
      <w:r w:rsidRPr="003F1AB8">
        <w:rPr>
          <w:rFonts w:cstheme="majorBidi"/>
          <w:shd w:val="clear" w:color="auto" w:fill="FFFFFF"/>
        </w:rPr>
        <w:t>Disk: 30GB.</w:t>
      </w:r>
    </w:p>
    <w:p w:rsidR="00BC69DE" w:rsidRPr="003F1AB8" w:rsidRDefault="001D377C" w:rsidP="003F1AB8">
      <w:pPr>
        <w:pStyle w:val="ListParagraph"/>
        <w:numPr>
          <w:ilvl w:val="1"/>
          <w:numId w:val="2"/>
        </w:numPr>
        <w:tabs>
          <w:tab w:val="left" w:pos="2775"/>
        </w:tabs>
        <w:spacing w:after="0"/>
        <w:jc w:val="both"/>
        <w:rPr>
          <w:rFonts w:cstheme="majorBidi"/>
        </w:rPr>
      </w:pPr>
      <w:r w:rsidRPr="003F1AB8">
        <w:rPr>
          <w:rFonts w:cstheme="majorBidi"/>
          <w:shd w:val="clear" w:color="auto" w:fill="FFFFFF"/>
        </w:rPr>
        <w:t xml:space="preserve">Install </w:t>
      </w:r>
      <w:proofErr w:type="spellStart"/>
      <w:r w:rsidRPr="003F1AB8">
        <w:rPr>
          <w:rFonts w:cstheme="majorBidi"/>
          <w:shd w:val="clear" w:color="auto" w:fill="FFFFFF"/>
        </w:rPr>
        <w:t>gcc</w:t>
      </w:r>
      <w:proofErr w:type="spellEnd"/>
      <w:r w:rsidRPr="003F1AB8">
        <w:rPr>
          <w:rFonts w:cstheme="majorBidi"/>
          <w:shd w:val="clear" w:color="auto" w:fill="FFFFFF"/>
        </w:rPr>
        <w:t xml:space="preserve"> (Required for CUDA, </w:t>
      </w:r>
      <w:proofErr w:type="spellStart"/>
      <w:r w:rsidRPr="003F1AB8">
        <w:rPr>
          <w:rFonts w:cstheme="majorBidi"/>
          <w:shd w:val="clear" w:color="auto" w:fill="FFFFFF"/>
        </w:rPr>
        <w:t>PyTorch</w:t>
      </w:r>
      <w:proofErr w:type="spellEnd"/>
      <w:r w:rsidRPr="003F1AB8">
        <w:rPr>
          <w:rFonts w:cstheme="majorBidi"/>
          <w:shd w:val="clear" w:color="auto" w:fill="FFFFFF"/>
        </w:rPr>
        <w:t>, Apex)</w:t>
      </w:r>
    </w:p>
    <w:p w:rsidR="00BC69DE" w:rsidRPr="003F1AB8" w:rsidRDefault="00BC69DE" w:rsidP="003F1AB8">
      <w:pPr>
        <w:pStyle w:val="ListParagraph"/>
        <w:tabs>
          <w:tab w:val="left" w:pos="2775"/>
        </w:tabs>
        <w:spacing w:after="0"/>
        <w:ind w:left="1440"/>
        <w:jc w:val="both"/>
        <w:rPr>
          <w:rFonts w:cstheme="majorBidi"/>
          <w:shd w:val="clear" w:color="auto" w:fill="FFFFFF"/>
        </w:rPr>
      </w:pPr>
      <w:r w:rsidRPr="003F1AB8">
        <w:rPr>
          <w:rFonts w:cstheme="majorBidi"/>
          <w:shd w:val="clear" w:color="auto" w:fill="FFFFFF"/>
        </w:rPr>
        <w:t xml:space="preserve">When completed, you must change to the </w:t>
      </w:r>
      <w:proofErr w:type="spellStart"/>
      <w:r w:rsidRPr="003F1AB8">
        <w:rPr>
          <w:rFonts w:cstheme="majorBidi"/>
          <w:shd w:val="clear" w:color="auto" w:fill="FFFFFF"/>
        </w:rPr>
        <w:t>gcc</w:t>
      </w:r>
      <w:proofErr w:type="spellEnd"/>
      <w:r w:rsidRPr="003F1AB8">
        <w:rPr>
          <w:rFonts w:cstheme="majorBidi"/>
          <w:shd w:val="clear" w:color="auto" w:fill="FFFFFF"/>
        </w:rPr>
        <w:t xml:space="preserve"> you want to work with by default. Type in your terminal: </w:t>
      </w:r>
      <w:proofErr w:type="spellStart"/>
      <w:r w:rsidRPr="003F1AB8">
        <w:rPr>
          <w:rFonts w:ascii="Courier New" w:hAnsi="Courier New" w:cs="Courier New"/>
          <w:i/>
          <w:iCs/>
          <w:shd w:val="clear" w:color="auto" w:fill="FFFFFF"/>
        </w:rPr>
        <w:t>sudo</w:t>
      </w:r>
      <w:proofErr w:type="spellEnd"/>
      <w:r w:rsidRPr="003F1AB8">
        <w:rPr>
          <w:rFonts w:ascii="Courier New" w:hAnsi="Courier New" w:cs="Courier New"/>
          <w:i/>
          <w:iCs/>
          <w:shd w:val="clear" w:color="auto" w:fill="FFFFFF"/>
        </w:rPr>
        <w:t xml:space="preserve"> update-alternatives --</w:t>
      </w:r>
      <w:proofErr w:type="spellStart"/>
      <w:r w:rsidRPr="003F1AB8">
        <w:rPr>
          <w:rFonts w:ascii="Courier New" w:hAnsi="Courier New" w:cs="Courier New"/>
          <w:i/>
          <w:iCs/>
          <w:shd w:val="clear" w:color="auto" w:fill="FFFFFF"/>
        </w:rPr>
        <w:t>config</w:t>
      </w:r>
      <w:proofErr w:type="spellEnd"/>
      <w:r w:rsidRPr="003F1AB8">
        <w:rPr>
          <w:rFonts w:ascii="Courier New" w:hAnsi="Courier New" w:cs="Courier New"/>
          <w:i/>
          <w:iCs/>
          <w:shd w:val="clear" w:color="auto" w:fill="FFFFFF"/>
        </w:rPr>
        <w:t xml:space="preserve"> </w:t>
      </w:r>
      <w:proofErr w:type="spellStart"/>
      <w:r w:rsidRPr="003F1AB8">
        <w:rPr>
          <w:rFonts w:ascii="Courier New" w:hAnsi="Courier New" w:cs="Courier New"/>
          <w:i/>
          <w:iCs/>
          <w:shd w:val="clear" w:color="auto" w:fill="FFFFFF"/>
        </w:rPr>
        <w:t>gcc</w:t>
      </w:r>
      <w:proofErr w:type="spellEnd"/>
    </w:p>
    <w:p w:rsidR="00BC69DE" w:rsidRPr="003F1AB8" w:rsidRDefault="00BC69DE" w:rsidP="003F1AB8">
      <w:pPr>
        <w:pStyle w:val="ListParagraph"/>
        <w:tabs>
          <w:tab w:val="left" w:pos="2775"/>
        </w:tabs>
        <w:spacing w:after="0"/>
        <w:ind w:left="1350"/>
        <w:jc w:val="both"/>
        <w:rPr>
          <w:rFonts w:cstheme="majorBidi"/>
          <w:shd w:val="clear" w:color="auto" w:fill="FFFFFF"/>
        </w:rPr>
      </w:pPr>
      <w:r w:rsidRPr="003F1AB8">
        <w:rPr>
          <w:rFonts w:cstheme="majorBidi"/>
          <w:shd w:val="clear" w:color="auto" w:fill="FFFFFF"/>
        </w:rPr>
        <w:t xml:space="preserve">To verify if it worked. Type in your terminal: </w:t>
      </w:r>
      <w:proofErr w:type="spellStart"/>
      <w:r w:rsidRPr="003F1AB8">
        <w:rPr>
          <w:rFonts w:ascii="Courier New" w:hAnsi="Courier New" w:cs="Courier New"/>
          <w:i/>
          <w:iCs/>
          <w:shd w:val="clear" w:color="auto" w:fill="FFFFFF"/>
        </w:rPr>
        <w:t>gcc</w:t>
      </w:r>
      <w:proofErr w:type="spellEnd"/>
      <w:r w:rsidRPr="003F1AB8">
        <w:rPr>
          <w:rFonts w:ascii="Courier New" w:hAnsi="Courier New" w:cs="Courier New"/>
          <w:i/>
          <w:iCs/>
          <w:shd w:val="clear" w:color="auto" w:fill="FFFFFF"/>
        </w:rPr>
        <w:t xml:space="preserve"> –v</w:t>
      </w:r>
    </w:p>
    <w:p w:rsidR="00BC69DE" w:rsidRPr="003F1AB8" w:rsidRDefault="00FA5A9B" w:rsidP="003F1AB8">
      <w:pPr>
        <w:pStyle w:val="ListParagraph"/>
        <w:numPr>
          <w:ilvl w:val="1"/>
          <w:numId w:val="2"/>
        </w:numPr>
        <w:tabs>
          <w:tab w:val="left" w:pos="2775"/>
        </w:tabs>
        <w:spacing w:after="0"/>
        <w:jc w:val="both"/>
        <w:rPr>
          <w:rFonts w:cstheme="majorBidi"/>
        </w:rPr>
      </w:pPr>
      <w:r w:rsidRPr="003F1AB8">
        <w:rPr>
          <w:rFonts w:cstheme="majorBidi"/>
        </w:rPr>
        <w:t>Get NVidia driver 410.</w:t>
      </w:r>
    </w:p>
    <w:p w:rsidR="00FA5A9B" w:rsidRPr="003F1AB8" w:rsidRDefault="00FA5A9B" w:rsidP="003F1AB8">
      <w:pPr>
        <w:pStyle w:val="ListParagraph"/>
        <w:numPr>
          <w:ilvl w:val="1"/>
          <w:numId w:val="2"/>
        </w:numPr>
        <w:tabs>
          <w:tab w:val="left" w:pos="2775"/>
        </w:tabs>
        <w:spacing w:after="0"/>
        <w:jc w:val="both"/>
        <w:rPr>
          <w:rFonts w:cstheme="majorBidi"/>
        </w:rPr>
      </w:pPr>
      <w:r w:rsidRPr="003F1AB8">
        <w:rPr>
          <w:rFonts w:cstheme="majorBidi"/>
        </w:rPr>
        <w:t>Get CUDA toolkit 10.1.</w:t>
      </w:r>
    </w:p>
    <w:p w:rsidR="00FA5A9B" w:rsidRPr="003F1AB8" w:rsidRDefault="00FA5A9B" w:rsidP="003F1AB8">
      <w:pPr>
        <w:pStyle w:val="ListParagraph"/>
        <w:numPr>
          <w:ilvl w:val="1"/>
          <w:numId w:val="2"/>
        </w:numPr>
        <w:tabs>
          <w:tab w:val="left" w:pos="2775"/>
        </w:tabs>
        <w:spacing w:after="0"/>
        <w:jc w:val="both"/>
        <w:rPr>
          <w:rFonts w:cstheme="majorBidi"/>
        </w:rPr>
      </w:pPr>
      <w:r w:rsidRPr="003F1AB8">
        <w:rPr>
          <w:rFonts w:cstheme="majorBidi"/>
        </w:rPr>
        <w:t xml:space="preserve">Modify path </w:t>
      </w:r>
      <w:proofErr w:type="spellStart"/>
      <w:r w:rsidRPr="003F1AB8">
        <w:rPr>
          <w:rFonts w:cstheme="majorBidi"/>
        </w:rPr>
        <w:t>var</w:t>
      </w:r>
      <w:proofErr w:type="spellEnd"/>
      <w:r w:rsidRPr="003F1AB8">
        <w:rPr>
          <w:rFonts w:cstheme="majorBidi"/>
        </w:rPr>
        <w:t xml:space="preserve"> because system </w:t>
      </w:r>
      <w:proofErr w:type="gramStart"/>
      <w:r w:rsidRPr="003F1AB8">
        <w:rPr>
          <w:rFonts w:cstheme="majorBidi"/>
        </w:rPr>
        <w:t xml:space="preserve">can’t </w:t>
      </w:r>
      <w:r w:rsidRPr="003F1AB8">
        <w:rPr>
          <w:rFonts w:cstheme="majorBidi" w:hint="cs"/>
          <w:rtl/>
          <w:lang w:bidi="ar-EG"/>
        </w:rPr>
        <w:t xml:space="preserve"> </w:t>
      </w:r>
      <w:r w:rsidRPr="003F1AB8">
        <w:rPr>
          <w:rFonts w:cstheme="majorBidi"/>
          <w:lang w:bidi="ar-EG"/>
        </w:rPr>
        <w:t>see</w:t>
      </w:r>
      <w:proofErr w:type="gramEnd"/>
      <w:r w:rsidRPr="003F1AB8">
        <w:rPr>
          <w:rFonts w:cstheme="majorBidi"/>
          <w:lang w:bidi="ar-EG"/>
        </w:rPr>
        <w:t xml:space="preserve"> CUDA installed yet.</w:t>
      </w:r>
    </w:p>
    <w:p w:rsidR="00FA5A9B" w:rsidRPr="003F1AB8" w:rsidRDefault="00FA5A9B" w:rsidP="003F1AB8">
      <w:pPr>
        <w:pStyle w:val="ListParagraph"/>
        <w:numPr>
          <w:ilvl w:val="1"/>
          <w:numId w:val="2"/>
        </w:numPr>
        <w:tabs>
          <w:tab w:val="left" w:pos="2775"/>
        </w:tabs>
        <w:spacing w:after="0"/>
        <w:jc w:val="both"/>
        <w:rPr>
          <w:rFonts w:cstheme="majorBidi"/>
        </w:rPr>
      </w:pPr>
      <w:r w:rsidRPr="003F1AB8">
        <w:rPr>
          <w:rFonts w:cstheme="majorBidi"/>
          <w:lang w:bidi="ar-EG"/>
        </w:rPr>
        <w:t xml:space="preserve">Download </w:t>
      </w:r>
      <w:proofErr w:type="spellStart"/>
      <w:r w:rsidRPr="003F1AB8">
        <w:rPr>
          <w:rFonts w:cstheme="majorBidi"/>
          <w:lang w:bidi="ar-EG"/>
        </w:rPr>
        <w:t>Pytorch</w:t>
      </w:r>
      <w:proofErr w:type="spellEnd"/>
      <w:r w:rsidRPr="003F1AB8">
        <w:rPr>
          <w:rFonts w:cstheme="majorBidi"/>
          <w:lang w:bidi="ar-EG"/>
        </w:rPr>
        <w:t xml:space="preserve"> for Python 3.6 and CUDA toolkit 10.1</w:t>
      </w:r>
      <w:r w:rsidR="008266EF" w:rsidRPr="003F1AB8">
        <w:rPr>
          <w:rFonts w:cstheme="majorBidi"/>
          <w:lang w:bidi="ar-EG"/>
        </w:rPr>
        <w:t xml:space="preserve"> to b</w:t>
      </w:r>
      <w:r w:rsidRPr="003F1AB8">
        <w:rPr>
          <w:rFonts w:cstheme="majorBidi"/>
          <w:lang w:bidi="ar-EG"/>
        </w:rPr>
        <w:t>e able to install NV</w:t>
      </w:r>
      <w:r w:rsidR="008266EF" w:rsidRPr="003F1AB8">
        <w:rPr>
          <w:rFonts w:cstheme="majorBidi"/>
          <w:lang w:bidi="ar-EG"/>
        </w:rPr>
        <w:t>idia/</w:t>
      </w:r>
      <w:r w:rsidRPr="003F1AB8">
        <w:rPr>
          <w:rFonts w:cstheme="majorBidi"/>
          <w:lang w:bidi="ar-EG"/>
        </w:rPr>
        <w:t>Apex</w:t>
      </w:r>
      <w:r w:rsidR="008266EF" w:rsidRPr="003F1AB8">
        <w:rPr>
          <w:rFonts w:cstheme="majorBidi"/>
          <w:lang w:bidi="ar-EG"/>
        </w:rPr>
        <w:t>.</w:t>
      </w:r>
    </w:p>
    <w:p w:rsidR="008266EF" w:rsidRPr="003F1AB8" w:rsidRDefault="008266EF" w:rsidP="003F1AB8">
      <w:pPr>
        <w:pStyle w:val="ListParagraph"/>
        <w:numPr>
          <w:ilvl w:val="1"/>
          <w:numId w:val="2"/>
        </w:numPr>
        <w:tabs>
          <w:tab w:val="left" w:pos="2775"/>
        </w:tabs>
        <w:spacing w:after="0"/>
        <w:jc w:val="both"/>
        <w:rPr>
          <w:rFonts w:cstheme="majorBidi"/>
          <w:shd w:val="clear" w:color="auto" w:fill="FFFFFF"/>
        </w:rPr>
      </w:pPr>
      <w:r w:rsidRPr="003F1AB8">
        <w:rPr>
          <w:rFonts w:cstheme="majorBidi"/>
          <w:lang w:bidi="ar-EG"/>
        </w:rPr>
        <w:t xml:space="preserve">Clone the code: </w:t>
      </w:r>
      <w:proofErr w:type="spellStart"/>
      <w:r w:rsidRPr="003F1AB8">
        <w:rPr>
          <w:rFonts w:ascii="Courier New" w:hAnsi="Courier New" w:cs="Courier New"/>
          <w:i/>
          <w:iCs/>
          <w:lang w:bidi="ar-EG"/>
        </w:rPr>
        <w:t>git</w:t>
      </w:r>
      <w:proofErr w:type="spellEnd"/>
      <w:r w:rsidRPr="003F1AB8">
        <w:rPr>
          <w:rFonts w:ascii="Courier New" w:hAnsi="Courier New" w:cs="Courier New"/>
          <w:i/>
          <w:iCs/>
          <w:lang w:bidi="ar-EG"/>
        </w:rPr>
        <w:t xml:space="preserve"> clone</w:t>
      </w:r>
    </w:p>
    <w:p w:rsidR="008266EF" w:rsidRPr="003F1AB8" w:rsidRDefault="00A61216" w:rsidP="003F1AB8">
      <w:pPr>
        <w:pStyle w:val="ListParagraph"/>
        <w:tabs>
          <w:tab w:val="left" w:pos="2775"/>
        </w:tabs>
        <w:spacing w:after="0"/>
        <w:ind w:left="1440"/>
        <w:jc w:val="both"/>
        <w:rPr>
          <w:rFonts w:ascii="Courier New" w:hAnsi="Courier New" w:cs="Courier New"/>
          <w:i/>
          <w:iCs/>
          <w:color w:val="0000FF"/>
          <w:shd w:val="clear" w:color="auto" w:fill="FFFFFF"/>
        </w:rPr>
      </w:pPr>
      <w:hyperlink r:id="rId118" w:history="1">
        <w:r w:rsidR="008266EF" w:rsidRPr="003F1AB8">
          <w:rPr>
            <w:rStyle w:val="Hyperlink"/>
            <w:rFonts w:ascii="Courier New" w:hAnsi="Courier New" w:cs="Courier New"/>
            <w:i/>
            <w:iCs/>
            <w:shd w:val="clear" w:color="auto" w:fill="FFFFFF"/>
          </w:rPr>
          <w:t>https://github.com/chentinghao/download_google_drive.git</w:t>
        </w:r>
      </w:hyperlink>
    </w:p>
    <w:p w:rsidR="00C26942" w:rsidRPr="003F1AB8" w:rsidRDefault="00C26942" w:rsidP="003F1AB8">
      <w:pPr>
        <w:pStyle w:val="ListParagraph"/>
        <w:tabs>
          <w:tab w:val="left" w:pos="2775"/>
        </w:tabs>
        <w:spacing w:after="0"/>
        <w:ind w:left="1440"/>
        <w:jc w:val="both"/>
        <w:rPr>
          <w:rFonts w:cstheme="majorBidi"/>
        </w:rPr>
      </w:pPr>
      <w:r w:rsidRPr="003F1AB8">
        <w:rPr>
          <w:rFonts w:cstheme="majorBidi"/>
          <w:shd w:val="clear" w:color="auto" w:fill="FFFFFF"/>
        </w:rPr>
        <w:t>Download code from Google drive</w:t>
      </w:r>
    </w:p>
    <w:p w:rsidR="006215A5" w:rsidRPr="003F1AB8" w:rsidRDefault="008266EF" w:rsidP="003F1AB8">
      <w:pPr>
        <w:pStyle w:val="ListParagraph"/>
        <w:tabs>
          <w:tab w:val="left" w:pos="2775"/>
        </w:tabs>
        <w:spacing w:after="0"/>
        <w:ind w:left="1440"/>
        <w:jc w:val="both"/>
        <w:rPr>
          <w:rFonts w:ascii="Courier New" w:hAnsi="Courier New" w:cs="Courier New"/>
          <w:i/>
          <w:iCs/>
          <w:shd w:val="clear" w:color="auto" w:fill="FFFFFF"/>
        </w:rPr>
      </w:pPr>
      <w:r w:rsidRPr="003F1AB8">
        <w:rPr>
          <w:rFonts w:ascii="Courier New" w:hAnsi="Courier New" w:cs="Courier New"/>
          <w:i/>
          <w:iCs/>
          <w:shd w:val="clear" w:color="auto" w:fill="FFFFFF"/>
        </w:rPr>
        <w:t xml:space="preserve">python3 download_gdrive.py </w:t>
      </w:r>
      <w:proofErr w:type="spellStart"/>
      <w:proofErr w:type="gramStart"/>
      <w:r w:rsidRPr="003F1AB8">
        <w:rPr>
          <w:rFonts w:ascii="Courier New" w:hAnsi="Courier New" w:cs="Courier New"/>
          <w:i/>
          <w:iCs/>
          <w:shd w:val="clear" w:color="auto" w:fill="FFFFFF"/>
        </w:rPr>
        <w:t>GoogleFileID</w:t>
      </w:r>
      <w:proofErr w:type="spellEnd"/>
      <w:r w:rsidRPr="003F1AB8">
        <w:rPr>
          <w:rFonts w:ascii="Courier New" w:hAnsi="Courier New" w:cs="Courier New"/>
          <w:i/>
          <w:iCs/>
          <w:shd w:val="clear" w:color="auto" w:fill="FFFFFF"/>
        </w:rPr>
        <w:t xml:space="preserve">  </w:t>
      </w:r>
      <w:proofErr w:type="spellStart"/>
      <w:r w:rsidRPr="003F1AB8">
        <w:rPr>
          <w:rFonts w:ascii="Courier New" w:hAnsi="Courier New" w:cs="Courier New"/>
          <w:i/>
          <w:iCs/>
          <w:shd w:val="clear" w:color="auto" w:fill="FFFFFF"/>
        </w:rPr>
        <w:t>FileName</w:t>
      </w:r>
      <w:proofErr w:type="spellEnd"/>
      <w:proofErr w:type="gramEnd"/>
      <w:r w:rsidRPr="003F1AB8">
        <w:rPr>
          <w:rFonts w:cstheme="majorBidi"/>
          <w:b/>
          <w:bCs/>
          <w:shd w:val="clear" w:color="auto" w:fill="FFFFFF"/>
        </w:rPr>
        <w:t xml:space="preserve"> </w:t>
      </w:r>
    </w:p>
    <w:p w:rsidR="008266EF" w:rsidRPr="003F1AB8" w:rsidRDefault="008266EF" w:rsidP="003F1AB8">
      <w:pPr>
        <w:pStyle w:val="ListParagraph"/>
        <w:numPr>
          <w:ilvl w:val="1"/>
          <w:numId w:val="2"/>
        </w:numPr>
        <w:tabs>
          <w:tab w:val="left" w:pos="2775"/>
        </w:tabs>
        <w:spacing w:after="0"/>
        <w:jc w:val="both"/>
        <w:rPr>
          <w:rFonts w:cstheme="majorBidi"/>
          <w:shd w:val="clear" w:color="auto" w:fill="FFFFFF"/>
        </w:rPr>
      </w:pPr>
      <w:r w:rsidRPr="003F1AB8">
        <w:rPr>
          <w:rFonts w:cstheme="majorBidi"/>
          <w:shd w:val="clear" w:color="auto" w:fill="FFFFFF"/>
        </w:rPr>
        <w:t>Test the server using Postman.</w:t>
      </w:r>
    </w:p>
    <w:p w:rsidR="006215A5" w:rsidRPr="007538AF" w:rsidRDefault="00B66904" w:rsidP="00EA446E">
      <w:pPr>
        <w:pStyle w:val="Heading1"/>
      </w:pPr>
      <w:bookmarkStart w:id="117" w:name="_Toc47269666"/>
      <w:bookmarkStart w:id="118" w:name="_Toc47814336"/>
      <w:r>
        <w:t>4</w:t>
      </w:r>
      <w:r w:rsidR="007538AF">
        <w:t>.4</w:t>
      </w:r>
      <w:r w:rsidR="00F974FE">
        <w:rPr>
          <w:noProof/>
          <w:lang w:val="en-GB"/>
        </w:rPr>
        <w:tab/>
      </w:r>
      <w:r w:rsidR="008266EF" w:rsidRPr="007538AF">
        <w:t>F</w:t>
      </w:r>
      <w:bookmarkEnd w:id="117"/>
      <w:r>
        <w:t>lask</w:t>
      </w:r>
      <w:bookmarkEnd w:id="118"/>
    </w:p>
    <w:p w:rsidR="008266EF" w:rsidRDefault="008266EF" w:rsidP="003F1AB8">
      <w:pPr>
        <w:spacing w:after="0"/>
        <w:jc w:val="both"/>
        <w:rPr>
          <w:rFonts w:cstheme="majorBidi"/>
          <w:color w:val="202124"/>
          <w:shd w:val="clear" w:color="auto" w:fill="FFFFFF"/>
        </w:rPr>
      </w:pPr>
      <w:r w:rsidRPr="00CC5A63">
        <w:rPr>
          <w:rFonts w:cstheme="majorBidi"/>
          <w:color w:val="202124"/>
          <w:shd w:val="clear" w:color="auto" w:fill="FFFFFF"/>
        </w:rPr>
        <w:t>Flask is some code already written for us in Python that makes it easy to get up and running with a simple web application that has a lot of features that can be useful as we go about building web</w:t>
      </w:r>
      <w:r w:rsidRPr="00CC5A63">
        <w:rPr>
          <w:rFonts w:cstheme="majorBidi"/>
          <w:color w:val="222222"/>
          <w:shd w:val="clear" w:color="auto" w:fill="FFFFFF"/>
        </w:rPr>
        <w:t xml:space="preserve"> applications, including managing HTTP requests and rendering templates</w:t>
      </w:r>
      <w:r>
        <w:rPr>
          <w:rFonts w:cstheme="majorBidi"/>
          <w:color w:val="202124"/>
          <w:shd w:val="clear" w:color="auto" w:fill="FFFFFF"/>
        </w:rPr>
        <w:t xml:space="preserve"> </w:t>
      </w:r>
      <w:r w:rsidRPr="00CC5A63">
        <w:rPr>
          <w:rFonts w:cstheme="majorBidi"/>
          <w:color w:val="202124"/>
          <w:shd w:val="clear" w:color="auto" w:fill="FFFFFF"/>
        </w:rPr>
        <w:t>applications.</w:t>
      </w:r>
    </w:p>
    <w:p w:rsidR="00C56D7E" w:rsidRDefault="00C56D7E" w:rsidP="003F1AB8">
      <w:pPr>
        <w:spacing w:after="0"/>
        <w:jc w:val="both"/>
        <w:rPr>
          <w:rFonts w:cstheme="majorBidi"/>
          <w:color w:val="202124"/>
          <w:shd w:val="clear" w:color="auto" w:fill="FFFFFF"/>
        </w:rPr>
      </w:pPr>
    </w:p>
    <w:p w:rsidR="00C56D7E" w:rsidRDefault="00C56D7E" w:rsidP="00C56D7E">
      <w:pPr>
        <w:spacing w:after="0"/>
        <w:jc w:val="center"/>
        <w:rPr>
          <w:rFonts w:cstheme="majorBidi"/>
          <w:color w:val="202124"/>
          <w:shd w:val="clear" w:color="auto" w:fill="FFFFFF"/>
        </w:rPr>
      </w:pPr>
      <w:r>
        <w:rPr>
          <w:rFonts w:cstheme="majorBidi"/>
          <w:noProof/>
          <w:color w:val="202124"/>
          <w:shd w:val="clear" w:color="auto" w:fill="FFFFFF"/>
        </w:rPr>
        <w:drawing>
          <wp:inline distT="0" distB="0" distL="0" distR="0" wp14:anchorId="6EACF868" wp14:editId="7CC28F09">
            <wp:extent cx="5135880" cy="211714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39849" cy="2118778"/>
                    </a:xfrm>
                    <a:prstGeom prst="rect">
                      <a:avLst/>
                    </a:prstGeom>
                    <a:noFill/>
                    <a:ln>
                      <a:noFill/>
                    </a:ln>
                  </pic:spPr>
                </pic:pic>
              </a:graphicData>
            </a:graphic>
          </wp:inline>
        </w:drawing>
      </w:r>
    </w:p>
    <w:p w:rsidR="008266EF" w:rsidRDefault="008266EF" w:rsidP="00C56D7E">
      <w:pPr>
        <w:spacing w:after="0"/>
        <w:rPr>
          <w:rFonts w:cstheme="majorBidi"/>
          <w:color w:val="202124"/>
          <w:shd w:val="clear" w:color="auto" w:fill="FFFFFF"/>
        </w:rPr>
      </w:pPr>
      <w:r>
        <w:rPr>
          <w:rFonts w:cstheme="majorBidi"/>
          <w:color w:val="202124"/>
          <w:shd w:val="clear" w:color="auto" w:fill="FFFFFF"/>
        </w:rPr>
        <w:t xml:space="preserve">In original code input and output are </w:t>
      </w:r>
      <w:r w:rsidR="00A57615">
        <w:rPr>
          <w:rFonts w:cstheme="majorBidi"/>
          <w:color w:val="202124"/>
          <w:shd w:val="clear" w:color="auto" w:fill="FFFFFF"/>
        </w:rPr>
        <w:t>passed from and into files, the applied modification is that input and output both deal with API.</w:t>
      </w:r>
    </w:p>
    <w:p w:rsidR="00A57615" w:rsidRDefault="00A57615" w:rsidP="003F1AB8">
      <w:pPr>
        <w:spacing w:after="0"/>
        <w:jc w:val="both"/>
        <w:rPr>
          <w:rFonts w:cstheme="majorBidi"/>
          <w:color w:val="202124"/>
          <w:shd w:val="clear" w:color="auto" w:fill="FFFFFF"/>
        </w:rPr>
      </w:pPr>
    </w:p>
    <w:p w:rsidR="00A57615" w:rsidRPr="007538AF" w:rsidRDefault="00B66904" w:rsidP="00EA446E">
      <w:pPr>
        <w:pStyle w:val="Heading1"/>
      </w:pPr>
      <w:bookmarkStart w:id="119" w:name="_Toc47269667"/>
      <w:bookmarkStart w:id="120" w:name="_Toc47814337"/>
      <w:r>
        <w:lastRenderedPageBreak/>
        <w:t>4</w:t>
      </w:r>
      <w:r w:rsidR="007538AF" w:rsidRPr="007538AF">
        <w:t>.5</w:t>
      </w:r>
      <w:r w:rsidR="00F974FE">
        <w:rPr>
          <w:noProof/>
          <w:lang w:val="en-GB"/>
        </w:rPr>
        <w:tab/>
      </w:r>
      <w:r w:rsidR="00A57615" w:rsidRPr="007538AF">
        <w:t>API</w:t>
      </w:r>
      <w:bookmarkEnd w:id="119"/>
      <w:bookmarkEnd w:id="120"/>
    </w:p>
    <w:p w:rsidR="00A57615" w:rsidRPr="00CC5A63" w:rsidRDefault="00A57615" w:rsidP="003F1AB8">
      <w:pPr>
        <w:spacing w:after="0"/>
        <w:jc w:val="both"/>
        <w:rPr>
          <w:rFonts w:cstheme="majorBidi"/>
          <w:color w:val="222222"/>
          <w:shd w:val="clear" w:color="auto" w:fill="FFFFFF"/>
        </w:rPr>
      </w:pPr>
      <w:r w:rsidRPr="00CC5A63">
        <w:rPr>
          <w:rFonts w:cstheme="majorBidi"/>
          <w:b/>
          <w:bCs/>
          <w:color w:val="222222"/>
          <w:shd w:val="clear" w:color="auto" w:fill="FFFFFF"/>
        </w:rPr>
        <w:t>API</w:t>
      </w:r>
      <w:r w:rsidRPr="00CC5A63">
        <w:rPr>
          <w:rFonts w:cstheme="majorBidi"/>
          <w:color w:val="222222"/>
          <w:shd w:val="clear" w:color="auto" w:fill="FFFFFF"/>
        </w:rPr>
        <w:t> stands for Application Programming Interface. An </w:t>
      </w:r>
      <w:r w:rsidRPr="00CC5A63">
        <w:rPr>
          <w:rFonts w:cstheme="majorBidi"/>
          <w:b/>
          <w:bCs/>
          <w:color w:val="222222"/>
          <w:shd w:val="clear" w:color="auto" w:fill="FFFFFF"/>
        </w:rPr>
        <w:t>API</w:t>
      </w:r>
      <w:r w:rsidRPr="00CC5A63">
        <w:rPr>
          <w:rFonts w:cstheme="majorBidi"/>
          <w:color w:val="222222"/>
          <w:shd w:val="clear" w:color="auto" w:fill="FFFFFF"/>
        </w:rPr>
        <w:t> is a software intermediary that allows two applications to talk to each other. In other words, an </w:t>
      </w:r>
      <w:r w:rsidRPr="00CC5A63">
        <w:rPr>
          <w:rFonts w:cstheme="majorBidi"/>
          <w:b/>
          <w:bCs/>
          <w:color w:val="222222"/>
          <w:shd w:val="clear" w:color="auto" w:fill="FFFFFF"/>
        </w:rPr>
        <w:t>API</w:t>
      </w:r>
      <w:r w:rsidRPr="00CC5A63">
        <w:rPr>
          <w:rFonts w:cstheme="majorBidi"/>
          <w:color w:val="222222"/>
          <w:shd w:val="clear" w:color="auto" w:fill="FFFFFF"/>
        </w:rPr>
        <w:t> is the messenger that delivers your request to the provider that you're requesting it from and then delivers the response back to you</w:t>
      </w:r>
    </w:p>
    <w:p w:rsidR="00A57615" w:rsidRPr="00A57615" w:rsidRDefault="00A57615" w:rsidP="003F1AB8">
      <w:pPr>
        <w:spacing w:after="0"/>
        <w:jc w:val="both"/>
        <w:rPr>
          <w:rFonts w:cstheme="majorBidi"/>
          <w:shd w:val="clear" w:color="auto" w:fill="FFFFFF"/>
          <w:rtl/>
        </w:rPr>
      </w:pPr>
      <w:r w:rsidRPr="00A57615">
        <w:rPr>
          <w:rFonts w:cstheme="majorBidi"/>
          <w:shd w:val="clear" w:color="auto" w:fill="FFFFFF"/>
        </w:rPr>
        <w:t xml:space="preserve">In our project we use Google API to </w:t>
      </w:r>
      <w:r>
        <w:rPr>
          <w:rFonts w:cstheme="majorBidi"/>
          <w:shd w:val="clear" w:color="auto" w:fill="FFFFFF"/>
        </w:rPr>
        <w:t>send</w:t>
      </w:r>
      <w:r w:rsidRPr="00A57615">
        <w:rPr>
          <w:rFonts w:cstheme="majorBidi"/>
          <w:shd w:val="clear" w:color="auto" w:fill="FFFFFF"/>
        </w:rPr>
        <w:t xml:space="preserve"> text pa</w:t>
      </w:r>
      <w:r>
        <w:rPr>
          <w:rFonts w:cstheme="majorBidi"/>
          <w:shd w:val="clear" w:color="auto" w:fill="FFFFFF"/>
        </w:rPr>
        <w:t xml:space="preserve">ragraph to server and get questions back to </w:t>
      </w:r>
      <w:r w:rsidR="00C26942">
        <w:rPr>
          <w:rFonts w:cstheme="majorBidi"/>
          <w:shd w:val="clear" w:color="auto" w:fill="FFFFFF"/>
        </w:rPr>
        <w:t>be asked to presenter by one of the audience</w:t>
      </w:r>
      <w:r w:rsidRPr="00A57615">
        <w:rPr>
          <w:rFonts w:cstheme="majorBidi"/>
          <w:shd w:val="clear" w:color="auto" w:fill="FFFFFF"/>
        </w:rPr>
        <w:t>.</w:t>
      </w:r>
    </w:p>
    <w:p w:rsidR="00A57615" w:rsidRPr="00A57615" w:rsidRDefault="00A57615" w:rsidP="003F1AB8">
      <w:pPr>
        <w:spacing w:after="0"/>
        <w:jc w:val="both"/>
        <w:rPr>
          <w:rFonts w:cstheme="majorBidi"/>
          <w:shd w:val="clear" w:color="auto" w:fill="FFFFFF"/>
        </w:rPr>
      </w:pPr>
      <w:r>
        <w:rPr>
          <w:rFonts w:cstheme="majorBidi"/>
          <w:shd w:val="clear" w:color="auto" w:fill="FFFFFF"/>
        </w:rPr>
        <w:t>The input is array of q</w:t>
      </w:r>
      <w:r w:rsidRPr="00A57615">
        <w:rPr>
          <w:rFonts w:cstheme="majorBidi"/>
          <w:shd w:val="clear" w:color="auto" w:fill="FFFFFF"/>
        </w:rPr>
        <w:t>uestions and w</w:t>
      </w:r>
      <w:r>
        <w:rPr>
          <w:rFonts w:cstheme="majorBidi"/>
          <w:shd w:val="clear" w:color="auto" w:fill="FFFFFF"/>
        </w:rPr>
        <w:t>e need to choose one question</w:t>
      </w:r>
      <w:r w:rsidRPr="00A57615">
        <w:rPr>
          <w:rFonts w:cstheme="majorBidi"/>
          <w:shd w:val="clear" w:color="auto" w:fill="FFFFFF"/>
        </w:rPr>
        <w:t xml:space="preserve"> to</w:t>
      </w:r>
      <w:r>
        <w:rPr>
          <w:rFonts w:cstheme="majorBidi"/>
          <w:shd w:val="clear" w:color="auto" w:fill="FFFFFF"/>
        </w:rPr>
        <w:t xml:space="preserve"> ask</w:t>
      </w:r>
      <w:r w:rsidRPr="00A57615">
        <w:rPr>
          <w:rFonts w:cstheme="majorBidi"/>
          <w:shd w:val="clear" w:color="auto" w:fill="FFFFFF"/>
        </w:rPr>
        <w:t xml:space="preserve"> the prese</w:t>
      </w:r>
      <w:r>
        <w:rPr>
          <w:rFonts w:cstheme="majorBidi"/>
          <w:shd w:val="clear" w:color="auto" w:fill="FFFFFF"/>
        </w:rPr>
        <w:t xml:space="preserve">nter, therefore we used </w:t>
      </w:r>
      <w:proofErr w:type="spellStart"/>
      <w:r w:rsidR="00C26942" w:rsidRPr="00C26942">
        <w:rPr>
          <w:rFonts w:ascii="Courier New" w:hAnsi="Courier New" w:cs="Courier New"/>
          <w:i/>
          <w:iCs/>
          <w:shd w:val="clear" w:color="auto" w:fill="FFFFFF"/>
        </w:rPr>
        <w:t>R</w:t>
      </w:r>
      <w:r w:rsidRPr="00C26942">
        <w:rPr>
          <w:rFonts w:ascii="Courier New" w:hAnsi="Courier New" w:cs="Courier New"/>
          <w:i/>
          <w:iCs/>
          <w:shd w:val="clear" w:color="auto" w:fill="FFFFFF"/>
        </w:rPr>
        <w:t>andom</w:t>
      </w:r>
      <w:r w:rsidR="00C26942">
        <w:rPr>
          <w:rFonts w:ascii="Courier New" w:hAnsi="Courier New" w:cs="Courier New"/>
          <w:i/>
          <w:iCs/>
          <w:shd w:val="clear" w:color="auto" w:fill="FFFFFF"/>
        </w:rPr>
        <w:t>.Range</w:t>
      </w:r>
      <w:proofErr w:type="spellEnd"/>
      <w:r w:rsidR="00C26942">
        <w:rPr>
          <w:rFonts w:ascii="Courier New" w:hAnsi="Courier New" w:cs="Courier New"/>
          <w:i/>
          <w:iCs/>
          <w:shd w:val="clear" w:color="auto" w:fill="FFFFFF"/>
        </w:rPr>
        <w:t>()</w:t>
      </w:r>
      <w:r>
        <w:rPr>
          <w:rFonts w:cstheme="majorBidi"/>
          <w:shd w:val="clear" w:color="auto" w:fill="FFFFFF"/>
        </w:rPr>
        <w:t xml:space="preserve"> f</w:t>
      </w:r>
      <w:r w:rsidRPr="00A57615">
        <w:rPr>
          <w:rFonts w:cstheme="majorBidi"/>
          <w:shd w:val="clear" w:color="auto" w:fill="FFFFFF"/>
        </w:rPr>
        <w:t>unction to choose a random question.</w:t>
      </w:r>
    </w:p>
    <w:p w:rsidR="00A57615" w:rsidRPr="00A57615" w:rsidRDefault="00A57615" w:rsidP="00912FAE">
      <w:pPr>
        <w:pStyle w:val="ListParagraph"/>
        <w:numPr>
          <w:ilvl w:val="0"/>
          <w:numId w:val="36"/>
        </w:numPr>
        <w:tabs>
          <w:tab w:val="left" w:pos="2775"/>
        </w:tabs>
        <w:spacing w:after="0"/>
        <w:jc w:val="both"/>
        <w:rPr>
          <w:rFonts w:cstheme="majorBidi"/>
          <w:shd w:val="clear" w:color="auto" w:fill="FFFFFF"/>
        </w:rPr>
      </w:pPr>
      <w:r w:rsidRPr="00A57615">
        <w:rPr>
          <w:rFonts w:cstheme="majorBidi"/>
          <w:shd w:val="clear" w:color="auto" w:fill="FFFFFF"/>
          <w:lang w:bidi="ar-EG"/>
        </w:rPr>
        <w:t>Each sentence takes about 20 seconds, so every minute 3 sentences are available for the server to return 3 questions</w:t>
      </w:r>
      <w:r>
        <w:rPr>
          <w:rFonts w:cstheme="majorBidi"/>
          <w:shd w:val="clear" w:color="auto" w:fill="FFFFFF"/>
          <w:lang w:bidi="ar-EG"/>
        </w:rPr>
        <w:t>.</w:t>
      </w:r>
    </w:p>
    <w:p w:rsidR="00CC1A80" w:rsidRDefault="00A57615" w:rsidP="00912FAE">
      <w:pPr>
        <w:pStyle w:val="ListParagraph"/>
        <w:numPr>
          <w:ilvl w:val="0"/>
          <w:numId w:val="36"/>
        </w:numPr>
        <w:tabs>
          <w:tab w:val="left" w:pos="2775"/>
        </w:tabs>
        <w:spacing w:after="0"/>
        <w:jc w:val="both"/>
        <w:rPr>
          <w:rFonts w:cstheme="majorBidi"/>
          <w:color w:val="202124"/>
          <w:shd w:val="clear" w:color="auto" w:fill="FFFFFF"/>
        </w:rPr>
      </w:pPr>
      <w:r w:rsidRPr="00A57615">
        <w:rPr>
          <w:rFonts w:cstheme="majorBidi"/>
          <w:color w:val="202124"/>
          <w:shd w:val="clear" w:color="auto" w:fill="FFFFFF"/>
        </w:rPr>
        <w:t xml:space="preserve">Every minute </w:t>
      </w:r>
      <w:r w:rsidR="00C26942">
        <w:rPr>
          <w:rFonts w:cstheme="majorBidi"/>
          <w:color w:val="202124"/>
          <w:shd w:val="clear" w:color="auto" w:fill="FFFFFF"/>
        </w:rPr>
        <w:t>one of the audience</w:t>
      </w:r>
      <w:r w:rsidRPr="00A57615">
        <w:rPr>
          <w:rFonts w:cstheme="majorBidi"/>
          <w:color w:val="202124"/>
          <w:shd w:val="clear" w:color="auto" w:fill="FFFFFF"/>
        </w:rPr>
        <w:t xml:space="preserve"> </w:t>
      </w:r>
      <w:r>
        <w:rPr>
          <w:rFonts w:cstheme="majorBidi"/>
          <w:color w:val="202124"/>
          <w:shd w:val="clear" w:color="auto" w:fill="FFFFFF"/>
        </w:rPr>
        <w:t>requests</w:t>
      </w:r>
      <w:r w:rsidRPr="00A57615">
        <w:rPr>
          <w:rFonts w:cstheme="majorBidi"/>
          <w:color w:val="202124"/>
          <w:shd w:val="clear" w:color="auto" w:fill="FFFFFF"/>
        </w:rPr>
        <w:t xml:space="preserve"> to ask a question and the request takes 30 seconds, so the difference between the questions is about two minutes</w:t>
      </w:r>
      <w:r w:rsidR="00C26942">
        <w:rPr>
          <w:rFonts w:cstheme="majorBidi"/>
          <w:color w:val="202124"/>
          <w:shd w:val="clear" w:color="auto" w:fill="FFFFFF"/>
        </w:rPr>
        <w:t>.</w:t>
      </w:r>
    </w:p>
    <w:p w:rsidR="00CC1A80" w:rsidRDefault="00CC1A80" w:rsidP="00EA446E">
      <w:pPr>
        <w:tabs>
          <w:tab w:val="left" w:pos="2775"/>
        </w:tabs>
        <w:spacing w:after="0"/>
        <w:ind w:left="90"/>
        <w:rPr>
          <w:rFonts w:asciiTheme="minorBidi" w:hAnsiTheme="minorBidi"/>
          <w:b/>
          <w:bCs/>
          <w:szCs w:val="24"/>
        </w:rPr>
      </w:pPr>
    </w:p>
    <w:p w:rsidR="0071034C" w:rsidRPr="007538AF" w:rsidRDefault="00B66904" w:rsidP="00EA446E">
      <w:pPr>
        <w:pStyle w:val="Heading1"/>
      </w:pPr>
      <w:bookmarkStart w:id="121" w:name="_Toc47269668"/>
      <w:bookmarkStart w:id="122" w:name="_Toc47814338"/>
      <w:r>
        <w:t>4</w:t>
      </w:r>
      <w:r w:rsidR="00CC1A80" w:rsidRPr="007538AF">
        <w:t>.6</w:t>
      </w:r>
      <w:r w:rsidR="00F974FE">
        <w:rPr>
          <w:noProof/>
          <w:lang w:val="en-GB"/>
        </w:rPr>
        <w:tab/>
      </w:r>
      <w:r w:rsidR="00CC1A80" w:rsidRPr="007538AF">
        <w:t>Text to Speech</w:t>
      </w:r>
      <w:r w:rsidR="0071034C" w:rsidRPr="007538AF">
        <w:t>:</w:t>
      </w:r>
      <w:bookmarkEnd w:id="121"/>
      <w:bookmarkEnd w:id="122"/>
    </w:p>
    <w:p w:rsidR="0071034C" w:rsidRPr="00CC1A80" w:rsidRDefault="0071034C" w:rsidP="00912FAE">
      <w:pPr>
        <w:spacing w:after="0"/>
        <w:jc w:val="both"/>
        <w:rPr>
          <w:rFonts w:cstheme="majorBidi"/>
        </w:rPr>
      </w:pPr>
      <w:r w:rsidRPr="00CC1A80">
        <w:rPr>
          <w:rFonts w:cstheme="majorBidi"/>
        </w:rPr>
        <w:t xml:space="preserve">Text-to-Speech (TTS) is the ability of a computer to produce spoken words by converting text to voice. In other </w:t>
      </w:r>
      <w:r w:rsidR="00CC1A80" w:rsidRPr="00CC1A80">
        <w:rPr>
          <w:rFonts w:cstheme="majorBidi"/>
        </w:rPr>
        <w:t>words,</w:t>
      </w:r>
      <w:r w:rsidRPr="00CC1A80">
        <w:rPr>
          <w:rFonts w:cstheme="majorBidi"/>
        </w:rPr>
        <w:t xml:space="preserve"> Text-to-Speech software is a speech synthesizer that vocalizes text in real time in a natural way. Text-to-Speech technology can be used in various areas:</w:t>
      </w:r>
    </w:p>
    <w:p w:rsidR="0071034C" w:rsidRPr="00CC1A80" w:rsidRDefault="0071034C" w:rsidP="00912FAE">
      <w:pPr>
        <w:spacing w:after="0"/>
        <w:jc w:val="both"/>
        <w:rPr>
          <w:rFonts w:cstheme="majorBidi"/>
        </w:rPr>
      </w:pPr>
      <w:r w:rsidRPr="00CC1A80">
        <w:rPr>
          <w:rFonts w:cstheme="majorBidi"/>
          <w:b/>
          <w:bCs/>
        </w:rPr>
        <w:t>Telecommunications</w:t>
      </w:r>
      <w:r w:rsidRPr="00CC1A80">
        <w:rPr>
          <w:rFonts w:cstheme="majorBidi"/>
        </w:rPr>
        <w:t>: Text to speech can be implemented in IVR systems to create an efficient self-service solution that improves customer satisfaction by informing and guiding callers while reducing costs. TTS can also be used in automated outbound call systems in order to provide information to customers without the need of an agent.</w:t>
      </w:r>
    </w:p>
    <w:p w:rsidR="0071034C" w:rsidRPr="00CC1A80" w:rsidRDefault="0071034C" w:rsidP="00912FAE">
      <w:pPr>
        <w:spacing w:after="0"/>
        <w:jc w:val="both"/>
        <w:rPr>
          <w:rFonts w:cstheme="majorBidi"/>
        </w:rPr>
      </w:pPr>
      <w:r w:rsidRPr="00CC1A80">
        <w:rPr>
          <w:rFonts w:cstheme="majorBidi"/>
          <w:b/>
          <w:bCs/>
        </w:rPr>
        <w:t>Mobile</w:t>
      </w:r>
      <w:r w:rsidRPr="00CC1A80">
        <w:rPr>
          <w:rFonts w:cstheme="majorBidi"/>
        </w:rPr>
        <w:t>: From navigators to mobile phones and from e-readers to tablets Text-to-Speech technology is used to vocalize contents in order to provide an easier and more natural interaction. It is also used in mobile applications for various development platforms.</w:t>
      </w:r>
    </w:p>
    <w:p w:rsidR="0071034C" w:rsidRPr="00CC1A80" w:rsidRDefault="0071034C" w:rsidP="00912FAE">
      <w:pPr>
        <w:spacing w:after="0"/>
        <w:jc w:val="both"/>
        <w:rPr>
          <w:rFonts w:cstheme="majorBidi"/>
        </w:rPr>
      </w:pPr>
      <w:r w:rsidRPr="00CC1A80">
        <w:rPr>
          <w:rFonts w:cstheme="majorBidi"/>
          <w:b/>
          <w:bCs/>
        </w:rPr>
        <w:t>Education</w:t>
      </w:r>
      <w:r w:rsidRPr="00CC1A80">
        <w:rPr>
          <w:rFonts w:cstheme="majorBidi"/>
        </w:rPr>
        <w:t>: Text-to-Speech technology can be used in language teaching applications to vocalize any word in order to improve the pronunciation capabilities of the users.</w:t>
      </w:r>
    </w:p>
    <w:p w:rsidR="00992D17" w:rsidRDefault="0071034C" w:rsidP="00B66904">
      <w:pPr>
        <w:tabs>
          <w:tab w:val="left" w:pos="2775"/>
        </w:tabs>
        <w:spacing w:after="0"/>
        <w:jc w:val="both"/>
        <w:rPr>
          <w:rFonts w:cstheme="majorBidi"/>
          <w:color w:val="202124"/>
          <w:shd w:val="clear" w:color="auto" w:fill="FFFFFF"/>
        </w:rPr>
      </w:pPr>
      <w:r w:rsidRPr="00CC1A80">
        <w:rPr>
          <w:rFonts w:cstheme="majorBidi"/>
          <w:b/>
          <w:bCs/>
        </w:rPr>
        <w:t>Accessibility</w:t>
      </w:r>
      <w:r w:rsidRPr="00CC1A80">
        <w:rPr>
          <w:rFonts w:cstheme="majorBidi"/>
        </w:rPr>
        <w:t>: Text to speech technology can read text out loud and enables the use of computers and mobile devices for the disabled and for people with special needs. For example</w:t>
      </w:r>
      <w:r w:rsidR="00CC1A80">
        <w:rPr>
          <w:rFonts w:cstheme="majorBidi"/>
        </w:rPr>
        <w:t>,</w:t>
      </w:r>
      <w:r w:rsidRPr="00CC1A80">
        <w:rPr>
          <w:rFonts w:cstheme="majorBidi"/>
        </w:rPr>
        <w:t xml:space="preserve"> menus of ATMs are vocalized with Text to Speech technology in order to provide enhanced customer experience especially for the disabled. Web site and newspaper</w:t>
      </w:r>
      <w:r w:rsidR="00CC1A80" w:rsidRPr="00CC1A80">
        <w:rPr>
          <w:rFonts w:cstheme="majorBidi"/>
          <w:color w:val="202124"/>
          <w:shd w:val="clear" w:color="auto" w:fill="FFFFFF"/>
          <w:rtl/>
        </w:rPr>
        <w:t>.</w:t>
      </w:r>
    </w:p>
    <w:p w:rsidR="00CC1A80" w:rsidRPr="007538AF" w:rsidRDefault="00B66904" w:rsidP="00EA446E">
      <w:pPr>
        <w:pStyle w:val="Heading2"/>
      </w:pPr>
      <w:bookmarkStart w:id="123" w:name="_Toc47269669"/>
      <w:bookmarkStart w:id="124" w:name="_Toc47814339"/>
      <w:r>
        <w:t>4</w:t>
      </w:r>
      <w:r w:rsidR="00C07EF7" w:rsidRPr="007538AF">
        <w:t>.6.1</w:t>
      </w:r>
      <w:r w:rsidR="00F974FE">
        <w:rPr>
          <w:noProof/>
          <w:lang w:val="en-GB"/>
        </w:rPr>
        <w:tab/>
      </w:r>
      <w:r w:rsidR="00CC1A80" w:rsidRPr="007538AF">
        <w:t>Comparison among text to speech service providers:</w:t>
      </w:r>
      <w:bookmarkEnd w:id="123"/>
      <w:bookmarkEnd w:id="124"/>
    </w:p>
    <w:p w:rsidR="00CC1A80" w:rsidRPr="00B55184" w:rsidRDefault="00CC1A80" w:rsidP="00912FAE">
      <w:pPr>
        <w:spacing w:after="0"/>
        <w:jc w:val="both"/>
        <w:rPr>
          <w:rFonts w:cstheme="majorBidi"/>
        </w:rPr>
      </w:pPr>
      <w:r w:rsidRPr="00B55184">
        <w:rPr>
          <w:rFonts w:cstheme="majorBidi"/>
        </w:rPr>
        <w:t xml:space="preserve">The most popular APIs </w:t>
      </w:r>
      <w:r>
        <w:rPr>
          <w:rFonts w:cstheme="majorBidi"/>
        </w:rPr>
        <w:t>are Google cloud Text to Speech</w:t>
      </w:r>
      <w:r w:rsidRPr="00B55184">
        <w:rPr>
          <w:rFonts w:cstheme="majorBidi"/>
        </w:rPr>
        <w:t>, IBM Wa</w:t>
      </w:r>
      <w:r>
        <w:rPr>
          <w:rFonts w:cstheme="majorBidi"/>
        </w:rPr>
        <w:t>tson Text to Speech and amazon Text to S</w:t>
      </w:r>
      <w:r w:rsidRPr="00B55184">
        <w:rPr>
          <w:rFonts w:cstheme="majorBidi"/>
        </w:rPr>
        <w:t>peech and the following is an abstract information a</w:t>
      </w:r>
      <w:r>
        <w:rPr>
          <w:rFonts w:cstheme="majorBidi"/>
        </w:rPr>
        <w:t>bout every one and its benefits</w:t>
      </w:r>
      <w:r w:rsidRPr="00B55184">
        <w:rPr>
          <w:rFonts w:cstheme="majorBidi"/>
        </w:rPr>
        <w:t>.</w:t>
      </w:r>
    </w:p>
    <w:p w:rsidR="00CC1A80" w:rsidRPr="00B55184" w:rsidRDefault="00CC1A80" w:rsidP="00912FAE">
      <w:pPr>
        <w:spacing w:after="0"/>
        <w:jc w:val="both"/>
        <w:rPr>
          <w:rFonts w:cstheme="majorBidi"/>
        </w:rPr>
      </w:pPr>
      <w:r>
        <w:rPr>
          <w:rFonts w:cstheme="majorBidi"/>
          <w:b/>
          <w:bCs/>
        </w:rPr>
        <w:t>1. Google cloud Text to S</w:t>
      </w:r>
      <w:r w:rsidRPr="00B55184">
        <w:rPr>
          <w:rFonts w:cstheme="majorBidi"/>
          <w:b/>
          <w:bCs/>
        </w:rPr>
        <w:t>peech API</w:t>
      </w:r>
      <w:r>
        <w:rPr>
          <w:rFonts w:cstheme="majorBidi"/>
        </w:rPr>
        <w:t>: C</w:t>
      </w:r>
      <w:r w:rsidRPr="00B55184">
        <w:rPr>
          <w:rFonts w:cstheme="majorBidi"/>
        </w:rPr>
        <w:t>onvert text into natural-sounding speech using an API powered by Google’s AI technologies.</w:t>
      </w:r>
    </w:p>
    <w:p w:rsidR="00CC1A80" w:rsidRPr="00B55184" w:rsidRDefault="00341C72" w:rsidP="00912FAE">
      <w:pPr>
        <w:spacing w:after="0"/>
        <w:jc w:val="both"/>
        <w:rPr>
          <w:rFonts w:cstheme="majorBidi"/>
          <w:b/>
          <w:bCs/>
        </w:rPr>
      </w:pPr>
      <w:r>
        <w:rPr>
          <w:rFonts w:cstheme="majorBidi"/>
          <w:b/>
          <w:bCs/>
        </w:rPr>
        <w:t>Google cloud Text to S</w:t>
      </w:r>
      <w:r w:rsidRPr="00B55184">
        <w:rPr>
          <w:rFonts w:cstheme="majorBidi"/>
          <w:b/>
          <w:bCs/>
        </w:rPr>
        <w:t>peech</w:t>
      </w:r>
      <w:r>
        <w:rPr>
          <w:rFonts w:cstheme="majorBidi"/>
          <w:b/>
          <w:bCs/>
        </w:rPr>
        <w:t xml:space="preserve"> features</w:t>
      </w:r>
      <w:r w:rsidR="00CC1A80" w:rsidRPr="00B55184">
        <w:rPr>
          <w:rFonts w:cstheme="majorBidi"/>
          <w:b/>
          <w:bCs/>
        </w:rPr>
        <w:t>:</w:t>
      </w:r>
    </w:p>
    <w:p w:rsidR="00CC1A80" w:rsidRDefault="00CC1A80" w:rsidP="00912FAE">
      <w:pPr>
        <w:pStyle w:val="ListParagraph"/>
        <w:numPr>
          <w:ilvl w:val="0"/>
          <w:numId w:val="5"/>
        </w:numPr>
        <w:spacing w:after="0"/>
        <w:jc w:val="both"/>
        <w:rPr>
          <w:rFonts w:cstheme="majorBidi"/>
        </w:rPr>
      </w:pPr>
      <w:r>
        <w:rPr>
          <w:rFonts w:cstheme="majorBidi"/>
        </w:rPr>
        <w:t xml:space="preserve">High fidelity speech: </w:t>
      </w:r>
      <w:r w:rsidRPr="00CC1A80">
        <w:rPr>
          <w:rFonts w:cstheme="majorBidi"/>
        </w:rPr>
        <w:t>Deploy Google’s groundbreaking technologies to generate speech with humanlike intonation. Built based on DeepMind’s speech synthesis expertise, the API delivers voices that are near human quality.</w:t>
      </w:r>
    </w:p>
    <w:p w:rsidR="00CC1A80" w:rsidRDefault="00CC1A80" w:rsidP="00912FAE">
      <w:pPr>
        <w:pStyle w:val="ListParagraph"/>
        <w:numPr>
          <w:ilvl w:val="0"/>
          <w:numId w:val="5"/>
        </w:numPr>
        <w:spacing w:after="0"/>
        <w:jc w:val="both"/>
        <w:rPr>
          <w:rFonts w:cstheme="majorBidi"/>
        </w:rPr>
      </w:pPr>
      <w:r>
        <w:rPr>
          <w:rFonts w:cstheme="majorBidi"/>
        </w:rPr>
        <w:t xml:space="preserve">Widest voice selection: </w:t>
      </w:r>
      <w:r w:rsidRPr="00CC1A80">
        <w:rPr>
          <w:rFonts w:cstheme="majorBidi"/>
        </w:rPr>
        <w:t>Choose from a set of 220+ voices across 40+ languages and variants. Pick the voice that works best for your user and application.</w:t>
      </w:r>
    </w:p>
    <w:p w:rsidR="00CC1A80" w:rsidRDefault="00CC1A80" w:rsidP="00912FAE">
      <w:pPr>
        <w:pStyle w:val="ListParagraph"/>
        <w:numPr>
          <w:ilvl w:val="0"/>
          <w:numId w:val="5"/>
        </w:numPr>
        <w:spacing w:after="0"/>
        <w:jc w:val="both"/>
        <w:rPr>
          <w:rFonts w:cstheme="majorBidi"/>
        </w:rPr>
      </w:pPr>
      <w:r>
        <w:rPr>
          <w:rFonts w:cstheme="majorBidi"/>
        </w:rPr>
        <w:t xml:space="preserve">Accelerated innovation: </w:t>
      </w:r>
      <w:r w:rsidRPr="00CC1A80">
        <w:rPr>
          <w:rFonts w:cstheme="majorBidi"/>
        </w:rPr>
        <w:t>Combine with the best of Google’s technologies in Translation and Speech-to-Text to unlock use cases like multilingual audio content and voice bots</w:t>
      </w:r>
      <w:r>
        <w:rPr>
          <w:rFonts w:cstheme="majorBidi"/>
        </w:rPr>
        <w:t>.</w:t>
      </w:r>
    </w:p>
    <w:p w:rsidR="00206766" w:rsidRPr="00CC1A80" w:rsidRDefault="00206766" w:rsidP="00206766">
      <w:pPr>
        <w:pStyle w:val="ListParagraph"/>
        <w:spacing w:after="0"/>
        <w:jc w:val="both"/>
        <w:rPr>
          <w:rFonts w:cstheme="majorBidi"/>
        </w:rPr>
      </w:pPr>
    </w:p>
    <w:tbl>
      <w:tblPr>
        <w:tblStyle w:val="TableGridLight"/>
        <w:tblW w:w="9715" w:type="dxa"/>
        <w:tblLook w:val="04A0" w:firstRow="1" w:lastRow="0" w:firstColumn="1" w:lastColumn="0" w:noHBand="0" w:noVBand="1"/>
      </w:tblPr>
      <w:tblGrid>
        <w:gridCol w:w="3685"/>
        <w:gridCol w:w="6030"/>
      </w:tblGrid>
      <w:tr w:rsidR="00CC1A80" w:rsidRPr="00CC1A80" w:rsidTr="00206766">
        <w:tc>
          <w:tcPr>
            <w:tcW w:w="3685" w:type="dxa"/>
            <w:hideMark/>
          </w:tcPr>
          <w:p w:rsidR="00CC1A80" w:rsidRPr="00CC1A80" w:rsidRDefault="00CC1A80" w:rsidP="00EA446E">
            <w:pPr>
              <w:rPr>
                <w:rFonts w:cstheme="majorBidi"/>
                <w:b/>
                <w:bCs/>
              </w:rPr>
            </w:pPr>
            <w:r w:rsidRPr="00CC1A80">
              <w:rPr>
                <w:rStyle w:val="cloud-subhead"/>
                <w:rFonts w:cstheme="majorBidi"/>
              </w:rPr>
              <w:lastRenderedPageBreak/>
              <w:t>Voice and language selection</w:t>
            </w:r>
          </w:p>
        </w:tc>
        <w:tc>
          <w:tcPr>
            <w:tcW w:w="6030" w:type="dxa"/>
            <w:hideMark/>
          </w:tcPr>
          <w:p w:rsidR="00CC1A80" w:rsidRPr="00206766" w:rsidRDefault="00CC1A80" w:rsidP="00EA446E">
            <w:pPr>
              <w:rPr>
                <w:rStyle w:val="richtext"/>
                <w:rFonts w:cstheme="majorBidi"/>
              </w:rPr>
            </w:pPr>
            <w:r w:rsidRPr="00206766">
              <w:rPr>
                <w:rStyle w:val="richtext"/>
                <w:rFonts w:cstheme="majorBidi"/>
              </w:rPr>
              <w:t>Choose from an extensive selection of 220+ voices</w:t>
            </w:r>
          </w:p>
          <w:p w:rsidR="00CC1A80" w:rsidRPr="00206766" w:rsidRDefault="00CC1A80" w:rsidP="00EA446E">
            <w:pPr>
              <w:rPr>
                <w:rStyle w:val="richtext"/>
                <w:rFonts w:cstheme="majorBidi"/>
              </w:rPr>
            </w:pPr>
            <w:r w:rsidRPr="00206766">
              <w:rPr>
                <w:rStyle w:val="richtext"/>
                <w:rFonts w:cstheme="majorBidi"/>
              </w:rPr>
              <w:t xml:space="preserve">across 40+ languages and variants, with more to </w:t>
            </w:r>
          </w:p>
          <w:p w:rsidR="00CC1A80" w:rsidRPr="00CC1A80" w:rsidRDefault="00CC1A80" w:rsidP="00EA446E">
            <w:pPr>
              <w:rPr>
                <w:rFonts w:cstheme="majorBidi"/>
              </w:rPr>
            </w:pPr>
            <w:r w:rsidRPr="00206766">
              <w:rPr>
                <w:rStyle w:val="richtext"/>
                <w:rFonts w:cstheme="majorBidi"/>
              </w:rPr>
              <w:t>come soon.</w:t>
            </w:r>
          </w:p>
        </w:tc>
      </w:tr>
      <w:tr w:rsidR="00CC1A80" w:rsidRPr="00CC1A80" w:rsidTr="00206766">
        <w:tc>
          <w:tcPr>
            <w:tcW w:w="3685" w:type="dxa"/>
            <w:hideMark/>
          </w:tcPr>
          <w:p w:rsidR="00CC1A80" w:rsidRPr="00CC1A80" w:rsidRDefault="00CC1A80" w:rsidP="00EA446E">
            <w:pPr>
              <w:rPr>
                <w:rFonts w:cstheme="majorBidi"/>
              </w:rPr>
            </w:pPr>
            <w:proofErr w:type="spellStart"/>
            <w:r w:rsidRPr="00CC1A80">
              <w:rPr>
                <w:rStyle w:val="cloud-subhead"/>
                <w:rFonts w:cstheme="majorBidi"/>
              </w:rPr>
              <w:t>WaveNet</w:t>
            </w:r>
            <w:proofErr w:type="spellEnd"/>
            <w:r w:rsidRPr="00CC1A80">
              <w:rPr>
                <w:rStyle w:val="cloud-subhead"/>
                <w:rFonts w:cstheme="majorBidi"/>
              </w:rPr>
              <w:t xml:space="preserve"> voices</w:t>
            </w:r>
          </w:p>
        </w:tc>
        <w:tc>
          <w:tcPr>
            <w:tcW w:w="6030" w:type="dxa"/>
            <w:hideMark/>
          </w:tcPr>
          <w:p w:rsidR="00CC1A80" w:rsidRPr="00CC1A80" w:rsidRDefault="00CC1A80" w:rsidP="00EA446E">
            <w:pPr>
              <w:rPr>
                <w:rStyle w:val="richtext"/>
                <w:rFonts w:cstheme="majorBidi"/>
              </w:rPr>
            </w:pPr>
            <w:r w:rsidRPr="00CC1A80">
              <w:rPr>
                <w:rStyle w:val="richtext"/>
                <w:rFonts w:cstheme="majorBidi"/>
              </w:rPr>
              <w:t xml:space="preserve">Take advantage of 90+ </w:t>
            </w:r>
            <w:proofErr w:type="spellStart"/>
            <w:r w:rsidRPr="00CC1A80">
              <w:rPr>
                <w:rStyle w:val="richtext"/>
                <w:rFonts w:cstheme="majorBidi"/>
              </w:rPr>
              <w:t>WaveNet</w:t>
            </w:r>
            <w:proofErr w:type="spellEnd"/>
            <w:r w:rsidRPr="00CC1A80">
              <w:rPr>
                <w:rStyle w:val="richtext"/>
                <w:rFonts w:cstheme="majorBidi"/>
              </w:rPr>
              <w:t xml:space="preserve"> voices built based on</w:t>
            </w:r>
          </w:p>
          <w:p w:rsidR="00CC1A80" w:rsidRPr="00CC1A80" w:rsidRDefault="00CC1A80" w:rsidP="00EA446E">
            <w:pPr>
              <w:rPr>
                <w:rStyle w:val="richtext"/>
                <w:rFonts w:cstheme="majorBidi"/>
              </w:rPr>
            </w:pPr>
            <w:r w:rsidRPr="00CC1A80">
              <w:rPr>
                <w:rStyle w:val="richtext"/>
                <w:rFonts w:cstheme="majorBidi"/>
              </w:rPr>
              <w:t xml:space="preserve">DeepMind’s groundbreaking research to generate speech </w:t>
            </w:r>
          </w:p>
          <w:p w:rsidR="00CC1A80" w:rsidRPr="00CC1A80" w:rsidRDefault="00CC1A80" w:rsidP="00EA446E">
            <w:pPr>
              <w:rPr>
                <w:rFonts w:cstheme="majorBidi"/>
              </w:rPr>
            </w:pPr>
            <w:r w:rsidRPr="00CC1A80">
              <w:rPr>
                <w:rStyle w:val="richtext"/>
                <w:rFonts w:cstheme="majorBidi"/>
              </w:rPr>
              <w:t>that significantly closes the gap with human performance.</w:t>
            </w:r>
          </w:p>
        </w:tc>
      </w:tr>
      <w:tr w:rsidR="00CC1A80" w:rsidRPr="00CC1A80" w:rsidTr="00206766">
        <w:tc>
          <w:tcPr>
            <w:tcW w:w="3685" w:type="dxa"/>
            <w:hideMark/>
          </w:tcPr>
          <w:p w:rsidR="00CC1A80" w:rsidRPr="00CC1A80" w:rsidRDefault="00CC1A80" w:rsidP="00EA446E">
            <w:pPr>
              <w:rPr>
                <w:rFonts w:cstheme="majorBidi"/>
              </w:rPr>
            </w:pPr>
            <w:r w:rsidRPr="00CC1A80">
              <w:rPr>
                <w:rStyle w:val="cloud-subhead"/>
                <w:rFonts w:cstheme="majorBidi"/>
              </w:rPr>
              <w:t>Text and SSML support</w:t>
            </w:r>
          </w:p>
        </w:tc>
        <w:tc>
          <w:tcPr>
            <w:tcW w:w="6030" w:type="dxa"/>
            <w:hideMark/>
          </w:tcPr>
          <w:p w:rsidR="00CC1A80" w:rsidRPr="00CC1A80" w:rsidRDefault="00CC1A80" w:rsidP="00206766">
            <w:pPr>
              <w:rPr>
                <w:rStyle w:val="richtext"/>
                <w:rFonts w:cstheme="majorBidi"/>
              </w:rPr>
            </w:pPr>
            <w:r w:rsidRPr="00CC1A80">
              <w:rPr>
                <w:rStyle w:val="richtext"/>
                <w:rFonts w:cstheme="majorBidi"/>
              </w:rPr>
              <w:t xml:space="preserve">Customize your speech with </w:t>
            </w:r>
            <w:r w:rsidR="00206766">
              <w:rPr>
                <w:rStyle w:val="richtext"/>
                <w:rFonts w:cstheme="majorBidi"/>
              </w:rPr>
              <w:t xml:space="preserve">SSML tags that allow you to add </w:t>
            </w:r>
            <w:r w:rsidRPr="00CC1A80">
              <w:rPr>
                <w:rStyle w:val="richtext"/>
                <w:rFonts w:cstheme="majorBidi"/>
              </w:rPr>
              <w:t>pauses, numbers, date and time formatting,</w:t>
            </w:r>
          </w:p>
          <w:p w:rsidR="00CC1A80" w:rsidRPr="00CC1A80" w:rsidRDefault="00CC1A80" w:rsidP="00EA446E">
            <w:pPr>
              <w:rPr>
                <w:rFonts w:cstheme="majorBidi"/>
              </w:rPr>
            </w:pPr>
            <w:r w:rsidRPr="00CC1A80">
              <w:rPr>
                <w:rStyle w:val="richtext"/>
                <w:rFonts w:cstheme="majorBidi"/>
              </w:rPr>
              <w:t>and other pronunciation instructions.</w:t>
            </w:r>
          </w:p>
        </w:tc>
      </w:tr>
      <w:tr w:rsidR="00CC1A80" w:rsidRPr="00CC1A80" w:rsidTr="00206766">
        <w:tc>
          <w:tcPr>
            <w:tcW w:w="3685" w:type="dxa"/>
            <w:hideMark/>
          </w:tcPr>
          <w:p w:rsidR="00CC1A80" w:rsidRPr="00CC1A80" w:rsidRDefault="00CC1A80" w:rsidP="00EA446E">
            <w:pPr>
              <w:rPr>
                <w:rFonts w:cstheme="majorBidi"/>
              </w:rPr>
            </w:pPr>
            <w:r w:rsidRPr="00CC1A80">
              <w:rPr>
                <w:rStyle w:val="cloud-subhead"/>
                <w:rFonts w:cstheme="majorBidi"/>
              </w:rPr>
              <w:t>Pitch tuning</w:t>
            </w:r>
          </w:p>
        </w:tc>
        <w:tc>
          <w:tcPr>
            <w:tcW w:w="6030" w:type="dxa"/>
            <w:hideMark/>
          </w:tcPr>
          <w:p w:rsidR="00CC1A80" w:rsidRPr="00CC1A80" w:rsidRDefault="00CC1A80" w:rsidP="00206766">
            <w:pPr>
              <w:rPr>
                <w:rFonts w:cstheme="majorBidi"/>
              </w:rPr>
            </w:pPr>
            <w:r w:rsidRPr="00CC1A80">
              <w:rPr>
                <w:rStyle w:val="richtext"/>
                <w:rFonts w:cstheme="majorBidi"/>
              </w:rPr>
              <w:t>Personalize the pitch of your sele</w:t>
            </w:r>
            <w:r w:rsidR="00206766">
              <w:rPr>
                <w:rStyle w:val="richtext"/>
                <w:rFonts w:cstheme="majorBidi"/>
              </w:rPr>
              <w:t xml:space="preserve">cted voice, up to 20 semitones </w:t>
            </w:r>
            <w:r w:rsidRPr="00CC1A80">
              <w:rPr>
                <w:rStyle w:val="richtext"/>
                <w:rFonts w:cstheme="majorBidi"/>
              </w:rPr>
              <w:t>more or less than the default.</w:t>
            </w:r>
          </w:p>
        </w:tc>
      </w:tr>
      <w:tr w:rsidR="00CC1A80" w:rsidRPr="00CC1A80" w:rsidTr="00206766">
        <w:tc>
          <w:tcPr>
            <w:tcW w:w="3685" w:type="dxa"/>
            <w:hideMark/>
          </w:tcPr>
          <w:p w:rsidR="00CC1A80" w:rsidRPr="00CC1A80" w:rsidRDefault="00CC1A80" w:rsidP="00EA446E">
            <w:pPr>
              <w:rPr>
                <w:rFonts w:cstheme="majorBidi"/>
              </w:rPr>
            </w:pPr>
            <w:r w:rsidRPr="00CC1A80">
              <w:rPr>
                <w:rStyle w:val="cloud-subhead"/>
                <w:rFonts w:cstheme="majorBidi"/>
              </w:rPr>
              <w:t>Speaking rate tuning</w:t>
            </w:r>
          </w:p>
        </w:tc>
        <w:tc>
          <w:tcPr>
            <w:tcW w:w="6030" w:type="dxa"/>
            <w:hideMark/>
          </w:tcPr>
          <w:p w:rsidR="00CC1A80" w:rsidRPr="00CC1A80" w:rsidRDefault="00CC1A80" w:rsidP="00EA446E">
            <w:pPr>
              <w:rPr>
                <w:rFonts w:cstheme="majorBidi"/>
              </w:rPr>
            </w:pPr>
            <w:r w:rsidRPr="00CC1A80">
              <w:rPr>
                <w:rStyle w:val="richtext"/>
                <w:rFonts w:cstheme="majorBidi"/>
              </w:rPr>
              <w:t>Adjust your speaking rate to be 4x faster or slower than the normal rate.</w:t>
            </w:r>
          </w:p>
        </w:tc>
      </w:tr>
      <w:tr w:rsidR="00CC1A80" w:rsidRPr="00CC1A80" w:rsidTr="00206766">
        <w:tc>
          <w:tcPr>
            <w:tcW w:w="3685" w:type="dxa"/>
            <w:hideMark/>
          </w:tcPr>
          <w:p w:rsidR="00CC1A80" w:rsidRPr="00CC1A80" w:rsidRDefault="00CC1A80" w:rsidP="00EA446E">
            <w:pPr>
              <w:rPr>
                <w:rFonts w:cstheme="majorBidi"/>
              </w:rPr>
            </w:pPr>
            <w:r w:rsidRPr="00CC1A80">
              <w:rPr>
                <w:rStyle w:val="cloud-subhead"/>
                <w:rFonts w:cstheme="majorBidi"/>
              </w:rPr>
              <w:t>Volume gain control</w:t>
            </w:r>
          </w:p>
        </w:tc>
        <w:tc>
          <w:tcPr>
            <w:tcW w:w="6030" w:type="dxa"/>
            <w:hideMark/>
          </w:tcPr>
          <w:p w:rsidR="00CC1A80" w:rsidRPr="00CC1A80" w:rsidRDefault="00CC1A80" w:rsidP="00EA446E">
            <w:pPr>
              <w:rPr>
                <w:rFonts w:cstheme="majorBidi"/>
              </w:rPr>
            </w:pPr>
            <w:r w:rsidRPr="00CC1A80">
              <w:rPr>
                <w:rStyle w:val="richtext"/>
                <w:rFonts w:cstheme="majorBidi"/>
              </w:rPr>
              <w:t>Increase the volume of the output by up to 16db or decrease the volume up to -96db.</w:t>
            </w:r>
          </w:p>
        </w:tc>
      </w:tr>
      <w:tr w:rsidR="00CC1A80" w:rsidRPr="00CC1A80" w:rsidTr="00206766">
        <w:tc>
          <w:tcPr>
            <w:tcW w:w="3685" w:type="dxa"/>
            <w:hideMark/>
          </w:tcPr>
          <w:p w:rsidR="00CC1A80" w:rsidRPr="00CC1A80" w:rsidRDefault="00CC1A80" w:rsidP="00EA446E">
            <w:pPr>
              <w:rPr>
                <w:rFonts w:cstheme="majorBidi"/>
              </w:rPr>
            </w:pPr>
            <w:r w:rsidRPr="00CC1A80">
              <w:rPr>
                <w:rStyle w:val="cloud-subhead"/>
                <w:rFonts w:cstheme="majorBidi"/>
              </w:rPr>
              <w:t xml:space="preserve">Integrated REST and </w:t>
            </w:r>
            <w:proofErr w:type="spellStart"/>
            <w:r w:rsidRPr="00CC1A80">
              <w:rPr>
                <w:rStyle w:val="cloud-subhead"/>
                <w:rFonts w:cstheme="majorBidi"/>
              </w:rPr>
              <w:t>gRPC</w:t>
            </w:r>
            <w:proofErr w:type="spellEnd"/>
            <w:r w:rsidRPr="00CC1A80">
              <w:rPr>
                <w:rStyle w:val="cloud-subhead"/>
                <w:rFonts w:cstheme="majorBidi"/>
              </w:rPr>
              <w:t xml:space="preserve"> APIs</w:t>
            </w:r>
          </w:p>
        </w:tc>
        <w:tc>
          <w:tcPr>
            <w:tcW w:w="6030" w:type="dxa"/>
            <w:hideMark/>
          </w:tcPr>
          <w:p w:rsidR="00CC1A80" w:rsidRPr="00CC1A80" w:rsidRDefault="00CC1A80" w:rsidP="00EA446E">
            <w:pPr>
              <w:rPr>
                <w:rFonts w:cstheme="majorBidi"/>
              </w:rPr>
            </w:pPr>
            <w:r w:rsidRPr="00CC1A80">
              <w:rPr>
                <w:rStyle w:val="richtext"/>
                <w:rFonts w:cstheme="majorBidi"/>
              </w:rPr>
              <w:t xml:space="preserve">Easily integrate with any application or device that can send a REST or </w:t>
            </w:r>
            <w:proofErr w:type="spellStart"/>
            <w:r w:rsidRPr="00CC1A80">
              <w:rPr>
                <w:rStyle w:val="richtext"/>
                <w:rFonts w:cstheme="majorBidi"/>
              </w:rPr>
              <w:t>gRPC</w:t>
            </w:r>
            <w:proofErr w:type="spellEnd"/>
            <w:r w:rsidRPr="00CC1A80">
              <w:rPr>
                <w:rStyle w:val="richtext"/>
                <w:rFonts w:cstheme="majorBidi"/>
              </w:rPr>
              <w:t xml:space="preserve"> request including phones, PCs, tablets, and </w:t>
            </w:r>
            <w:proofErr w:type="spellStart"/>
            <w:r w:rsidRPr="00CC1A80">
              <w:rPr>
                <w:rStyle w:val="richtext"/>
                <w:rFonts w:cstheme="majorBidi"/>
              </w:rPr>
              <w:t>IoT</w:t>
            </w:r>
            <w:proofErr w:type="spellEnd"/>
            <w:r w:rsidRPr="00CC1A80">
              <w:rPr>
                <w:rStyle w:val="richtext"/>
                <w:rFonts w:cstheme="majorBidi"/>
              </w:rPr>
              <w:t xml:space="preserve"> devices (e.g., cars, TVs, speakers).</w:t>
            </w:r>
          </w:p>
        </w:tc>
      </w:tr>
      <w:tr w:rsidR="00CC1A80" w:rsidRPr="00CC1A80" w:rsidTr="00206766">
        <w:tc>
          <w:tcPr>
            <w:tcW w:w="3685" w:type="dxa"/>
            <w:hideMark/>
          </w:tcPr>
          <w:p w:rsidR="00CC1A80" w:rsidRPr="00CC1A80" w:rsidRDefault="00CC1A80" w:rsidP="00EA446E">
            <w:pPr>
              <w:rPr>
                <w:rFonts w:cstheme="majorBidi"/>
              </w:rPr>
            </w:pPr>
            <w:r w:rsidRPr="00CC1A80">
              <w:rPr>
                <w:rStyle w:val="cloud-subhead"/>
                <w:rFonts w:cstheme="majorBidi"/>
              </w:rPr>
              <w:t>Audio format flexibility</w:t>
            </w:r>
          </w:p>
        </w:tc>
        <w:tc>
          <w:tcPr>
            <w:tcW w:w="6030" w:type="dxa"/>
            <w:hideMark/>
          </w:tcPr>
          <w:p w:rsidR="00CC1A80" w:rsidRPr="00CC1A80" w:rsidRDefault="00CC1A80" w:rsidP="00EA446E">
            <w:pPr>
              <w:rPr>
                <w:rFonts w:cstheme="majorBidi"/>
              </w:rPr>
            </w:pPr>
            <w:r w:rsidRPr="00CC1A80">
              <w:rPr>
                <w:rStyle w:val="richtext"/>
                <w:rFonts w:cstheme="majorBidi"/>
              </w:rPr>
              <w:t xml:space="preserve">Choose from a number of audio formats including mp3, Linear16, and </w:t>
            </w:r>
            <w:proofErr w:type="spellStart"/>
            <w:r w:rsidRPr="00CC1A80">
              <w:rPr>
                <w:rStyle w:val="richtext"/>
                <w:rFonts w:cstheme="majorBidi"/>
              </w:rPr>
              <w:t>Ogg</w:t>
            </w:r>
            <w:proofErr w:type="spellEnd"/>
            <w:r w:rsidRPr="00CC1A80">
              <w:rPr>
                <w:rStyle w:val="richtext"/>
                <w:rFonts w:cstheme="majorBidi"/>
              </w:rPr>
              <w:t xml:space="preserve"> Opus.</w:t>
            </w:r>
          </w:p>
        </w:tc>
      </w:tr>
      <w:tr w:rsidR="00CC1A80" w:rsidRPr="00CC1A80" w:rsidTr="00206766">
        <w:tc>
          <w:tcPr>
            <w:tcW w:w="3685" w:type="dxa"/>
            <w:hideMark/>
          </w:tcPr>
          <w:p w:rsidR="00CC1A80" w:rsidRPr="00CC1A80" w:rsidRDefault="00CC1A80" w:rsidP="00EA446E">
            <w:pPr>
              <w:rPr>
                <w:rFonts w:cstheme="majorBidi"/>
              </w:rPr>
            </w:pPr>
            <w:r w:rsidRPr="00CC1A80">
              <w:rPr>
                <w:rStyle w:val="cloud-subhead"/>
                <w:rFonts w:cstheme="majorBidi"/>
              </w:rPr>
              <w:t>Audio profiles</w:t>
            </w:r>
          </w:p>
        </w:tc>
        <w:tc>
          <w:tcPr>
            <w:tcW w:w="6030" w:type="dxa"/>
            <w:hideMark/>
          </w:tcPr>
          <w:p w:rsidR="00CC1A80" w:rsidRPr="00CC1A80" w:rsidRDefault="00CC1A80" w:rsidP="00EA446E">
            <w:pPr>
              <w:rPr>
                <w:rFonts w:cstheme="majorBidi"/>
              </w:rPr>
            </w:pPr>
            <w:r w:rsidRPr="00CC1A80">
              <w:rPr>
                <w:rStyle w:val="richtext"/>
                <w:rFonts w:cstheme="majorBidi"/>
              </w:rPr>
              <w:t>Optimize for the type of speaker from which your speech is intended to play, such as headphones or phone lines.</w:t>
            </w:r>
          </w:p>
        </w:tc>
      </w:tr>
    </w:tbl>
    <w:p w:rsidR="00CC1A80" w:rsidRPr="00B55184" w:rsidRDefault="00CC1A80" w:rsidP="00EA446E">
      <w:pPr>
        <w:spacing w:after="0"/>
        <w:rPr>
          <w:rFonts w:cstheme="majorBidi"/>
        </w:rPr>
      </w:pPr>
    </w:p>
    <w:p w:rsidR="00CC1A80" w:rsidRPr="00341C72" w:rsidRDefault="00CC1A80" w:rsidP="00EA446E">
      <w:pPr>
        <w:spacing w:after="0"/>
        <w:rPr>
          <w:rFonts w:cstheme="majorBidi"/>
          <w:b/>
          <w:bCs/>
        </w:rPr>
      </w:pPr>
      <w:r w:rsidRPr="00341C72">
        <w:rPr>
          <w:rFonts w:cstheme="majorBidi"/>
          <w:b/>
          <w:bCs/>
        </w:rPr>
        <w:t>Pricing</w:t>
      </w:r>
    </w:p>
    <w:p w:rsidR="00CC1A80" w:rsidRPr="00B55184" w:rsidRDefault="00CC1A80" w:rsidP="00912FAE">
      <w:pPr>
        <w:spacing w:after="0"/>
        <w:jc w:val="both"/>
        <w:rPr>
          <w:rFonts w:cstheme="majorBidi"/>
        </w:rPr>
      </w:pPr>
      <w:r w:rsidRPr="00B55184">
        <w:rPr>
          <w:rFonts w:cstheme="majorBidi"/>
        </w:rPr>
        <w:t>Text-to-Speech is priced per 1 million characters of text processed after the free tier.</w:t>
      </w:r>
    </w:p>
    <w:p w:rsidR="00CC1A80" w:rsidRDefault="00CC1A80" w:rsidP="00912FAE">
      <w:pPr>
        <w:spacing w:after="0"/>
        <w:jc w:val="both"/>
        <w:rPr>
          <w:rFonts w:cstheme="majorBidi"/>
        </w:rPr>
      </w:pPr>
      <w:r w:rsidRPr="00B55184">
        <w:rPr>
          <w:rFonts w:cstheme="majorBidi"/>
        </w:rPr>
        <w:t>If you pay in a currency other than USD, the prices listed in your currency on Google Cloud SKUs apply.</w:t>
      </w:r>
    </w:p>
    <w:p w:rsidR="00341C72" w:rsidRPr="00B55184" w:rsidRDefault="00341C72" w:rsidP="00EA446E">
      <w:pPr>
        <w:spacing w:after="0"/>
        <w:rPr>
          <w:rFonts w:cstheme="majorBidi"/>
        </w:rPr>
      </w:pPr>
    </w:p>
    <w:p w:rsidR="00CC1A80" w:rsidRPr="00B55184" w:rsidRDefault="00341C72" w:rsidP="00EA446E">
      <w:pPr>
        <w:spacing w:after="0"/>
        <w:rPr>
          <w:rFonts w:cstheme="majorBidi"/>
        </w:rPr>
      </w:pPr>
      <w:r>
        <w:rPr>
          <w:rFonts w:cstheme="majorBidi"/>
          <w:b/>
          <w:bCs/>
        </w:rPr>
        <w:t>2. IBM Watson Text to S</w:t>
      </w:r>
      <w:r w:rsidR="00CC1A80" w:rsidRPr="00B55184">
        <w:rPr>
          <w:rFonts w:cstheme="majorBidi"/>
          <w:b/>
          <w:bCs/>
        </w:rPr>
        <w:t>peech</w:t>
      </w:r>
      <w:r>
        <w:rPr>
          <w:rFonts w:cstheme="majorBidi"/>
          <w:b/>
          <w:bCs/>
        </w:rPr>
        <w:t xml:space="preserve"> API:</w:t>
      </w:r>
    </w:p>
    <w:p w:rsidR="00CC1A80" w:rsidRPr="00B55184" w:rsidRDefault="00CC1A80" w:rsidP="00912FAE">
      <w:pPr>
        <w:spacing w:after="0"/>
        <w:jc w:val="both"/>
        <w:rPr>
          <w:rFonts w:cstheme="majorBidi"/>
        </w:rPr>
      </w:pPr>
      <w:r w:rsidRPr="00B55184">
        <w:rPr>
          <w:rFonts w:cstheme="majorBidi"/>
        </w:rPr>
        <w:t>With Watson Text-to-Speech, you can generate human-like audio from written text.  Improve the customer experience and engagement by interacting with users in multiple languages and tones. Increase content accessibility for users with different abilities, provide audio options to avoid distracted driving, or automate customer service interactions to increase efficiencies.</w:t>
      </w:r>
    </w:p>
    <w:p w:rsidR="00CC1A80" w:rsidRPr="00B55184" w:rsidRDefault="00341C72" w:rsidP="00912FAE">
      <w:pPr>
        <w:spacing w:after="0"/>
        <w:jc w:val="both"/>
        <w:rPr>
          <w:rFonts w:cstheme="majorBidi"/>
          <w:b/>
          <w:bCs/>
        </w:rPr>
      </w:pPr>
      <w:r>
        <w:rPr>
          <w:rFonts w:cstheme="majorBidi"/>
          <w:b/>
          <w:bCs/>
        </w:rPr>
        <w:t>Watson Text to Speech features</w:t>
      </w:r>
      <w:r w:rsidR="00CC1A80" w:rsidRPr="00B55184">
        <w:rPr>
          <w:rFonts w:cstheme="majorBidi"/>
          <w:b/>
          <w:bCs/>
        </w:rPr>
        <w:t>:</w:t>
      </w:r>
    </w:p>
    <w:p w:rsidR="00341C72" w:rsidRDefault="00CC1A80" w:rsidP="00912FAE">
      <w:pPr>
        <w:pStyle w:val="ListParagraph"/>
        <w:numPr>
          <w:ilvl w:val="0"/>
          <w:numId w:val="6"/>
        </w:numPr>
        <w:spacing w:after="0"/>
        <w:jc w:val="both"/>
        <w:rPr>
          <w:rFonts w:cstheme="majorBidi"/>
        </w:rPr>
      </w:pPr>
      <w:r w:rsidRPr="00341C72">
        <w:rPr>
          <w:rFonts w:cstheme="majorBidi"/>
        </w:rPr>
        <w:t>Enable systems to “speak”</w:t>
      </w:r>
      <w:r w:rsidR="00341C72">
        <w:rPr>
          <w:rFonts w:cstheme="majorBidi"/>
        </w:rPr>
        <w:t>.</w:t>
      </w:r>
    </w:p>
    <w:p w:rsidR="00341C72" w:rsidRDefault="00CC1A80" w:rsidP="00912FAE">
      <w:pPr>
        <w:pStyle w:val="ListParagraph"/>
        <w:numPr>
          <w:ilvl w:val="0"/>
          <w:numId w:val="6"/>
        </w:numPr>
        <w:spacing w:after="0"/>
        <w:jc w:val="both"/>
        <w:rPr>
          <w:rFonts w:cstheme="majorBidi"/>
        </w:rPr>
      </w:pPr>
      <w:r w:rsidRPr="00341C72">
        <w:rPr>
          <w:rFonts w:cstheme="majorBidi"/>
        </w:rPr>
        <w:t>Develop interactive products for education, automate call center interactions, communicate directions hands-free, build engaging toys for children and more.</w:t>
      </w:r>
    </w:p>
    <w:p w:rsidR="00341C72" w:rsidRDefault="00CC1A80" w:rsidP="00912FAE">
      <w:pPr>
        <w:pStyle w:val="ListParagraph"/>
        <w:numPr>
          <w:ilvl w:val="0"/>
          <w:numId w:val="6"/>
        </w:numPr>
        <w:spacing w:after="0"/>
        <w:jc w:val="both"/>
        <w:rPr>
          <w:rFonts w:cstheme="majorBidi"/>
        </w:rPr>
      </w:pPr>
      <w:r w:rsidRPr="00341C72">
        <w:rPr>
          <w:rFonts w:cstheme="majorBidi"/>
        </w:rPr>
        <w:t>Customize pronunciation</w:t>
      </w:r>
    </w:p>
    <w:p w:rsidR="00341C72" w:rsidRDefault="00CC1A80" w:rsidP="00912FAE">
      <w:pPr>
        <w:pStyle w:val="ListParagraph"/>
        <w:numPr>
          <w:ilvl w:val="0"/>
          <w:numId w:val="6"/>
        </w:numPr>
        <w:spacing w:after="0"/>
        <w:jc w:val="both"/>
        <w:rPr>
          <w:rFonts w:cstheme="majorBidi"/>
        </w:rPr>
      </w:pPr>
      <w:r w:rsidRPr="00341C72">
        <w:rPr>
          <w:rFonts w:cstheme="majorBidi"/>
        </w:rPr>
        <w:t>Deliver a seamless voice interaction that caters to your audience with control over every word.</w:t>
      </w:r>
    </w:p>
    <w:p w:rsidR="00341C72" w:rsidRDefault="00CC1A80" w:rsidP="00912FAE">
      <w:pPr>
        <w:pStyle w:val="ListParagraph"/>
        <w:numPr>
          <w:ilvl w:val="0"/>
          <w:numId w:val="6"/>
        </w:numPr>
        <w:spacing w:after="0"/>
        <w:jc w:val="both"/>
        <w:rPr>
          <w:rFonts w:cstheme="majorBidi"/>
        </w:rPr>
      </w:pPr>
      <w:r w:rsidRPr="00341C72">
        <w:rPr>
          <w:rFonts w:cstheme="majorBidi"/>
        </w:rPr>
        <w:t>Go across languages and voices</w:t>
      </w:r>
      <w:r w:rsidR="00341C72">
        <w:rPr>
          <w:rFonts w:cstheme="majorBidi"/>
        </w:rPr>
        <w:t>.</w:t>
      </w:r>
    </w:p>
    <w:p w:rsidR="00CC1A80" w:rsidRDefault="00341C72" w:rsidP="00912FAE">
      <w:pPr>
        <w:pStyle w:val="ListParagraph"/>
        <w:numPr>
          <w:ilvl w:val="0"/>
          <w:numId w:val="6"/>
        </w:numPr>
        <w:spacing w:after="0"/>
        <w:jc w:val="both"/>
        <w:rPr>
          <w:rFonts w:cstheme="majorBidi"/>
        </w:rPr>
      </w:pPr>
      <w:r>
        <w:rPr>
          <w:rFonts w:cstheme="majorBidi"/>
        </w:rPr>
        <w:t>C</w:t>
      </w:r>
      <w:r w:rsidR="00CC1A80" w:rsidRPr="00341C72">
        <w:rPr>
          <w:rFonts w:cstheme="majorBidi"/>
        </w:rPr>
        <w:t>onvert in English, French, German, Italian, Japanese, Spanish and Brazilian Portuguese. Detects different dialects, such as U.S. and UK English and Castilian, Latin American, and North American Spanish.</w:t>
      </w:r>
    </w:p>
    <w:p w:rsidR="00A81D4A" w:rsidRDefault="00A81D4A" w:rsidP="00A81D4A">
      <w:pPr>
        <w:pStyle w:val="ListParagraph"/>
        <w:spacing w:after="0"/>
        <w:jc w:val="both"/>
        <w:rPr>
          <w:rFonts w:cstheme="majorBidi"/>
        </w:rPr>
      </w:pPr>
    </w:p>
    <w:p w:rsidR="00A81D4A" w:rsidRPr="00341C72" w:rsidRDefault="00A81D4A" w:rsidP="00A81D4A">
      <w:pPr>
        <w:pStyle w:val="ListParagraph"/>
        <w:spacing w:after="0"/>
        <w:jc w:val="both"/>
        <w:rPr>
          <w:rFonts w:cstheme="majorBidi"/>
        </w:rPr>
      </w:pPr>
    </w:p>
    <w:tbl>
      <w:tblPr>
        <w:tblStyle w:val="TableGridLight"/>
        <w:tblW w:w="0" w:type="auto"/>
        <w:tblLook w:val="04A0" w:firstRow="1" w:lastRow="0" w:firstColumn="1" w:lastColumn="0" w:noHBand="0" w:noVBand="1"/>
      </w:tblPr>
      <w:tblGrid>
        <w:gridCol w:w="1686"/>
        <w:gridCol w:w="1834"/>
        <w:gridCol w:w="2002"/>
        <w:gridCol w:w="2449"/>
      </w:tblGrid>
      <w:tr w:rsidR="00A81D4A" w:rsidRPr="00206766" w:rsidTr="00206766">
        <w:tc>
          <w:tcPr>
            <w:tcW w:w="1686" w:type="dxa"/>
          </w:tcPr>
          <w:p w:rsidR="00A81D4A" w:rsidRPr="00206766" w:rsidRDefault="00A81D4A" w:rsidP="00EA446E">
            <w:pPr>
              <w:rPr>
                <w:rFonts w:cstheme="majorBidi"/>
                <w:b/>
                <w:bCs/>
              </w:rPr>
            </w:pPr>
            <w:r w:rsidRPr="00206766">
              <w:rPr>
                <w:rFonts w:cstheme="majorBidi"/>
                <w:b/>
                <w:bCs/>
              </w:rPr>
              <w:lastRenderedPageBreak/>
              <w:t xml:space="preserve">Pricing plan </w:t>
            </w:r>
          </w:p>
        </w:tc>
        <w:tc>
          <w:tcPr>
            <w:tcW w:w="1834" w:type="dxa"/>
          </w:tcPr>
          <w:p w:rsidR="00A81D4A" w:rsidRPr="00206766" w:rsidRDefault="00A81D4A" w:rsidP="00EA446E">
            <w:pPr>
              <w:rPr>
                <w:rFonts w:cstheme="majorBidi"/>
                <w:b/>
                <w:bCs/>
              </w:rPr>
            </w:pPr>
            <w:r w:rsidRPr="00206766">
              <w:rPr>
                <w:rFonts w:cstheme="majorBidi"/>
                <w:b/>
                <w:bCs/>
              </w:rPr>
              <w:t xml:space="preserve">Features </w:t>
            </w:r>
          </w:p>
        </w:tc>
        <w:tc>
          <w:tcPr>
            <w:tcW w:w="2002" w:type="dxa"/>
          </w:tcPr>
          <w:p w:rsidR="00A81D4A" w:rsidRPr="00206766" w:rsidRDefault="00A81D4A" w:rsidP="00EA446E">
            <w:pPr>
              <w:rPr>
                <w:rFonts w:cstheme="majorBidi"/>
                <w:b/>
                <w:bCs/>
              </w:rPr>
            </w:pPr>
            <w:r w:rsidRPr="00206766">
              <w:rPr>
                <w:rFonts w:cstheme="majorBidi"/>
                <w:b/>
                <w:bCs/>
              </w:rPr>
              <w:t>Price</w:t>
            </w:r>
          </w:p>
        </w:tc>
        <w:tc>
          <w:tcPr>
            <w:tcW w:w="2449" w:type="dxa"/>
          </w:tcPr>
          <w:p w:rsidR="00A81D4A" w:rsidRPr="00206766" w:rsidRDefault="00A81D4A" w:rsidP="00EA446E">
            <w:pPr>
              <w:rPr>
                <w:rFonts w:cstheme="majorBidi"/>
                <w:b/>
                <w:bCs/>
              </w:rPr>
            </w:pPr>
            <w:r w:rsidRPr="00206766">
              <w:rPr>
                <w:rFonts w:cstheme="majorBidi"/>
                <w:b/>
                <w:bCs/>
              </w:rPr>
              <w:t>Details</w:t>
            </w:r>
          </w:p>
        </w:tc>
      </w:tr>
      <w:tr w:rsidR="00A81D4A" w:rsidRPr="00B55184" w:rsidTr="00206766">
        <w:tc>
          <w:tcPr>
            <w:tcW w:w="1686" w:type="dxa"/>
          </w:tcPr>
          <w:p w:rsidR="00A81D4A" w:rsidRPr="00B55184" w:rsidRDefault="00A81D4A" w:rsidP="00EA446E">
            <w:pPr>
              <w:rPr>
                <w:rFonts w:cstheme="majorBidi"/>
              </w:rPr>
            </w:pPr>
            <w:r w:rsidRPr="00B55184">
              <w:rPr>
                <w:rFonts w:cstheme="majorBidi"/>
              </w:rPr>
              <w:t>Lite</w:t>
            </w:r>
          </w:p>
        </w:tc>
        <w:tc>
          <w:tcPr>
            <w:tcW w:w="1834" w:type="dxa"/>
          </w:tcPr>
          <w:p w:rsidR="00A81D4A" w:rsidRPr="00B55184" w:rsidRDefault="00A81D4A" w:rsidP="00EA446E">
            <w:pPr>
              <w:rPr>
                <w:rFonts w:cstheme="majorBidi"/>
              </w:rPr>
            </w:pPr>
            <w:r w:rsidRPr="00B55184">
              <w:rPr>
                <w:rFonts w:cstheme="majorBidi"/>
              </w:rPr>
              <w:t>10,000 Characters per Month</w:t>
            </w:r>
          </w:p>
        </w:tc>
        <w:tc>
          <w:tcPr>
            <w:tcW w:w="2002" w:type="dxa"/>
          </w:tcPr>
          <w:p w:rsidR="00A81D4A" w:rsidRPr="00B55184" w:rsidRDefault="00A81D4A" w:rsidP="00EA446E">
            <w:pPr>
              <w:rPr>
                <w:rFonts w:cstheme="majorBidi"/>
              </w:rPr>
            </w:pPr>
            <w:r w:rsidRPr="00B55184">
              <w:rPr>
                <w:rFonts w:cstheme="majorBidi"/>
              </w:rPr>
              <w:t>Free</w:t>
            </w:r>
          </w:p>
        </w:tc>
        <w:tc>
          <w:tcPr>
            <w:tcW w:w="2449" w:type="dxa"/>
          </w:tcPr>
          <w:p w:rsidR="00A81D4A" w:rsidRPr="00B55184" w:rsidRDefault="00A81D4A" w:rsidP="00EA446E">
            <w:pPr>
              <w:rPr>
                <w:rFonts w:cstheme="majorBidi"/>
              </w:rPr>
            </w:pPr>
            <w:r w:rsidRPr="00B55184">
              <w:rPr>
                <w:rFonts w:cstheme="majorBidi"/>
              </w:rPr>
              <w:t>The Lite plan gets you started with 10,000 characters per month at no cost. When you upgrade to a paid plan, you will get access to Customization capabilities.</w:t>
            </w:r>
          </w:p>
        </w:tc>
      </w:tr>
      <w:tr w:rsidR="00A81D4A" w:rsidRPr="00B55184" w:rsidTr="00206766">
        <w:tc>
          <w:tcPr>
            <w:tcW w:w="1686" w:type="dxa"/>
          </w:tcPr>
          <w:p w:rsidR="00A81D4A" w:rsidRPr="00B55184" w:rsidRDefault="00A81D4A" w:rsidP="00EA446E">
            <w:pPr>
              <w:rPr>
                <w:rFonts w:cstheme="majorBidi"/>
              </w:rPr>
            </w:pPr>
            <w:r w:rsidRPr="00B55184">
              <w:rPr>
                <w:rFonts w:cstheme="majorBidi"/>
              </w:rPr>
              <w:t>standard</w:t>
            </w:r>
          </w:p>
        </w:tc>
        <w:tc>
          <w:tcPr>
            <w:tcW w:w="1834" w:type="dxa"/>
          </w:tcPr>
          <w:p w:rsidR="00A81D4A" w:rsidRPr="00B55184" w:rsidRDefault="00A81D4A" w:rsidP="00EA446E">
            <w:pPr>
              <w:rPr>
                <w:rFonts w:cstheme="majorBidi"/>
              </w:rPr>
            </w:pPr>
            <w:r w:rsidRPr="00B55184">
              <w:rPr>
                <w:rFonts w:cstheme="majorBidi"/>
              </w:rPr>
              <w:t>Standard Characters</w:t>
            </w:r>
          </w:p>
        </w:tc>
        <w:tc>
          <w:tcPr>
            <w:tcW w:w="2002" w:type="dxa"/>
          </w:tcPr>
          <w:p w:rsidR="00A81D4A" w:rsidRPr="00B55184" w:rsidRDefault="00A81D4A" w:rsidP="00EA446E">
            <w:pPr>
              <w:rPr>
                <w:rFonts w:cstheme="majorBidi"/>
              </w:rPr>
            </w:pPr>
            <w:r w:rsidRPr="00B55184">
              <w:rPr>
                <w:rFonts w:cstheme="majorBidi"/>
              </w:rPr>
              <w:t>$0.02 USD /THOUSAND CHAR</w:t>
            </w:r>
          </w:p>
        </w:tc>
        <w:tc>
          <w:tcPr>
            <w:tcW w:w="2449" w:type="dxa"/>
          </w:tcPr>
          <w:p w:rsidR="00A81D4A" w:rsidRPr="00B55184" w:rsidRDefault="00A81D4A" w:rsidP="00EA446E">
            <w:pPr>
              <w:rPr>
                <w:rFonts w:cstheme="majorBidi"/>
              </w:rPr>
            </w:pPr>
            <w:r w:rsidRPr="00B55184">
              <w:rPr>
                <w:rFonts w:cstheme="majorBidi"/>
              </w:rPr>
              <w:t>You will be charged per thousand characters</w:t>
            </w:r>
          </w:p>
        </w:tc>
      </w:tr>
      <w:tr w:rsidR="00A81D4A" w:rsidRPr="00B55184" w:rsidTr="00206766">
        <w:tc>
          <w:tcPr>
            <w:tcW w:w="1686" w:type="dxa"/>
          </w:tcPr>
          <w:p w:rsidR="00A81D4A" w:rsidRPr="00B55184" w:rsidRDefault="00A81D4A" w:rsidP="00EA446E">
            <w:pPr>
              <w:rPr>
                <w:rFonts w:cstheme="majorBidi"/>
              </w:rPr>
            </w:pPr>
            <w:r w:rsidRPr="00B55184">
              <w:rPr>
                <w:rFonts w:cstheme="majorBidi"/>
              </w:rPr>
              <w:t>premium</w:t>
            </w:r>
          </w:p>
        </w:tc>
        <w:tc>
          <w:tcPr>
            <w:tcW w:w="1834" w:type="dxa"/>
          </w:tcPr>
          <w:p w:rsidR="00A81D4A" w:rsidRPr="00B55184" w:rsidRDefault="00A81D4A" w:rsidP="00EA446E">
            <w:pPr>
              <w:rPr>
                <w:rFonts w:cstheme="majorBidi"/>
                <w:sz w:val="20"/>
                <w:szCs w:val="20"/>
              </w:rPr>
            </w:pPr>
            <w:r w:rsidRPr="00B55184">
              <w:rPr>
                <w:rFonts w:cstheme="majorBidi"/>
                <w:sz w:val="20"/>
                <w:szCs w:val="20"/>
              </w:rPr>
              <w:t>Usage and Training Data is Private + Stored in an Isolated Single Tenant Environment</w:t>
            </w:r>
          </w:p>
          <w:p w:rsidR="00A81D4A" w:rsidRPr="00B55184" w:rsidRDefault="00A81D4A" w:rsidP="00EA446E">
            <w:pPr>
              <w:rPr>
                <w:rFonts w:cstheme="majorBidi"/>
                <w:sz w:val="20"/>
                <w:szCs w:val="20"/>
              </w:rPr>
            </w:pPr>
            <w:r w:rsidRPr="00B55184">
              <w:rPr>
                <w:rFonts w:cstheme="majorBidi"/>
                <w:sz w:val="20"/>
                <w:szCs w:val="20"/>
              </w:rPr>
              <w:t>High Availability and Service Level Uptime Guarantee</w:t>
            </w:r>
          </w:p>
          <w:p w:rsidR="00A81D4A" w:rsidRPr="00B55184" w:rsidRDefault="00A81D4A" w:rsidP="00EA446E">
            <w:pPr>
              <w:rPr>
                <w:rFonts w:cstheme="majorBidi"/>
                <w:sz w:val="20"/>
                <w:szCs w:val="20"/>
              </w:rPr>
            </w:pPr>
            <w:r w:rsidRPr="00B55184">
              <w:rPr>
                <w:rFonts w:cstheme="majorBidi"/>
                <w:sz w:val="20"/>
                <w:szCs w:val="20"/>
              </w:rPr>
              <w:t>IBM Cloud Service Endpoints</w:t>
            </w:r>
          </w:p>
          <w:p w:rsidR="00A81D4A" w:rsidRPr="00B55184" w:rsidRDefault="00A81D4A" w:rsidP="00EA446E">
            <w:pPr>
              <w:rPr>
                <w:rFonts w:cstheme="majorBidi"/>
                <w:sz w:val="20"/>
                <w:szCs w:val="20"/>
              </w:rPr>
            </w:pPr>
            <w:r w:rsidRPr="00B55184">
              <w:rPr>
                <w:rFonts w:cstheme="majorBidi"/>
                <w:sz w:val="20"/>
                <w:szCs w:val="20"/>
              </w:rPr>
              <w:t>HIPAA - Washington DC Only</w:t>
            </w:r>
          </w:p>
          <w:p w:rsidR="00A81D4A" w:rsidRPr="00B55184" w:rsidRDefault="00A81D4A" w:rsidP="00EA446E">
            <w:pPr>
              <w:rPr>
                <w:rFonts w:cstheme="majorBidi"/>
                <w:sz w:val="18"/>
                <w:szCs w:val="18"/>
              </w:rPr>
            </w:pPr>
            <w:r w:rsidRPr="00B55184">
              <w:rPr>
                <w:rFonts w:cstheme="majorBidi"/>
                <w:sz w:val="20"/>
                <w:szCs w:val="20"/>
              </w:rPr>
              <w:t>Custom Voice (Beta)</w:t>
            </w:r>
          </w:p>
        </w:tc>
        <w:tc>
          <w:tcPr>
            <w:tcW w:w="2002" w:type="dxa"/>
          </w:tcPr>
          <w:p w:rsidR="00A81D4A" w:rsidRPr="00B55184" w:rsidRDefault="00A81D4A" w:rsidP="00EA446E">
            <w:pPr>
              <w:rPr>
                <w:rFonts w:cstheme="majorBidi"/>
              </w:rPr>
            </w:pPr>
          </w:p>
        </w:tc>
        <w:tc>
          <w:tcPr>
            <w:tcW w:w="2449" w:type="dxa"/>
          </w:tcPr>
          <w:p w:rsidR="00A81D4A" w:rsidRPr="00B55184" w:rsidRDefault="00A81D4A" w:rsidP="00EA446E">
            <w:pPr>
              <w:rPr>
                <w:rFonts w:cstheme="majorBidi"/>
              </w:rPr>
            </w:pPr>
            <w:r w:rsidRPr="00B55184">
              <w:rPr>
                <w:rFonts w:cstheme="majorBidi"/>
              </w:rPr>
              <w:t>To purchase a premium plan, visit: https://ibm.biz/contact-wdc-premium</w:t>
            </w:r>
          </w:p>
        </w:tc>
      </w:tr>
    </w:tbl>
    <w:p w:rsidR="00CC1A80" w:rsidRPr="00B55184" w:rsidRDefault="00CC1A80" w:rsidP="00EA446E">
      <w:pPr>
        <w:spacing w:after="0"/>
        <w:rPr>
          <w:rFonts w:cstheme="majorBidi"/>
        </w:rPr>
      </w:pPr>
    </w:p>
    <w:p w:rsidR="00CC1A80" w:rsidRPr="00B55184" w:rsidRDefault="00CC1A80" w:rsidP="00EA446E">
      <w:pPr>
        <w:spacing w:after="0"/>
        <w:rPr>
          <w:rFonts w:cstheme="majorBidi"/>
        </w:rPr>
      </w:pPr>
    </w:p>
    <w:p w:rsidR="00CC1A80" w:rsidRPr="00B55184" w:rsidRDefault="00341C72" w:rsidP="00EA446E">
      <w:pPr>
        <w:spacing w:after="0"/>
        <w:rPr>
          <w:rFonts w:cstheme="majorBidi"/>
          <w:b/>
          <w:bCs/>
        </w:rPr>
      </w:pPr>
      <w:r>
        <w:rPr>
          <w:rFonts w:cstheme="majorBidi"/>
          <w:b/>
          <w:bCs/>
        </w:rPr>
        <w:t>3. Amazon Text to S</w:t>
      </w:r>
      <w:r w:rsidR="00CC1A80" w:rsidRPr="00B55184">
        <w:rPr>
          <w:rFonts w:cstheme="majorBidi"/>
          <w:b/>
          <w:bCs/>
        </w:rPr>
        <w:t>peech API</w:t>
      </w:r>
      <w:r>
        <w:rPr>
          <w:rFonts w:cstheme="majorBidi"/>
          <w:b/>
          <w:bCs/>
        </w:rPr>
        <w:t>:</w:t>
      </w:r>
    </w:p>
    <w:p w:rsidR="00CC1A80" w:rsidRPr="00B55184" w:rsidRDefault="00CC1A80" w:rsidP="00912FAE">
      <w:pPr>
        <w:spacing w:after="0"/>
        <w:jc w:val="both"/>
        <w:rPr>
          <w:rFonts w:cstheme="majorBidi"/>
        </w:rPr>
      </w:pPr>
      <w:r w:rsidRPr="00B55184">
        <w:rPr>
          <w:rFonts w:cstheme="majorBidi"/>
        </w:rPr>
        <w:t>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With dozens of lifelike voices across a broad set of languages, you can build speech-enabled applications that work in many different countries.</w:t>
      </w:r>
    </w:p>
    <w:p w:rsidR="00CC1A80" w:rsidRPr="00B55184" w:rsidRDefault="00CC1A80" w:rsidP="00912FAE">
      <w:pPr>
        <w:spacing w:after="0"/>
        <w:jc w:val="both"/>
        <w:rPr>
          <w:rFonts w:cstheme="majorBidi"/>
        </w:rPr>
      </w:pPr>
      <w:r w:rsidRPr="00B55184">
        <w:rPr>
          <w:rFonts w:cstheme="majorBidi"/>
        </w:rPr>
        <w:t xml:space="preserve">In addition to Standard TTS voices, Amazon Polly offers Neural Text-to-Speech (NTTS) voices that deliver advanced improvements in speech quality through a new machine learning approach. Polly’s Neural TTS technology also supports two speaking styles that allow you to better match the delivery style of the speaker to the application: </w:t>
      </w:r>
      <w:proofErr w:type="gramStart"/>
      <w:r w:rsidRPr="00B55184">
        <w:rPr>
          <w:rFonts w:cstheme="majorBidi"/>
        </w:rPr>
        <w:t>a</w:t>
      </w:r>
      <w:proofErr w:type="gramEnd"/>
      <w:r w:rsidRPr="00B55184">
        <w:rPr>
          <w:rFonts w:cstheme="majorBidi"/>
        </w:rPr>
        <w:t xml:space="preserve"> Newscaster reading style that is tailored to news narration use cases, and a Conversational speaking style that is ideal for two-way communication like telephony applications.</w:t>
      </w:r>
    </w:p>
    <w:p w:rsidR="00CC1A80" w:rsidRPr="00B55184" w:rsidRDefault="00CC1A80" w:rsidP="00912FAE">
      <w:pPr>
        <w:spacing w:after="0"/>
        <w:jc w:val="both"/>
        <w:rPr>
          <w:rFonts w:cstheme="majorBidi"/>
        </w:rPr>
      </w:pPr>
      <w:r w:rsidRPr="00B55184">
        <w:rPr>
          <w:rFonts w:cstheme="majorBidi"/>
        </w:rPr>
        <w:t>Finally, Amazon Polly Brand Voice can create a custom voice for your organization. This is a custom engagement where you will work with the Amazon Polly team to build an NTTS voice for the exclusive use of your organization.</w:t>
      </w:r>
    </w:p>
    <w:p w:rsidR="00341C72" w:rsidRDefault="00341C72" w:rsidP="00912FAE">
      <w:pPr>
        <w:spacing w:after="0"/>
        <w:jc w:val="both"/>
        <w:rPr>
          <w:rFonts w:cstheme="majorBidi"/>
          <w:b/>
          <w:bCs/>
        </w:rPr>
      </w:pPr>
      <w:r>
        <w:rPr>
          <w:rFonts w:cstheme="majorBidi"/>
          <w:b/>
          <w:bCs/>
        </w:rPr>
        <w:t>Amazon Text to Speech features:</w:t>
      </w:r>
    </w:p>
    <w:p w:rsidR="00341C72" w:rsidRPr="00341C72" w:rsidRDefault="00CC1A80" w:rsidP="00912FAE">
      <w:pPr>
        <w:pStyle w:val="ListParagraph"/>
        <w:numPr>
          <w:ilvl w:val="0"/>
          <w:numId w:val="7"/>
        </w:numPr>
        <w:spacing w:after="0"/>
        <w:jc w:val="both"/>
        <w:rPr>
          <w:rFonts w:cstheme="majorBidi"/>
          <w:b/>
          <w:bCs/>
        </w:rPr>
      </w:pPr>
      <w:r w:rsidRPr="00341C72">
        <w:rPr>
          <w:rFonts w:cstheme="majorBidi"/>
        </w:rPr>
        <w:t>Natural sounding voices: Amazon Polly provides dozens of languages and a wide selection of natural-sounding male and female voices. Amazon Polly's fluid pronunciation of text enables you to deliver high-quality voice output for a global audience.</w:t>
      </w:r>
    </w:p>
    <w:p w:rsidR="00341C72" w:rsidRPr="00341C72" w:rsidRDefault="00CC1A80" w:rsidP="00912FAE">
      <w:pPr>
        <w:pStyle w:val="ListParagraph"/>
        <w:numPr>
          <w:ilvl w:val="0"/>
          <w:numId w:val="7"/>
        </w:numPr>
        <w:spacing w:after="0"/>
        <w:jc w:val="both"/>
        <w:rPr>
          <w:rFonts w:cstheme="majorBidi"/>
          <w:b/>
          <w:bCs/>
        </w:rPr>
      </w:pPr>
      <w:r w:rsidRPr="00341C72">
        <w:rPr>
          <w:rFonts w:cstheme="majorBidi"/>
        </w:rPr>
        <w:lastRenderedPageBreak/>
        <w:t>Store &amp; redistribute speech: Amazon Polly allows for unlimited replays of generated speech without any additional fees. You can create speech files in standard formats like MP3 and OGG, and serve them from the cloud or locally with apps or devices for offline playback.</w:t>
      </w:r>
    </w:p>
    <w:p w:rsidR="00341C72" w:rsidRPr="00341C72" w:rsidRDefault="00CC1A80" w:rsidP="00912FAE">
      <w:pPr>
        <w:pStyle w:val="ListParagraph"/>
        <w:numPr>
          <w:ilvl w:val="0"/>
          <w:numId w:val="7"/>
        </w:numPr>
        <w:spacing w:after="0"/>
        <w:jc w:val="both"/>
        <w:rPr>
          <w:rFonts w:cstheme="majorBidi"/>
          <w:b/>
          <w:bCs/>
        </w:rPr>
      </w:pPr>
      <w:r w:rsidRPr="00341C72">
        <w:rPr>
          <w:rFonts w:cstheme="majorBidi"/>
        </w:rPr>
        <w:t xml:space="preserve">Real-time streaming: Delivering lifelike voices and conversational user experiences requires consistently fast response times. When you send text to Amazon Polly’s API, it returns the audio to your application as a stream so you can play the voices immediately. </w:t>
      </w:r>
    </w:p>
    <w:p w:rsidR="00341C72" w:rsidRPr="00341C72" w:rsidRDefault="00CC1A80" w:rsidP="00912FAE">
      <w:pPr>
        <w:pStyle w:val="ListParagraph"/>
        <w:numPr>
          <w:ilvl w:val="0"/>
          <w:numId w:val="7"/>
        </w:numPr>
        <w:spacing w:after="0"/>
        <w:jc w:val="both"/>
        <w:rPr>
          <w:rFonts w:cstheme="majorBidi"/>
          <w:b/>
          <w:bCs/>
        </w:rPr>
      </w:pPr>
      <w:r w:rsidRPr="00341C72">
        <w:rPr>
          <w:rFonts w:cstheme="majorBidi"/>
        </w:rPr>
        <w:t xml:space="preserve">Customize &amp; control speech output: Modify Amazon Polly voices to best suit your needs – Amazon Polly supports lexicons and SSML tags which enable you to control aspects of speech, such as pronunciation, volume, pitch, speed rate, etc.  </w:t>
      </w:r>
    </w:p>
    <w:p w:rsidR="00CC1A80" w:rsidRPr="00341C72" w:rsidRDefault="00CC1A80" w:rsidP="00912FAE">
      <w:pPr>
        <w:pStyle w:val="ListParagraph"/>
        <w:numPr>
          <w:ilvl w:val="0"/>
          <w:numId w:val="7"/>
        </w:numPr>
        <w:spacing w:after="0"/>
        <w:jc w:val="both"/>
        <w:rPr>
          <w:rFonts w:cstheme="majorBidi"/>
          <w:b/>
          <w:bCs/>
        </w:rPr>
      </w:pPr>
      <w:r w:rsidRPr="00341C72">
        <w:rPr>
          <w:rFonts w:cstheme="majorBidi"/>
        </w:rPr>
        <w:t>Low cost: Amazon Polly’s pay-as-you-go pricing, low cost per character converted, and unlimited replays make it a cost-effective way to voice your applications.</w:t>
      </w:r>
    </w:p>
    <w:p w:rsidR="001670C4" w:rsidRDefault="00CC1A80" w:rsidP="00912FAE">
      <w:pPr>
        <w:spacing w:after="0"/>
        <w:jc w:val="both"/>
        <w:rPr>
          <w:rFonts w:cstheme="majorBidi"/>
          <w:b/>
          <w:bCs/>
          <w:szCs w:val="24"/>
        </w:rPr>
      </w:pPr>
      <w:r w:rsidRPr="00B55184">
        <w:rPr>
          <w:rFonts w:cstheme="majorBidi"/>
          <w:b/>
          <w:bCs/>
          <w:szCs w:val="24"/>
        </w:rPr>
        <w:t xml:space="preserve">According to this comparison we choose </w:t>
      </w:r>
      <w:r w:rsidR="00341C72">
        <w:rPr>
          <w:rFonts w:cstheme="majorBidi"/>
          <w:b/>
          <w:bCs/>
          <w:szCs w:val="24"/>
        </w:rPr>
        <w:t>Google cloud text to speech API.</w:t>
      </w:r>
    </w:p>
    <w:p w:rsidR="001670C4" w:rsidRDefault="001670C4" w:rsidP="00EA446E">
      <w:pPr>
        <w:spacing w:after="0"/>
        <w:rPr>
          <w:rFonts w:cstheme="majorBidi"/>
          <w:b/>
          <w:bCs/>
          <w:szCs w:val="24"/>
        </w:rPr>
      </w:pPr>
    </w:p>
    <w:p w:rsidR="001670C4" w:rsidRPr="007538AF" w:rsidRDefault="00B66904" w:rsidP="00EA446E">
      <w:pPr>
        <w:pStyle w:val="Heading2"/>
      </w:pPr>
      <w:bookmarkStart w:id="125" w:name="_Toc47269670"/>
      <w:bookmarkStart w:id="126" w:name="_Toc47814340"/>
      <w:r>
        <w:t>4</w:t>
      </w:r>
      <w:r w:rsidR="00C07EF7" w:rsidRPr="007538AF">
        <w:t>.6.2</w:t>
      </w:r>
      <w:r w:rsidR="00F974FE">
        <w:rPr>
          <w:noProof/>
          <w:lang w:val="en-GB"/>
        </w:rPr>
        <w:tab/>
      </w:r>
      <w:r w:rsidR="001670C4" w:rsidRPr="007538AF">
        <w:t>Why do we need Text to Speech in our project?</w:t>
      </w:r>
      <w:bookmarkEnd w:id="125"/>
      <w:bookmarkEnd w:id="126"/>
    </w:p>
    <w:p w:rsidR="001670C4" w:rsidRPr="00B55184" w:rsidRDefault="001670C4" w:rsidP="00912FAE">
      <w:pPr>
        <w:spacing w:after="0"/>
        <w:jc w:val="both"/>
        <w:rPr>
          <w:rFonts w:cstheme="majorBidi"/>
        </w:rPr>
      </w:pPr>
      <w:r w:rsidRPr="00B55184">
        <w:rPr>
          <w:rFonts w:cstheme="majorBidi"/>
        </w:rPr>
        <w:t>The last stage</w:t>
      </w:r>
      <w:r>
        <w:rPr>
          <w:rFonts w:cstheme="majorBidi"/>
        </w:rPr>
        <w:t xml:space="preserve"> the application made</w:t>
      </w:r>
      <w:r w:rsidRPr="00B55184">
        <w:rPr>
          <w:rFonts w:cstheme="majorBidi"/>
        </w:rPr>
        <w:t xml:space="preserve"> </w:t>
      </w:r>
      <w:r w:rsidRPr="001670C4">
        <w:rPr>
          <w:rFonts w:cstheme="majorBidi"/>
          <w:i/>
          <w:iCs/>
        </w:rPr>
        <w:t>HTTP</w:t>
      </w:r>
      <w:r w:rsidRPr="00B55184">
        <w:rPr>
          <w:rFonts w:cstheme="majorBidi"/>
        </w:rPr>
        <w:t xml:space="preserve"> request and sent an array of sentence</w:t>
      </w:r>
      <w:r>
        <w:rPr>
          <w:rFonts w:cstheme="majorBidi"/>
        </w:rPr>
        <w:t xml:space="preserve">s to the server, server </w:t>
      </w:r>
      <w:r w:rsidRPr="00B55184">
        <w:rPr>
          <w:rFonts w:cstheme="majorBidi"/>
        </w:rPr>
        <w:t>ran the model and generate</w:t>
      </w:r>
      <w:r>
        <w:rPr>
          <w:rFonts w:cstheme="majorBidi"/>
        </w:rPr>
        <w:t>d</w:t>
      </w:r>
      <w:r w:rsidRPr="00B55184">
        <w:rPr>
          <w:rFonts w:cstheme="majorBidi"/>
        </w:rPr>
        <w:t xml:space="preserve"> questions</w:t>
      </w:r>
      <w:r>
        <w:rPr>
          <w:rFonts w:cstheme="majorBidi"/>
        </w:rPr>
        <w:t>, sent</w:t>
      </w:r>
      <w:r w:rsidRPr="00B55184">
        <w:rPr>
          <w:rFonts w:cstheme="majorBidi"/>
        </w:rPr>
        <w:t xml:space="preserve"> these qu</w:t>
      </w:r>
      <w:r>
        <w:rPr>
          <w:rFonts w:cstheme="majorBidi"/>
        </w:rPr>
        <w:t>estions back to the application</w:t>
      </w:r>
      <w:r w:rsidRPr="00B55184">
        <w:rPr>
          <w:rFonts w:cstheme="majorBidi"/>
        </w:rPr>
        <w:t>.</w:t>
      </w:r>
    </w:p>
    <w:p w:rsidR="001670C4" w:rsidRPr="00B55184" w:rsidRDefault="001670C4" w:rsidP="00912FAE">
      <w:pPr>
        <w:spacing w:after="0"/>
        <w:jc w:val="both"/>
        <w:rPr>
          <w:rFonts w:cstheme="majorBidi"/>
        </w:rPr>
      </w:pPr>
      <w:r w:rsidRPr="00992D17">
        <w:rPr>
          <w:rFonts w:cstheme="majorBidi"/>
        </w:rPr>
        <w:t>Following</w:t>
      </w:r>
      <w:r>
        <w:rPr>
          <w:rFonts w:cstheme="majorBidi"/>
        </w:rPr>
        <w:t>,</w:t>
      </w:r>
      <w:r w:rsidRPr="00B55184">
        <w:rPr>
          <w:rFonts w:cstheme="majorBidi"/>
        </w:rPr>
        <w:t xml:space="preserve"> </w:t>
      </w:r>
      <w:r>
        <w:rPr>
          <w:rFonts w:cstheme="majorBidi"/>
        </w:rPr>
        <w:t>one of the audience</w:t>
      </w:r>
      <w:r w:rsidRPr="00B55184">
        <w:rPr>
          <w:rFonts w:cstheme="majorBidi"/>
        </w:rPr>
        <w:t xml:space="preserve"> need</w:t>
      </w:r>
      <w:r>
        <w:rPr>
          <w:rFonts w:cstheme="majorBidi"/>
        </w:rPr>
        <w:t>s to ask the presenter one of those generated</w:t>
      </w:r>
      <w:r w:rsidRPr="00B55184">
        <w:rPr>
          <w:rFonts w:cstheme="majorBidi"/>
        </w:rPr>
        <w:t xml:space="preserve"> questions to interact with him and help him to </w:t>
      </w:r>
      <w:r>
        <w:rPr>
          <w:rFonts w:cstheme="majorBidi"/>
        </w:rPr>
        <w:t>overcome the problem of being anxious from sudden questions leading to bad performance</w:t>
      </w:r>
      <w:r w:rsidRPr="00B55184">
        <w:rPr>
          <w:rFonts w:cstheme="majorBidi"/>
        </w:rPr>
        <w:t>.</w:t>
      </w:r>
      <w:r>
        <w:rPr>
          <w:rFonts w:cstheme="majorBidi"/>
        </w:rPr>
        <w:t xml:space="preserve"> </w:t>
      </w:r>
      <w:r w:rsidRPr="00B55184">
        <w:rPr>
          <w:rFonts w:cstheme="majorBidi"/>
        </w:rPr>
        <w:t>This</w:t>
      </w:r>
      <w:r>
        <w:rPr>
          <w:rFonts w:cstheme="majorBidi"/>
        </w:rPr>
        <w:t xml:space="preserve"> step</w:t>
      </w:r>
      <w:r w:rsidRPr="00B55184">
        <w:rPr>
          <w:rFonts w:cstheme="majorBidi"/>
        </w:rPr>
        <w:t xml:space="preserve"> </w:t>
      </w:r>
      <w:r w:rsidR="00707667">
        <w:rPr>
          <w:rFonts w:cstheme="majorBidi"/>
        </w:rPr>
        <w:t>is made</w:t>
      </w:r>
      <w:r w:rsidRPr="00B55184">
        <w:rPr>
          <w:rFonts w:cstheme="majorBidi"/>
        </w:rPr>
        <w:t xml:space="preserve"> </w:t>
      </w:r>
      <w:r>
        <w:rPr>
          <w:rFonts w:cstheme="majorBidi"/>
        </w:rPr>
        <w:t>using Text to Speech</w:t>
      </w:r>
      <w:r w:rsidRPr="00B55184">
        <w:rPr>
          <w:rFonts w:cstheme="majorBidi"/>
        </w:rPr>
        <w:t xml:space="preserve"> </w:t>
      </w:r>
      <w:r>
        <w:rPr>
          <w:rFonts w:cstheme="majorBidi"/>
        </w:rPr>
        <w:t>(</w:t>
      </w:r>
      <w:r w:rsidRPr="00B55184">
        <w:rPr>
          <w:rFonts w:cstheme="majorBidi"/>
        </w:rPr>
        <w:t xml:space="preserve">take </w:t>
      </w:r>
      <w:r>
        <w:rPr>
          <w:rFonts w:cstheme="majorBidi"/>
        </w:rPr>
        <w:t>input text and return an audio file)</w:t>
      </w:r>
      <w:r w:rsidRPr="00B55184">
        <w:rPr>
          <w:rFonts w:cstheme="majorBidi"/>
        </w:rPr>
        <w:t>.</w:t>
      </w:r>
    </w:p>
    <w:p w:rsidR="00707667" w:rsidRDefault="001670C4" w:rsidP="00912FAE">
      <w:pPr>
        <w:spacing w:after="0"/>
        <w:jc w:val="both"/>
        <w:rPr>
          <w:rFonts w:cstheme="majorBidi"/>
        </w:rPr>
      </w:pPr>
      <w:r w:rsidRPr="00B55184">
        <w:rPr>
          <w:rFonts w:cstheme="majorBidi"/>
        </w:rPr>
        <w:t>The configuration of</w:t>
      </w:r>
      <w:r w:rsidR="00707667">
        <w:rPr>
          <w:rFonts w:cstheme="majorBidi"/>
        </w:rPr>
        <w:t xml:space="preserve"> Text to Speech</w:t>
      </w:r>
      <w:r w:rsidRPr="00B55184">
        <w:rPr>
          <w:rFonts w:cstheme="majorBidi"/>
        </w:rPr>
        <w:t xml:space="preserve"> give</w:t>
      </w:r>
      <w:r w:rsidR="00707667">
        <w:rPr>
          <w:rFonts w:cstheme="majorBidi"/>
        </w:rPr>
        <w:t>s us the ability to</w:t>
      </w:r>
      <w:r w:rsidRPr="00B55184">
        <w:rPr>
          <w:rFonts w:cstheme="majorBidi"/>
        </w:rPr>
        <w:t xml:space="preserve"> control</w:t>
      </w:r>
      <w:r>
        <w:rPr>
          <w:rFonts w:cstheme="majorBidi"/>
        </w:rPr>
        <w:t xml:space="preserve"> </w:t>
      </w:r>
      <w:r w:rsidRPr="00B55184">
        <w:rPr>
          <w:rFonts w:cstheme="majorBidi"/>
        </w:rPr>
        <w:t>how the audio looks like</w:t>
      </w:r>
      <w:r>
        <w:rPr>
          <w:rFonts w:cstheme="majorBidi"/>
        </w:rPr>
        <w:t>.</w:t>
      </w:r>
      <w:r w:rsidRPr="00B55184">
        <w:rPr>
          <w:rFonts w:cstheme="majorBidi"/>
        </w:rPr>
        <w:t xml:space="preserve"> So when the </w:t>
      </w:r>
      <w:r w:rsidR="00707667">
        <w:rPr>
          <w:rFonts w:cstheme="majorBidi"/>
        </w:rPr>
        <w:t>talking character</w:t>
      </w:r>
      <w:r w:rsidRPr="00B55184">
        <w:rPr>
          <w:rFonts w:cstheme="majorBidi"/>
        </w:rPr>
        <w:t xml:space="preserve"> is </w:t>
      </w:r>
      <w:r w:rsidR="00707667">
        <w:rPr>
          <w:rFonts w:cstheme="majorBidi"/>
        </w:rPr>
        <w:t>a woman,</w:t>
      </w:r>
      <w:r w:rsidRPr="00B55184">
        <w:rPr>
          <w:rFonts w:cstheme="majorBidi"/>
        </w:rPr>
        <w:t xml:space="preserve"> </w:t>
      </w:r>
      <w:r w:rsidR="00707667">
        <w:rPr>
          <w:rFonts w:cstheme="majorBidi"/>
        </w:rPr>
        <w:t>voice is configured as female’s voice and when the character is a man,</w:t>
      </w:r>
      <w:r w:rsidRPr="00B55184">
        <w:rPr>
          <w:rFonts w:cstheme="majorBidi"/>
        </w:rPr>
        <w:t xml:space="preserve"> </w:t>
      </w:r>
      <w:r w:rsidR="00707667">
        <w:rPr>
          <w:rFonts w:cstheme="majorBidi"/>
        </w:rPr>
        <w:t>voice is configured as</w:t>
      </w:r>
      <w:r w:rsidRPr="00B55184">
        <w:rPr>
          <w:rFonts w:cstheme="majorBidi"/>
        </w:rPr>
        <w:t xml:space="preserve"> </w:t>
      </w:r>
      <w:r w:rsidR="00707667">
        <w:rPr>
          <w:rFonts w:cstheme="majorBidi"/>
        </w:rPr>
        <w:t>male’s voice.</w:t>
      </w:r>
      <w:r w:rsidRPr="00B55184">
        <w:rPr>
          <w:rFonts w:cstheme="majorBidi"/>
        </w:rPr>
        <w:t xml:space="preserve"> </w:t>
      </w:r>
      <w:r w:rsidR="00707667">
        <w:rPr>
          <w:rFonts w:cstheme="majorBidi"/>
        </w:rPr>
        <w:t>Voice could</w:t>
      </w:r>
      <w:r w:rsidRPr="00B55184">
        <w:rPr>
          <w:rFonts w:cstheme="majorBidi"/>
        </w:rPr>
        <w:t xml:space="preserve"> also </w:t>
      </w:r>
      <w:r w:rsidR="00707667">
        <w:rPr>
          <w:rFonts w:cstheme="majorBidi"/>
        </w:rPr>
        <w:t>be</w:t>
      </w:r>
      <w:r w:rsidRPr="00B55184">
        <w:rPr>
          <w:rFonts w:cstheme="majorBidi"/>
        </w:rPr>
        <w:t xml:space="preserve"> configure</w:t>
      </w:r>
      <w:r w:rsidR="00707667">
        <w:rPr>
          <w:rFonts w:cstheme="majorBidi"/>
        </w:rPr>
        <w:t>d as</w:t>
      </w:r>
      <w:r>
        <w:rPr>
          <w:rFonts w:cstheme="majorBidi"/>
        </w:rPr>
        <w:t xml:space="preserve"> neutral sound or unspecified</w:t>
      </w:r>
      <w:r w:rsidRPr="00B55184">
        <w:rPr>
          <w:rFonts w:cstheme="majorBidi"/>
        </w:rPr>
        <w:t>.</w:t>
      </w:r>
    </w:p>
    <w:p w:rsidR="00AC34A7" w:rsidRDefault="00707667" w:rsidP="00912FAE">
      <w:pPr>
        <w:spacing w:after="0"/>
        <w:jc w:val="both"/>
        <w:rPr>
          <w:rFonts w:cstheme="majorBidi"/>
          <w:rtl/>
        </w:rPr>
      </w:pPr>
      <w:r>
        <w:rPr>
          <w:rFonts w:cstheme="majorBidi"/>
        </w:rPr>
        <w:t>I</w:t>
      </w:r>
      <w:r w:rsidR="001670C4" w:rsidRPr="00B55184">
        <w:rPr>
          <w:rFonts w:cstheme="majorBidi"/>
        </w:rPr>
        <w:t xml:space="preserve">nteraction with voices give </w:t>
      </w:r>
      <w:r>
        <w:rPr>
          <w:rFonts w:cstheme="majorBidi"/>
        </w:rPr>
        <w:t>the simulation</w:t>
      </w:r>
      <w:r w:rsidR="001670C4">
        <w:rPr>
          <w:rFonts w:cstheme="majorBidi"/>
        </w:rPr>
        <w:t xml:space="preserve"> more reality.</w:t>
      </w:r>
      <w:r>
        <w:rPr>
          <w:rFonts w:cstheme="majorBidi"/>
        </w:rPr>
        <w:t xml:space="preserve"> </w:t>
      </w:r>
      <w:r w:rsidR="001670C4" w:rsidRPr="00B55184">
        <w:rPr>
          <w:rFonts w:cstheme="majorBidi"/>
        </w:rPr>
        <w:t>Imagine that questions jus</w:t>
      </w:r>
      <w:r w:rsidR="001670C4">
        <w:rPr>
          <w:rFonts w:cstheme="majorBidi"/>
        </w:rPr>
        <w:t>t appear as text in the scene</w:t>
      </w:r>
      <w:r>
        <w:rPr>
          <w:rFonts w:cstheme="majorBidi"/>
        </w:rPr>
        <w:t>. I</w:t>
      </w:r>
      <w:r w:rsidR="001670C4" w:rsidRPr="00B55184">
        <w:rPr>
          <w:rFonts w:cstheme="majorBidi"/>
        </w:rPr>
        <w:t xml:space="preserve">t is boring and not real </w:t>
      </w:r>
      <w:r>
        <w:rPr>
          <w:rFonts w:cstheme="majorBidi"/>
        </w:rPr>
        <w:t>though</w:t>
      </w:r>
      <w:r w:rsidR="001670C4" w:rsidRPr="00B55184">
        <w:rPr>
          <w:rFonts w:cstheme="majorBidi"/>
        </w:rPr>
        <w:t xml:space="preserve"> the aim of </w:t>
      </w:r>
      <w:r>
        <w:rPr>
          <w:rFonts w:cstheme="majorBidi"/>
        </w:rPr>
        <w:t>VR</w:t>
      </w:r>
      <w:r w:rsidR="001670C4" w:rsidRPr="00B55184">
        <w:rPr>
          <w:rFonts w:cstheme="majorBidi"/>
        </w:rPr>
        <w:t xml:space="preserve"> is to </w:t>
      </w:r>
      <w:r w:rsidR="001670C4">
        <w:rPr>
          <w:rFonts w:cstheme="majorBidi"/>
        </w:rPr>
        <w:t>simulate the real world</w:t>
      </w:r>
      <w:r w:rsidR="001670C4" w:rsidRPr="00B55184">
        <w:rPr>
          <w:rFonts w:cstheme="majorBidi"/>
        </w:rPr>
        <w:t>.</w:t>
      </w:r>
      <w:r>
        <w:rPr>
          <w:rFonts w:cstheme="majorBidi"/>
        </w:rPr>
        <w:t xml:space="preserve"> </w:t>
      </w:r>
      <w:r w:rsidR="001670C4" w:rsidRPr="00B55184">
        <w:rPr>
          <w:rFonts w:cstheme="majorBidi"/>
        </w:rPr>
        <w:t>This is why we chose to inter</w:t>
      </w:r>
      <w:r w:rsidR="001670C4">
        <w:rPr>
          <w:rFonts w:cstheme="majorBidi"/>
        </w:rPr>
        <w:t>act with voices not just a text</w:t>
      </w:r>
      <w:r w:rsidR="001670C4" w:rsidRPr="00B55184">
        <w:rPr>
          <w:rFonts w:cstheme="majorBidi"/>
        </w:rPr>
        <w:t>.</w:t>
      </w:r>
    </w:p>
    <w:p w:rsidR="00AC34A7" w:rsidRDefault="00AC34A7" w:rsidP="00EA446E">
      <w:pPr>
        <w:spacing w:after="0"/>
        <w:rPr>
          <w:rFonts w:cstheme="majorBidi"/>
          <w:rtl/>
        </w:rPr>
      </w:pPr>
    </w:p>
    <w:p w:rsidR="00AC34A7" w:rsidRPr="007538AF" w:rsidRDefault="00AC34A7" w:rsidP="00A81D4A">
      <w:pPr>
        <w:pStyle w:val="Heading2"/>
        <w:numPr>
          <w:ilvl w:val="2"/>
          <w:numId w:val="41"/>
        </w:numPr>
      </w:pPr>
      <w:bookmarkStart w:id="127" w:name="_Toc47269671"/>
      <w:bookmarkStart w:id="128" w:name="_Toc47814341"/>
      <w:r w:rsidRPr="007538AF">
        <w:t xml:space="preserve">How to use Google Text to Speech </w:t>
      </w:r>
      <w:proofErr w:type="gramStart"/>
      <w:r w:rsidRPr="007538AF">
        <w:t>API</w:t>
      </w:r>
      <w:bookmarkEnd w:id="127"/>
      <w:bookmarkEnd w:id="128"/>
      <w:proofErr w:type="gramEnd"/>
    </w:p>
    <w:p w:rsidR="00A81D4A" w:rsidRDefault="00AC34A7" w:rsidP="00A81D4A">
      <w:pPr>
        <w:spacing w:after="0"/>
        <w:jc w:val="both"/>
        <w:rPr>
          <w:rFonts w:cstheme="majorBidi"/>
        </w:rPr>
      </w:pPr>
      <w:r w:rsidRPr="00B55184">
        <w:rPr>
          <w:rFonts w:cstheme="majorBidi"/>
        </w:rPr>
        <w:t xml:space="preserve">This </w:t>
      </w:r>
      <w:proofErr w:type="spellStart"/>
      <w:r w:rsidRPr="00B55184">
        <w:rPr>
          <w:rFonts w:cstheme="majorBidi"/>
        </w:rPr>
        <w:t>quickstart</w:t>
      </w:r>
      <w:proofErr w:type="spellEnd"/>
      <w:r w:rsidRPr="00B55184">
        <w:rPr>
          <w:rFonts w:cstheme="majorBidi"/>
        </w:rPr>
        <w:t xml:space="preserve"> introduces you to Text-to-Speech. In this </w:t>
      </w:r>
      <w:proofErr w:type="spellStart"/>
      <w:r w:rsidRPr="00B55184">
        <w:rPr>
          <w:rFonts w:cstheme="majorBidi"/>
        </w:rPr>
        <w:t>quickstart</w:t>
      </w:r>
      <w:proofErr w:type="spellEnd"/>
      <w:r w:rsidRPr="00B55184">
        <w:rPr>
          <w:rFonts w:cstheme="majorBidi"/>
        </w:rPr>
        <w:t>, you set up your Google Cloud Platform project and authorization and then make a request for Text-to-Speech to create audio from text.</w:t>
      </w:r>
    </w:p>
    <w:p w:rsidR="00A81D4A" w:rsidRDefault="00AC34A7" w:rsidP="00A81D4A">
      <w:pPr>
        <w:pStyle w:val="ListParagraph"/>
        <w:numPr>
          <w:ilvl w:val="0"/>
          <w:numId w:val="43"/>
        </w:numPr>
        <w:spacing w:after="0"/>
        <w:jc w:val="both"/>
        <w:rPr>
          <w:rFonts w:cstheme="majorBidi"/>
        </w:rPr>
      </w:pPr>
      <w:r w:rsidRPr="00A81D4A">
        <w:rPr>
          <w:rFonts w:cstheme="majorBidi"/>
        </w:rPr>
        <w:t>In the Cloud Console, on the project selector page, select or create a Cloud project.</w:t>
      </w:r>
    </w:p>
    <w:p w:rsidR="00A81D4A" w:rsidRPr="00A81D4A" w:rsidRDefault="00A81D4A" w:rsidP="00A81D4A">
      <w:pPr>
        <w:pStyle w:val="ListParagraph"/>
        <w:spacing w:after="0"/>
        <w:jc w:val="both"/>
        <w:rPr>
          <w:rFonts w:cstheme="majorBidi"/>
          <w:sz w:val="20"/>
          <w:szCs w:val="20"/>
        </w:rPr>
      </w:pPr>
      <w:r w:rsidRPr="00AC34A7">
        <w:rPr>
          <w:rFonts w:cstheme="majorBidi"/>
          <w:sz w:val="20"/>
          <w:szCs w:val="20"/>
        </w:rPr>
        <w:t>Note: If you don't plan to keep the resources that you create in this procedure, create a project instead of selecting an existing project. After you finish these steps, you can delete the project, removing all resources associated with the project.</w:t>
      </w:r>
    </w:p>
    <w:p w:rsidR="00A81D4A" w:rsidRDefault="00AC34A7" w:rsidP="00A81D4A">
      <w:pPr>
        <w:pStyle w:val="ListParagraph"/>
        <w:numPr>
          <w:ilvl w:val="0"/>
          <w:numId w:val="43"/>
        </w:numPr>
        <w:spacing w:after="0"/>
        <w:jc w:val="both"/>
        <w:rPr>
          <w:rFonts w:cstheme="majorBidi"/>
        </w:rPr>
      </w:pPr>
      <w:r w:rsidRPr="00A81D4A">
        <w:rPr>
          <w:rFonts w:cstheme="majorBidi"/>
        </w:rPr>
        <w:t xml:space="preserve">Make sure that billing is enabled for your Google Cloud project. </w:t>
      </w:r>
    </w:p>
    <w:p w:rsidR="00A81D4A" w:rsidRDefault="00AC34A7" w:rsidP="00A81D4A">
      <w:pPr>
        <w:pStyle w:val="ListParagraph"/>
        <w:numPr>
          <w:ilvl w:val="0"/>
          <w:numId w:val="43"/>
        </w:numPr>
        <w:spacing w:after="0"/>
        <w:jc w:val="both"/>
        <w:rPr>
          <w:rFonts w:cstheme="majorBidi"/>
        </w:rPr>
      </w:pPr>
      <w:r w:rsidRPr="00A81D4A">
        <w:rPr>
          <w:rFonts w:cstheme="majorBidi"/>
        </w:rPr>
        <w:t>Enable the Cloud Text-to-Speech API.</w:t>
      </w:r>
    </w:p>
    <w:p w:rsidR="00A81D4A" w:rsidRDefault="00AC34A7" w:rsidP="00A81D4A">
      <w:pPr>
        <w:pStyle w:val="ListParagraph"/>
        <w:numPr>
          <w:ilvl w:val="0"/>
          <w:numId w:val="43"/>
        </w:numPr>
        <w:spacing w:after="0"/>
        <w:jc w:val="both"/>
        <w:rPr>
          <w:rFonts w:cstheme="majorBidi"/>
        </w:rPr>
      </w:pPr>
      <w:r w:rsidRPr="00A81D4A">
        <w:rPr>
          <w:rFonts w:cstheme="majorBidi"/>
        </w:rPr>
        <w:t>Set up authentication:</w:t>
      </w:r>
    </w:p>
    <w:p w:rsidR="00A81D4A" w:rsidRDefault="00A81D4A" w:rsidP="00A81D4A">
      <w:pPr>
        <w:pStyle w:val="ListParagraph"/>
        <w:numPr>
          <w:ilvl w:val="1"/>
          <w:numId w:val="43"/>
        </w:numPr>
        <w:spacing w:after="0"/>
        <w:jc w:val="both"/>
        <w:rPr>
          <w:rFonts w:cstheme="majorBidi"/>
        </w:rPr>
      </w:pPr>
      <w:r w:rsidRPr="00AC34A7">
        <w:rPr>
          <w:rFonts w:cstheme="majorBidi"/>
        </w:rPr>
        <w:t>In the Cloud Console, go to the Create service account key page.</w:t>
      </w:r>
    </w:p>
    <w:p w:rsidR="00A81D4A" w:rsidRDefault="00A81D4A" w:rsidP="00A81D4A">
      <w:pPr>
        <w:pStyle w:val="ListParagraph"/>
        <w:numPr>
          <w:ilvl w:val="1"/>
          <w:numId w:val="43"/>
        </w:numPr>
        <w:spacing w:after="0"/>
        <w:jc w:val="both"/>
        <w:rPr>
          <w:rFonts w:cstheme="majorBidi"/>
        </w:rPr>
      </w:pPr>
      <w:r w:rsidRPr="00AC34A7">
        <w:rPr>
          <w:rFonts w:cstheme="majorBidi"/>
        </w:rPr>
        <w:t>From the Service account list, select New service account.</w:t>
      </w:r>
    </w:p>
    <w:p w:rsidR="00A81D4A" w:rsidRDefault="00A81D4A" w:rsidP="00A81D4A">
      <w:pPr>
        <w:pStyle w:val="ListParagraph"/>
        <w:numPr>
          <w:ilvl w:val="1"/>
          <w:numId w:val="43"/>
        </w:numPr>
        <w:spacing w:after="0"/>
        <w:jc w:val="both"/>
        <w:rPr>
          <w:rFonts w:cstheme="majorBidi"/>
        </w:rPr>
      </w:pPr>
      <w:r w:rsidRPr="00AC34A7">
        <w:rPr>
          <w:rFonts w:cstheme="majorBidi"/>
        </w:rPr>
        <w:t>In the Service account name field, enter a name.</w:t>
      </w:r>
    </w:p>
    <w:p w:rsidR="00A81D4A" w:rsidRDefault="00A81D4A" w:rsidP="00A81D4A">
      <w:pPr>
        <w:pStyle w:val="ListParagraph"/>
        <w:numPr>
          <w:ilvl w:val="1"/>
          <w:numId w:val="43"/>
        </w:numPr>
        <w:spacing w:after="0"/>
        <w:jc w:val="both"/>
        <w:rPr>
          <w:rFonts w:cstheme="majorBidi"/>
        </w:rPr>
      </w:pPr>
      <w:r w:rsidRPr="00AC34A7">
        <w:rPr>
          <w:rFonts w:cstheme="majorBidi"/>
        </w:rPr>
        <w:t>Don't select a value from the Role list. No role is required to access this service.</w:t>
      </w:r>
    </w:p>
    <w:p w:rsidR="00A81D4A" w:rsidRDefault="00A81D4A" w:rsidP="00A81D4A">
      <w:pPr>
        <w:pStyle w:val="ListParagraph"/>
        <w:numPr>
          <w:ilvl w:val="1"/>
          <w:numId w:val="43"/>
        </w:numPr>
        <w:spacing w:after="0"/>
        <w:jc w:val="both"/>
        <w:rPr>
          <w:rFonts w:cstheme="majorBidi"/>
        </w:rPr>
      </w:pPr>
      <w:r w:rsidRPr="00AC34A7">
        <w:rPr>
          <w:rFonts w:cstheme="majorBidi"/>
        </w:rPr>
        <w:t>Click Create. A note appears, warning that this service account has no role.</w:t>
      </w:r>
    </w:p>
    <w:p w:rsidR="00A81D4A" w:rsidRPr="00A81D4A" w:rsidRDefault="00A81D4A" w:rsidP="00A81D4A">
      <w:pPr>
        <w:pStyle w:val="ListParagraph"/>
        <w:numPr>
          <w:ilvl w:val="1"/>
          <w:numId w:val="43"/>
        </w:numPr>
        <w:spacing w:after="0"/>
        <w:jc w:val="both"/>
        <w:rPr>
          <w:rFonts w:cstheme="majorBidi"/>
        </w:rPr>
      </w:pPr>
      <w:r w:rsidRPr="00AC34A7">
        <w:rPr>
          <w:rFonts w:cstheme="majorBidi"/>
        </w:rPr>
        <w:lastRenderedPageBreak/>
        <w:t>Click Create without role. A JSON file that contains your</w:t>
      </w:r>
      <w:r>
        <w:rPr>
          <w:rFonts w:cstheme="majorBidi"/>
        </w:rPr>
        <w:t xml:space="preserve"> key downloads to your computer.</w:t>
      </w:r>
    </w:p>
    <w:p w:rsidR="00A81D4A" w:rsidRDefault="00AC34A7" w:rsidP="00A81D4A">
      <w:pPr>
        <w:pStyle w:val="ListParagraph"/>
        <w:numPr>
          <w:ilvl w:val="0"/>
          <w:numId w:val="43"/>
        </w:numPr>
        <w:spacing w:after="0"/>
        <w:jc w:val="both"/>
        <w:rPr>
          <w:rFonts w:cstheme="majorBidi"/>
        </w:rPr>
      </w:pPr>
      <w:r w:rsidRPr="00A81D4A">
        <w:rPr>
          <w:rFonts w:cstheme="majorBidi"/>
        </w:rPr>
        <w:t>Set the environment variable GOOGLE_APPLICATION_CREDENTIALS to the path of the JSON file that contains your service account key. This variable only applies to your current shell session, so if you open a new session, set the variable again.</w:t>
      </w:r>
    </w:p>
    <w:p w:rsidR="00A81D4A" w:rsidRDefault="00AC34A7" w:rsidP="00A81D4A">
      <w:pPr>
        <w:pStyle w:val="ListParagraph"/>
        <w:numPr>
          <w:ilvl w:val="0"/>
          <w:numId w:val="43"/>
        </w:numPr>
        <w:spacing w:after="0"/>
        <w:jc w:val="both"/>
        <w:rPr>
          <w:rFonts w:cstheme="majorBidi"/>
        </w:rPr>
      </w:pPr>
      <w:r w:rsidRPr="00A81D4A">
        <w:rPr>
          <w:rFonts w:cstheme="majorBidi"/>
        </w:rPr>
        <w:t xml:space="preserve">Open your visual studio project and open tools menu then choose </w:t>
      </w:r>
      <w:proofErr w:type="spellStart"/>
      <w:r w:rsidRPr="00A81D4A">
        <w:rPr>
          <w:rFonts w:cstheme="majorBidi"/>
          <w:i/>
          <w:iCs/>
        </w:rPr>
        <w:t>NuGet</w:t>
      </w:r>
      <w:proofErr w:type="spellEnd"/>
      <w:r w:rsidRPr="00A81D4A">
        <w:rPr>
          <w:rFonts w:cstheme="majorBidi"/>
          <w:i/>
          <w:iCs/>
        </w:rPr>
        <w:t xml:space="preserve"> Package Manager</w:t>
      </w:r>
      <w:r w:rsidR="00603155" w:rsidRPr="00A81D4A">
        <w:rPr>
          <w:rFonts w:cstheme="majorBidi"/>
        </w:rPr>
        <w:t>, Then</w:t>
      </w:r>
      <w:r w:rsidR="00603155" w:rsidRPr="00A81D4A">
        <w:rPr>
          <w:rFonts w:cstheme="majorBidi" w:hint="cs"/>
          <w:rtl/>
        </w:rPr>
        <w:t xml:space="preserve"> </w:t>
      </w:r>
      <w:r w:rsidRPr="00A81D4A">
        <w:rPr>
          <w:rFonts w:cstheme="majorBidi"/>
        </w:rPr>
        <w:t xml:space="preserve">Manage </w:t>
      </w:r>
      <w:proofErr w:type="spellStart"/>
      <w:r w:rsidRPr="00A81D4A">
        <w:rPr>
          <w:rFonts w:cstheme="majorBidi"/>
        </w:rPr>
        <w:t>NuGet</w:t>
      </w:r>
      <w:proofErr w:type="spellEnd"/>
      <w:r w:rsidRPr="00A81D4A">
        <w:rPr>
          <w:rFonts w:cstheme="majorBidi"/>
        </w:rPr>
        <w:t xml:space="preserve"> Packages for solution.</w:t>
      </w:r>
    </w:p>
    <w:p w:rsidR="00A81D4A" w:rsidRDefault="00603155" w:rsidP="00A81D4A">
      <w:pPr>
        <w:pStyle w:val="ListParagraph"/>
        <w:numPr>
          <w:ilvl w:val="0"/>
          <w:numId w:val="43"/>
        </w:numPr>
        <w:spacing w:after="0"/>
        <w:jc w:val="both"/>
        <w:rPr>
          <w:rFonts w:cstheme="majorBidi"/>
        </w:rPr>
      </w:pPr>
      <w:r w:rsidRPr="00A81D4A">
        <w:rPr>
          <w:rFonts w:cstheme="majorBidi"/>
        </w:rPr>
        <w:t>S</w:t>
      </w:r>
      <w:r w:rsidR="00AC34A7" w:rsidRPr="00A81D4A">
        <w:rPr>
          <w:rFonts w:cstheme="majorBidi"/>
        </w:rPr>
        <w:t xml:space="preserve">earch </w:t>
      </w:r>
      <w:r w:rsidRPr="00A81D4A">
        <w:rPr>
          <w:rFonts w:cstheme="majorBidi"/>
        </w:rPr>
        <w:t>for</w:t>
      </w:r>
      <w:r w:rsidR="00AC34A7" w:rsidRPr="00A81D4A">
        <w:rPr>
          <w:rFonts w:cstheme="majorBidi"/>
        </w:rPr>
        <w:t xml:space="preserve"> </w:t>
      </w:r>
      <w:proofErr w:type="spellStart"/>
      <w:proofErr w:type="gramStart"/>
      <w:r w:rsidR="00AC34A7" w:rsidRPr="00A81D4A">
        <w:rPr>
          <w:rFonts w:cstheme="majorBidi"/>
          <w:i/>
          <w:iCs/>
        </w:rPr>
        <w:t>Google.Cloud.TextToSpeech</w:t>
      </w:r>
      <w:proofErr w:type="spellEnd"/>
      <w:proofErr w:type="gramEnd"/>
      <w:r w:rsidR="00AC34A7" w:rsidRPr="00A81D4A">
        <w:rPr>
          <w:rFonts w:cstheme="majorBidi"/>
        </w:rPr>
        <w:t xml:space="preserve"> and choose </w:t>
      </w:r>
      <w:r w:rsidR="00AC34A7" w:rsidRPr="00A81D4A">
        <w:rPr>
          <w:rFonts w:cstheme="majorBidi"/>
          <w:b/>
          <w:bCs/>
        </w:rPr>
        <w:t>version 1.1.0</w:t>
      </w:r>
      <w:r w:rsidR="00AC34A7" w:rsidRPr="00A81D4A">
        <w:rPr>
          <w:rFonts w:cstheme="majorBidi"/>
        </w:rPr>
        <w:t>.</w:t>
      </w:r>
    </w:p>
    <w:p w:rsidR="00A81D4A" w:rsidRDefault="00AC34A7" w:rsidP="00A81D4A">
      <w:pPr>
        <w:pStyle w:val="ListParagraph"/>
        <w:numPr>
          <w:ilvl w:val="0"/>
          <w:numId w:val="43"/>
        </w:numPr>
        <w:spacing w:after="0"/>
        <w:jc w:val="both"/>
        <w:rPr>
          <w:rFonts w:cstheme="majorBidi"/>
        </w:rPr>
      </w:pPr>
      <w:r w:rsidRPr="00A81D4A">
        <w:rPr>
          <w:rFonts w:cstheme="majorBidi"/>
        </w:rPr>
        <w:t xml:space="preserve">Make sure </w:t>
      </w:r>
      <w:r w:rsidR="00603155" w:rsidRPr="00A81D4A">
        <w:rPr>
          <w:rFonts w:cstheme="majorBidi"/>
        </w:rPr>
        <w:t xml:space="preserve">of version number because </w:t>
      </w:r>
      <w:r w:rsidRPr="00A81D4A">
        <w:rPr>
          <w:rFonts w:cstheme="majorBidi"/>
        </w:rPr>
        <w:t>other versions conflict</w:t>
      </w:r>
      <w:r w:rsidR="00603155" w:rsidRPr="00A81D4A">
        <w:rPr>
          <w:rFonts w:cstheme="majorBidi"/>
        </w:rPr>
        <w:t xml:space="preserve"> with Speech to T</w:t>
      </w:r>
      <w:r w:rsidRPr="00A81D4A">
        <w:rPr>
          <w:rFonts w:cstheme="majorBidi"/>
        </w:rPr>
        <w:t>ext previously installed.</w:t>
      </w:r>
    </w:p>
    <w:p w:rsidR="00A81D4A" w:rsidRDefault="00AC34A7" w:rsidP="00A81D4A">
      <w:pPr>
        <w:pStyle w:val="ListParagraph"/>
        <w:numPr>
          <w:ilvl w:val="0"/>
          <w:numId w:val="43"/>
        </w:numPr>
        <w:spacing w:after="0"/>
        <w:jc w:val="both"/>
        <w:rPr>
          <w:rFonts w:cstheme="majorBidi"/>
        </w:rPr>
      </w:pPr>
      <w:r w:rsidRPr="00A81D4A">
        <w:rPr>
          <w:rFonts w:cstheme="majorBidi"/>
        </w:rPr>
        <w:t xml:space="preserve">After installation is done you will find a folder named “packages” beside the Asset folder. open this folder and select all </w:t>
      </w:r>
      <w:r w:rsidRPr="00A81D4A">
        <w:rPr>
          <w:rFonts w:cstheme="majorBidi"/>
          <w:i/>
          <w:iCs/>
        </w:rPr>
        <w:t>.</w:t>
      </w:r>
      <w:proofErr w:type="spellStart"/>
      <w:r w:rsidRPr="00A81D4A">
        <w:rPr>
          <w:rFonts w:cstheme="majorBidi"/>
          <w:i/>
          <w:iCs/>
        </w:rPr>
        <w:t>dll</w:t>
      </w:r>
      <w:proofErr w:type="spellEnd"/>
      <w:r w:rsidRPr="00A81D4A">
        <w:rPr>
          <w:rFonts w:cstheme="majorBidi"/>
        </w:rPr>
        <w:t xml:space="preserve"> files and copy it.</w:t>
      </w:r>
    </w:p>
    <w:p w:rsidR="00A81D4A" w:rsidRDefault="00603155" w:rsidP="00A81D4A">
      <w:pPr>
        <w:pStyle w:val="ListParagraph"/>
        <w:numPr>
          <w:ilvl w:val="0"/>
          <w:numId w:val="43"/>
        </w:numPr>
        <w:spacing w:after="0"/>
        <w:jc w:val="both"/>
        <w:rPr>
          <w:rFonts w:cstheme="majorBidi"/>
        </w:rPr>
      </w:pPr>
      <w:r w:rsidRPr="00A81D4A">
        <w:rPr>
          <w:rFonts w:cstheme="majorBidi"/>
        </w:rPr>
        <w:t>Create</w:t>
      </w:r>
      <w:r w:rsidR="00AC34A7" w:rsidRPr="00A81D4A">
        <w:rPr>
          <w:rFonts w:cstheme="majorBidi"/>
        </w:rPr>
        <w:t xml:space="preserve"> a new folder in the Assets folder and name it “Packages” and past the </w:t>
      </w:r>
      <w:r w:rsidR="00AC34A7" w:rsidRPr="00A81D4A">
        <w:rPr>
          <w:rFonts w:cstheme="majorBidi"/>
          <w:i/>
          <w:iCs/>
        </w:rPr>
        <w:t>.</w:t>
      </w:r>
      <w:proofErr w:type="spellStart"/>
      <w:r w:rsidR="00AC34A7" w:rsidRPr="00A81D4A">
        <w:rPr>
          <w:rFonts w:cstheme="majorBidi"/>
          <w:i/>
          <w:iCs/>
        </w:rPr>
        <w:t>dll</w:t>
      </w:r>
      <w:proofErr w:type="spellEnd"/>
      <w:r w:rsidR="00AC34A7" w:rsidRPr="00A81D4A">
        <w:rPr>
          <w:rFonts w:cstheme="majorBidi"/>
        </w:rPr>
        <w:t xml:space="preserve"> files in it.</w:t>
      </w:r>
    </w:p>
    <w:p w:rsidR="00A81D4A" w:rsidRDefault="00AC34A7" w:rsidP="00A81D4A">
      <w:pPr>
        <w:pStyle w:val="ListParagraph"/>
        <w:numPr>
          <w:ilvl w:val="0"/>
          <w:numId w:val="43"/>
        </w:numPr>
        <w:spacing w:after="0"/>
        <w:jc w:val="both"/>
        <w:rPr>
          <w:rFonts w:cstheme="majorBidi"/>
        </w:rPr>
      </w:pPr>
      <w:r w:rsidRPr="00A81D4A">
        <w:rPr>
          <w:rFonts w:cstheme="majorBidi"/>
        </w:rPr>
        <w:t xml:space="preserve">If you found an error that the </w:t>
      </w:r>
      <w:r w:rsidRPr="00A81D4A">
        <w:rPr>
          <w:rFonts w:ascii="Courier New" w:hAnsi="Courier New" w:cs="Courier New"/>
          <w:i/>
          <w:iCs/>
        </w:rPr>
        <w:t>grpc_csharp_ext.dll not found</w:t>
      </w:r>
      <w:r w:rsidR="00625769" w:rsidRPr="00A81D4A">
        <w:rPr>
          <w:rFonts w:cstheme="majorBidi"/>
        </w:rPr>
        <w:t>,</w:t>
      </w:r>
      <w:r w:rsidRPr="00A81D4A">
        <w:rPr>
          <w:rFonts w:cstheme="majorBidi"/>
        </w:rPr>
        <w:t xml:space="preserve"> go to packages folder in the Asset and rename the file </w:t>
      </w:r>
      <w:r w:rsidRPr="00A81D4A">
        <w:rPr>
          <w:rFonts w:cstheme="majorBidi"/>
          <w:i/>
          <w:iCs/>
        </w:rPr>
        <w:t>grpc_csharp_extx64.dll</w:t>
      </w:r>
      <w:r w:rsidRPr="00A81D4A">
        <w:rPr>
          <w:rFonts w:cstheme="majorBidi"/>
        </w:rPr>
        <w:t xml:space="preserve"> to </w:t>
      </w:r>
      <w:r w:rsidRPr="00A81D4A">
        <w:rPr>
          <w:rFonts w:cstheme="majorBidi"/>
          <w:i/>
          <w:iCs/>
        </w:rPr>
        <w:t>grpc_csharp_ext.dll</w:t>
      </w:r>
      <w:r w:rsidRPr="00A81D4A">
        <w:rPr>
          <w:rFonts w:cstheme="majorBidi"/>
        </w:rPr>
        <w:t>.</w:t>
      </w:r>
    </w:p>
    <w:p w:rsidR="00603155" w:rsidRDefault="00AC34A7" w:rsidP="00A81D4A">
      <w:pPr>
        <w:pStyle w:val="ListParagraph"/>
        <w:numPr>
          <w:ilvl w:val="0"/>
          <w:numId w:val="43"/>
        </w:numPr>
        <w:spacing w:after="0"/>
        <w:jc w:val="both"/>
        <w:rPr>
          <w:rFonts w:cstheme="majorBidi"/>
        </w:rPr>
      </w:pPr>
      <w:r w:rsidRPr="00A81D4A">
        <w:rPr>
          <w:rFonts w:cstheme="majorBidi"/>
        </w:rPr>
        <w:t xml:space="preserve">when you try to run </w:t>
      </w:r>
      <w:r w:rsidR="00625769" w:rsidRPr="00A81D4A">
        <w:rPr>
          <w:rFonts w:cstheme="majorBidi"/>
        </w:rPr>
        <w:t>Text to Speech</w:t>
      </w:r>
      <w:r w:rsidRPr="00A81D4A">
        <w:rPr>
          <w:rFonts w:cstheme="majorBidi"/>
        </w:rPr>
        <w:t xml:space="preserve"> service on android platf</w:t>
      </w:r>
      <w:r w:rsidR="00625769" w:rsidRPr="00A81D4A">
        <w:rPr>
          <w:rFonts w:cstheme="majorBidi"/>
        </w:rPr>
        <w:t>orm</w:t>
      </w:r>
      <w:r w:rsidRPr="00A81D4A">
        <w:rPr>
          <w:rFonts w:cstheme="majorBidi"/>
        </w:rPr>
        <w:t>,</w:t>
      </w:r>
      <w:r w:rsidR="00625769" w:rsidRPr="00A81D4A">
        <w:rPr>
          <w:rFonts w:cstheme="majorBidi"/>
        </w:rPr>
        <w:t xml:space="preserve"> </w:t>
      </w:r>
      <w:r w:rsidRPr="00A81D4A">
        <w:rPr>
          <w:rFonts w:cstheme="majorBidi"/>
        </w:rPr>
        <w:t>error in the GRPC</w:t>
      </w:r>
      <w:r w:rsidR="00603155" w:rsidRPr="00A81D4A">
        <w:rPr>
          <w:rFonts w:cstheme="majorBidi"/>
        </w:rPr>
        <w:t xml:space="preserve"> files</w:t>
      </w:r>
      <w:r w:rsidR="00625769" w:rsidRPr="00A81D4A">
        <w:rPr>
          <w:rFonts w:cstheme="majorBidi"/>
        </w:rPr>
        <w:t xml:space="preserve"> appears and </w:t>
      </w:r>
      <w:r w:rsidR="00603155" w:rsidRPr="00A81D4A">
        <w:rPr>
          <w:rFonts w:cstheme="majorBidi"/>
        </w:rPr>
        <w:t>should do this:</w:t>
      </w:r>
    </w:p>
    <w:p w:rsidR="00A81D4A" w:rsidRDefault="00A81D4A" w:rsidP="00A81D4A">
      <w:pPr>
        <w:pStyle w:val="ListParagraph"/>
        <w:numPr>
          <w:ilvl w:val="1"/>
          <w:numId w:val="43"/>
        </w:numPr>
        <w:spacing w:after="0"/>
        <w:jc w:val="both"/>
        <w:rPr>
          <w:rFonts w:cstheme="majorBidi"/>
        </w:rPr>
      </w:pPr>
      <w:r w:rsidRPr="00603155">
        <w:rPr>
          <w:rFonts w:cstheme="majorBidi"/>
        </w:rPr>
        <w:t xml:space="preserve">Go to </w:t>
      </w:r>
      <w:r w:rsidRPr="00625769">
        <w:rPr>
          <w:rFonts w:cstheme="majorBidi"/>
          <w:i/>
          <w:iCs/>
        </w:rPr>
        <w:t xml:space="preserve">project_name\Packages\Grpc.Core.1.22.1\native\android\armeabi-v7a </w:t>
      </w:r>
    </w:p>
    <w:p w:rsidR="00A81D4A" w:rsidRDefault="00A81D4A" w:rsidP="00A81D4A">
      <w:pPr>
        <w:pStyle w:val="ListParagraph"/>
        <w:numPr>
          <w:ilvl w:val="1"/>
          <w:numId w:val="43"/>
        </w:numPr>
        <w:spacing w:after="0"/>
        <w:jc w:val="both"/>
        <w:rPr>
          <w:rFonts w:cstheme="majorBidi"/>
        </w:rPr>
      </w:pPr>
      <w:r>
        <w:rPr>
          <w:rFonts w:cstheme="majorBidi"/>
        </w:rPr>
        <w:t>C</w:t>
      </w:r>
      <w:r w:rsidRPr="00603155">
        <w:rPr>
          <w:rFonts w:cstheme="majorBidi"/>
        </w:rPr>
        <w:t xml:space="preserve">opy the file named </w:t>
      </w:r>
      <w:r w:rsidRPr="00625769">
        <w:rPr>
          <w:rFonts w:cstheme="majorBidi"/>
          <w:i/>
          <w:iCs/>
        </w:rPr>
        <w:t>libgrpc_csharp_ext.so</w:t>
      </w:r>
      <w:r w:rsidRPr="00603155">
        <w:rPr>
          <w:rFonts w:cstheme="majorBidi"/>
        </w:rPr>
        <w:t>.</w:t>
      </w:r>
    </w:p>
    <w:p w:rsidR="00A81D4A" w:rsidRDefault="00A81D4A" w:rsidP="00A81D4A">
      <w:pPr>
        <w:pStyle w:val="ListParagraph"/>
        <w:numPr>
          <w:ilvl w:val="1"/>
          <w:numId w:val="43"/>
        </w:numPr>
        <w:spacing w:after="0"/>
        <w:jc w:val="both"/>
        <w:rPr>
          <w:rFonts w:cstheme="majorBidi"/>
        </w:rPr>
      </w:pPr>
      <w:r>
        <w:rPr>
          <w:rFonts w:cstheme="majorBidi"/>
        </w:rPr>
        <w:t xml:space="preserve">Create the following </w:t>
      </w:r>
      <w:r w:rsidRPr="00603155">
        <w:rPr>
          <w:rFonts w:cstheme="majorBidi"/>
        </w:rPr>
        <w:t>path</w:t>
      </w:r>
      <w:r>
        <w:rPr>
          <w:rFonts w:cstheme="majorBidi"/>
        </w:rPr>
        <w:t>:</w:t>
      </w:r>
      <w:r w:rsidRPr="00603155">
        <w:rPr>
          <w:rFonts w:cstheme="majorBidi"/>
        </w:rPr>
        <w:t xml:space="preserve"> </w:t>
      </w:r>
      <w:proofErr w:type="spellStart"/>
      <w:r w:rsidRPr="00625769">
        <w:rPr>
          <w:rFonts w:cstheme="majorBidi"/>
          <w:i/>
          <w:iCs/>
        </w:rPr>
        <w:t>project_name</w:t>
      </w:r>
      <w:proofErr w:type="spellEnd"/>
      <w:r w:rsidRPr="00625769">
        <w:rPr>
          <w:rFonts w:cstheme="majorBidi"/>
          <w:i/>
          <w:iCs/>
        </w:rPr>
        <w:t xml:space="preserve"> \Assets\Plugins\Android\libs\armeabi-v7a</w:t>
      </w:r>
    </w:p>
    <w:p w:rsidR="00A81D4A" w:rsidRDefault="00A81D4A" w:rsidP="00A81D4A">
      <w:pPr>
        <w:pStyle w:val="ListParagraph"/>
        <w:numPr>
          <w:ilvl w:val="1"/>
          <w:numId w:val="43"/>
        </w:numPr>
        <w:spacing w:after="0"/>
        <w:jc w:val="both"/>
        <w:rPr>
          <w:rFonts w:cstheme="majorBidi"/>
        </w:rPr>
      </w:pPr>
      <w:r>
        <w:rPr>
          <w:rFonts w:cstheme="majorBidi"/>
        </w:rPr>
        <w:t>P</w:t>
      </w:r>
      <w:r w:rsidRPr="00603155">
        <w:rPr>
          <w:rFonts w:cstheme="majorBidi"/>
        </w:rPr>
        <w:t>aste the file in this path.</w:t>
      </w:r>
    </w:p>
    <w:p w:rsidR="00A81D4A" w:rsidRPr="00A81D4A" w:rsidRDefault="00A81D4A" w:rsidP="00A81D4A">
      <w:pPr>
        <w:spacing w:after="0"/>
        <w:ind w:left="1080"/>
        <w:jc w:val="both"/>
        <w:rPr>
          <w:rFonts w:cstheme="majorBidi"/>
        </w:rPr>
      </w:pPr>
    </w:p>
    <w:p w:rsidR="00625769" w:rsidRPr="00B55184" w:rsidRDefault="00625769" w:rsidP="00912FAE">
      <w:pPr>
        <w:spacing w:after="0"/>
        <w:jc w:val="both"/>
        <w:rPr>
          <w:rFonts w:cstheme="majorBidi"/>
        </w:rPr>
      </w:pPr>
      <w:r>
        <w:rPr>
          <w:rFonts w:cstheme="majorBidi"/>
          <w:b/>
          <w:bCs/>
        </w:rPr>
        <w:t>F</w:t>
      </w:r>
      <w:r w:rsidRPr="00B55184">
        <w:rPr>
          <w:rFonts w:cstheme="majorBidi"/>
          <w:b/>
          <w:bCs/>
        </w:rPr>
        <w:t>ifth step</w:t>
      </w:r>
      <w:r>
        <w:rPr>
          <w:rFonts w:cstheme="majorBidi"/>
        </w:rPr>
        <w:t xml:space="preserve"> is</w:t>
      </w:r>
      <w:r w:rsidRPr="00B55184">
        <w:rPr>
          <w:rFonts w:cstheme="majorBidi"/>
        </w:rPr>
        <w:t xml:space="preserve"> suitable when you need</w:t>
      </w:r>
      <w:r>
        <w:rPr>
          <w:rFonts w:cstheme="majorBidi"/>
        </w:rPr>
        <w:t xml:space="preserve"> to run the application on a PC</w:t>
      </w:r>
      <w:r w:rsidRPr="00B55184">
        <w:rPr>
          <w:rFonts w:cstheme="majorBidi"/>
        </w:rPr>
        <w:t>,</w:t>
      </w:r>
      <w:r>
        <w:rPr>
          <w:rFonts w:cstheme="majorBidi"/>
        </w:rPr>
        <w:t xml:space="preserve"> but w</w:t>
      </w:r>
      <w:r w:rsidRPr="00B55184">
        <w:rPr>
          <w:rFonts w:cstheme="majorBidi"/>
        </w:rPr>
        <w:t>e need to run the application on mobile platform not PC and this require</w:t>
      </w:r>
      <w:r>
        <w:rPr>
          <w:rFonts w:cstheme="majorBidi"/>
        </w:rPr>
        <w:t>s</w:t>
      </w:r>
      <w:r w:rsidRPr="00B55184">
        <w:rPr>
          <w:rFonts w:cstheme="majorBidi"/>
        </w:rPr>
        <w:t xml:space="preserve"> another m</w:t>
      </w:r>
      <w:r>
        <w:rPr>
          <w:rFonts w:cstheme="majorBidi"/>
        </w:rPr>
        <w:t>ethod to setup the credentials</w:t>
      </w:r>
      <w:r w:rsidRPr="00B55184">
        <w:rPr>
          <w:rFonts w:cstheme="majorBidi"/>
        </w:rPr>
        <w:t>:</w:t>
      </w:r>
    </w:p>
    <w:p w:rsidR="00625769" w:rsidRPr="00B55184" w:rsidRDefault="00625769" w:rsidP="00912FAE">
      <w:pPr>
        <w:spacing w:after="0"/>
        <w:jc w:val="both"/>
        <w:rPr>
          <w:rFonts w:cstheme="majorBidi"/>
        </w:rPr>
      </w:pPr>
      <w:r w:rsidRPr="00B55184">
        <w:rPr>
          <w:rFonts w:cstheme="majorBidi"/>
        </w:rPr>
        <w:t>We need to make the credential setup embedded with the code to make</w:t>
      </w:r>
      <w:r>
        <w:rPr>
          <w:rFonts w:cstheme="majorBidi"/>
        </w:rPr>
        <w:t xml:space="preserve"> it available on all platforms, </w:t>
      </w:r>
      <w:r w:rsidRPr="00B55184">
        <w:rPr>
          <w:rFonts w:cstheme="majorBidi"/>
        </w:rPr>
        <w:t>so we chang</w:t>
      </w:r>
      <w:r>
        <w:rPr>
          <w:rFonts w:cstheme="majorBidi"/>
        </w:rPr>
        <w:t>e the fifth step with this step</w:t>
      </w:r>
      <w:r w:rsidRPr="00B55184">
        <w:rPr>
          <w:rFonts w:cstheme="majorBidi"/>
        </w:rPr>
        <w:t>:</w:t>
      </w:r>
    </w:p>
    <w:p w:rsidR="00625769" w:rsidRPr="00B55184" w:rsidRDefault="00625769" w:rsidP="00912FAE">
      <w:pPr>
        <w:spacing w:after="0"/>
        <w:jc w:val="both"/>
        <w:rPr>
          <w:rFonts w:cstheme="majorBidi"/>
        </w:rPr>
      </w:pPr>
      <w:r w:rsidRPr="00B55184">
        <w:rPr>
          <w:rFonts w:cstheme="majorBidi"/>
        </w:rPr>
        <w:t xml:space="preserve">This is a C# code to </w:t>
      </w:r>
      <w:r>
        <w:rPr>
          <w:rFonts w:cstheme="majorBidi"/>
        </w:rPr>
        <w:t xml:space="preserve">be </w:t>
      </w:r>
      <w:r w:rsidRPr="00B55184">
        <w:rPr>
          <w:rFonts w:cstheme="majorBidi"/>
        </w:rPr>
        <w:t>use</w:t>
      </w:r>
      <w:r>
        <w:rPr>
          <w:rFonts w:cstheme="majorBidi"/>
        </w:rPr>
        <w:t xml:space="preserve">d with unity </w:t>
      </w:r>
      <w:r w:rsidRPr="00B55184">
        <w:rPr>
          <w:rFonts w:cstheme="majorBidi"/>
        </w:rPr>
        <w:t xml:space="preserve">(our graphics interface) </w:t>
      </w:r>
    </w:p>
    <w:p w:rsidR="00625769" w:rsidRPr="00B55184" w:rsidRDefault="00625769" w:rsidP="00912FAE">
      <w:pPr>
        <w:spacing w:after="0"/>
        <w:jc w:val="both"/>
        <w:rPr>
          <w:rFonts w:cstheme="majorBidi"/>
        </w:rPr>
      </w:pPr>
      <w:r w:rsidRPr="00B55184">
        <w:rPr>
          <w:rFonts w:cstheme="majorBidi"/>
        </w:rPr>
        <w:t xml:space="preserve">Use a variable to contain the credentials and pass it to a GRPC channel </w:t>
      </w:r>
    </w:p>
    <w:p w:rsidR="00625769" w:rsidRPr="00B55184" w:rsidRDefault="00C56D7E" w:rsidP="00EA446E">
      <w:pPr>
        <w:spacing w:after="0"/>
        <w:rPr>
          <w:rFonts w:cstheme="majorBidi"/>
        </w:rPr>
      </w:pPr>
      <w:r>
        <w:rPr>
          <w:rFonts w:ascii="Courier New" w:hAnsi="Courier New" w:cs="Courier New"/>
          <w:i/>
          <w:iCs/>
          <w:noProof/>
        </w:rPr>
        <w:drawing>
          <wp:inline distT="0" distB="0" distL="0" distR="0" wp14:anchorId="59F10F02" wp14:editId="0FD9A555">
            <wp:extent cx="5943600" cy="969046"/>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969046"/>
                    </a:xfrm>
                    <a:prstGeom prst="rect">
                      <a:avLst/>
                    </a:prstGeom>
                    <a:noFill/>
                    <a:ln>
                      <a:noFill/>
                    </a:ln>
                  </pic:spPr>
                </pic:pic>
              </a:graphicData>
            </a:graphic>
          </wp:inline>
        </w:drawing>
      </w:r>
      <w:r w:rsidR="00625769" w:rsidRPr="00B55184">
        <w:rPr>
          <w:rFonts w:cstheme="majorBidi"/>
        </w:rPr>
        <w:t>Then we add this channel to the client instance of text to speech class</w:t>
      </w:r>
    </w:p>
    <w:p w:rsidR="00625769" w:rsidRPr="00B55184" w:rsidRDefault="00C56D7E" w:rsidP="00EA446E">
      <w:pPr>
        <w:spacing w:after="0"/>
        <w:rPr>
          <w:rFonts w:cstheme="majorBidi"/>
        </w:rPr>
      </w:pPr>
      <w:r>
        <w:rPr>
          <w:noProof/>
        </w:rPr>
        <w:drawing>
          <wp:inline distT="0" distB="0" distL="0" distR="0" wp14:anchorId="6EDD846C" wp14:editId="432E198C">
            <wp:extent cx="5943600" cy="2746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4699"/>
                    </a:xfrm>
                    <a:prstGeom prst="rect">
                      <a:avLst/>
                    </a:prstGeom>
                    <a:noFill/>
                    <a:ln>
                      <a:noFill/>
                    </a:ln>
                  </pic:spPr>
                </pic:pic>
              </a:graphicData>
            </a:graphic>
          </wp:inline>
        </w:drawing>
      </w:r>
    </w:p>
    <w:p w:rsidR="00625769" w:rsidRPr="00B55184" w:rsidRDefault="00625769" w:rsidP="00EA446E">
      <w:pPr>
        <w:spacing w:after="0"/>
        <w:rPr>
          <w:rFonts w:cstheme="majorBidi"/>
        </w:rPr>
      </w:pPr>
      <w:r w:rsidRPr="00B55184">
        <w:rPr>
          <w:rFonts w:cstheme="majorBidi"/>
        </w:rPr>
        <w:t xml:space="preserve">We should save the returned mp3 file in a path which be seen in the android files so we will save it using this function which determine the application data path </w:t>
      </w:r>
    </w:p>
    <w:p w:rsidR="00625769" w:rsidRPr="00B55184" w:rsidRDefault="00C56D7E" w:rsidP="00EA446E">
      <w:pPr>
        <w:spacing w:after="0"/>
        <w:rPr>
          <w:rFonts w:cstheme="majorBidi"/>
        </w:rPr>
      </w:pPr>
      <w:r>
        <w:rPr>
          <w:noProof/>
        </w:rPr>
        <w:drawing>
          <wp:inline distT="0" distB="0" distL="0" distR="0" wp14:anchorId="62007BE9" wp14:editId="479E90A1">
            <wp:extent cx="5943600" cy="2787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78765"/>
                    </a:xfrm>
                    <a:prstGeom prst="rect">
                      <a:avLst/>
                    </a:prstGeom>
                    <a:noFill/>
                    <a:ln>
                      <a:noFill/>
                    </a:ln>
                  </pic:spPr>
                </pic:pic>
              </a:graphicData>
            </a:graphic>
          </wp:inline>
        </w:drawing>
      </w:r>
      <w:r w:rsidR="00625769" w:rsidRPr="00B55184">
        <w:rPr>
          <w:rFonts w:cstheme="majorBidi"/>
        </w:rPr>
        <w:t>Now we are able to make a function that convert text</w:t>
      </w:r>
      <w:r w:rsidR="00625769">
        <w:rPr>
          <w:rFonts w:cstheme="majorBidi"/>
        </w:rPr>
        <w:t xml:space="preserve"> to speech with C# as following</w:t>
      </w:r>
      <w:r w:rsidR="00625769" w:rsidRPr="00B55184">
        <w:rPr>
          <w:rFonts w:cstheme="majorBidi"/>
        </w:rPr>
        <w:t>:</w:t>
      </w:r>
    </w:p>
    <w:p w:rsidR="00625769" w:rsidRPr="00B55184" w:rsidRDefault="00625769" w:rsidP="00EA446E">
      <w:pPr>
        <w:spacing w:after="0"/>
        <w:rPr>
          <w:rFonts w:cstheme="majorBidi"/>
          <w:color w:val="00B0F0"/>
        </w:rPr>
      </w:pPr>
    </w:p>
    <w:p w:rsidR="00625769" w:rsidRPr="00B55184" w:rsidRDefault="00C56D7E" w:rsidP="00C56D7E">
      <w:pPr>
        <w:spacing w:after="0"/>
        <w:jc w:val="center"/>
        <w:rPr>
          <w:rFonts w:cstheme="majorBidi"/>
          <w:color w:val="00B0F0"/>
        </w:rPr>
      </w:pPr>
      <w:r>
        <w:rPr>
          <w:noProof/>
        </w:rPr>
        <w:lastRenderedPageBreak/>
        <w:drawing>
          <wp:inline distT="0" distB="0" distL="0" distR="0" wp14:anchorId="6E843B3E" wp14:editId="61E1AABD">
            <wp:extent cx="7766800" cy="506730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815526" cy="5099090"/>
                    </a:xfrm>
                    <a:prstGeom prst="rect">
                      <a:avLst/>
                    </a:prstGeom>
                    <a:noFill/>
                    <a:ln>
                      <a:noFill/>
                    </a:ln>
                  </pic:spPr>
                </pic:pic>
              </a:graphicData>
            </a:graphic>
          </wp:inline>
        </w:drawing>
      </w:r>
    </w:p>
    <w:p w:rsidR="00625769" w:rsidRPr="00B55184" w:rsidRDefault="00C56D7E" w:rsidP="00C56D7E">
      <w:pPr>
        <w:spacing w:after="0"/>
        <w:rPr>
          <w:rFonts w:cstheme="majorBidi"/>
        </w:rPr>
      </w:pPr>
      <w:r>
        <w:rPr>
          <w:noProof/>
        </w:rPr>
        <w:drawing>
          <wp:inline distT="0" distB="0" distL="0" distR="0" wp14:anchorId="079A7734" wp14:editId="4BDBA7D5">
            <wp:extent cx="5364480" cy="122021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03483" cy="1251833"/>
                    </a:xfrm>
                    <a:prstGeom prst="rect">
                      <a:avLst/>
                    </a:prstGeom>
                    <a:noFill/>
                    <a:ln>
                      <a:noFill/>
                    </a:ln>
                  </pic:spPr>
                </pic:pic>
              </a:graphicData>
            </a:graphic>
          </wp:inline>
        </w:drawing>
      </w:r>
    </w:p>
    <w:p w:rsidR="00C56D7E" w:rsidRDefault="00C56D7E" w:rsidP="00912FAE">
      <w:pPr>
        <w:spacing w:after="0"/>
        <w:jc w:val="both"/>
        <w:rPr>
          <w:rFonts w:cstheme="majorBidi"/>
        </w:rPr>
      </w:pPr>
    </w:p>
    <w:p w:rsidR="00625769" w:rsidRPr="00B55184" w:rsidRDefault="00625769" w:rsidP="00912FAE">
      <w:pPr>
        <w:spacing w:after="0"/>
        <w:jc w:val="both"/>
        <w:rPr>
          <w:rFonts w:cstheme="majorBidi"/>
        </w:rPr>
      </w:pPr>
      <w:r w:rsidRPr="00B55184">
        <w:rPr>
          <w:rFonts w:cstheme="majorBidi"/>
        </w:rPr>
        <w:t xml:space="preserve">At the end of this chapter we build a function which take a text input and output an audio file and save </w:t>
      </w:r>
      <w:r>
        <w:rPr>
          <w:rFonts w:cstheme="majorBidi"/>
        </w:rPr>
        <w:t>it at the application data path</w:t>
      </w:r>
      <w:r w:rsidRPr="00B55184">
        <w:rPr>
          <w:rFonts w:cstheme="majorBidi"/>
        </w:rPr>
        <w:t xml:space="preserve">. </w:t>
      </w:r>
    </w:p>
    <w:p w:rsidR="00625769" w:rsidRPr="00B55184" w:rsidRDefault="00625769" w:rsidP="00912FAE">
      <w:pPr>
        <w:spacing w:after="0"/>
        <w:jc w:val="both"/>
        <w:rPr>
          <w:rFonts w:cstheme="majorBidi"/>
        </w:rPr>
      </w:pPr>
      <w:r w:rsidRPr="00B55184">
        <w:rPr>
          <w:rFonts w:cstheme="majorBidi"/>
        </w:rPr>
        <w:t xml:space="preserve">when the characters need to ask they will read these files and use an audio source object from unity </w:t>
      </w:r>
      <w:r>
        <w:rPr>
          <w:rFonts w:cstheme="majorBidi"/>
        </w:rPr>
        <w:t>and interact with the presenter</w:t>
      </w:r>
      <w:r w:rsidRPr="00B55184">
        <w:rPr>
          <w:rFonts w:cstheme="majorBidi"/>
        </w:rPr>
        <w:t>.</w:t>
      </w:r>
    </w:p>
    <w:p w:rsidR="00625769" w:rsidRPr="00625769" w:rsidRDefault="00625769" w:rsidP="00EA446E">
      <w:pPr>
        <w:spacing w:after="0"/>
        <w:rPr>
          <w:rFonts w:cstheme="majorBidi"/>
        </w:rPr>
      </w:pPr>
    </w:p>
    <w:p w:rsidR="00CC1A80" w:rsidRPr="00D84CD5" w:rsidRDefault="00CC1A80" w:rsidP="00EA446E">
      <w:pPr>
        <w:spacing w:after="0"/>
        <w:rPr>
          <w:rFonts w:cstheme="majorBidi"/>
        </w:rPr>
      </w:pPr>
      <w:r>
        <w:rPr>
          <w:rFonts w:cstheme="majorBidi"/>
          <w:b/>
          <w:bCs/>
          <w:sz w:val="40"/>
          <w:szCs w:val="40"/>
        </w:rPr>
        <w:br w:type="page"/>
      </w:r>
    </w:p>
    <w:p w:rsidR="00C72A81" w:rsidRPr="00C72A81" w:rsidRDefault="00B66904" w:rsidP="00EA446E">
      <w:pPr>
        <w:pStyle w:val="Title"/>
        <w:rPr>
          <w:rStyle w:val="SubtleReference"/>
        </w:rPr>
      </w:pPr>
      <w:r>
        <w:rPr>
          <w:rStyle w:val="SubtleReference"/>
        </w:rPr>
        <w:lastRenderedPageBreak/>
        <w:t>Chapter 5</w:t>
      </w:r>
    </w:p>
    <w:p w:rsidR="00A97187" w:rsidRDefault="00C72A81" w:rsidP="00EA446E">
      <w:pPr>
        <w:pStyle w:val="Title"/>
        <w:rPr>
          <w:rStyle w:val="SubtleReference"/>
        </w:rPr>
      </w:pPr>
      <w:r>
        <w:rPr>
          <w:rStyle w:val="SubtleReference"/>
        </w:rPr>
        <w:t>Graphic</w:t>
      </w:r>
      <w:r w:rsidR="00A97187">
        <w:rPr>
          <w:rStyle w:val="SubtleReference"/>
        </w:rPr>
        <w:t>s</w:t>
      </w:r>
    </w:p>
    <w:p w:rsidR="00C43514" w:rsidRPr="00A97187" w:rsidRDefault="00C43514" w:rsidP="00EA446E">
      <w:pPr>
        <w:pStyle w:val="Title"/>
        <w:rPr>
          <w:smallCaps/>
        </w:rPr>
      </w:pPr>
    </w:p>
    <w:p w:rsidR="007538AF" w:rsidRDefault="00B66904" w:rsidP="00EA446E">
      <w:pPr>
        <w:pStyle w:val="Heading1"/>
      </w:pPr>
      <w:bookmarkStart w:id="129" w:name="_Toc47269672"/>
      <w:bookmarkStart w:id="130" w:name="_Toc47814342"/>
      <w:r>
        <w:t>5</w:t>
      </w:r>
      <w:r w:rsidR="00F974FE">
        <w:t>.1</w:t>
      </w:r>
      <w:r w:rsidR="00F974FE">
        <w:rPr>
          <w:noProof/>
          <w:lang w:val="en-GB"/>
        </w:rPr>
        <w:tab/>
      </w:r>
      <w:r w:rsidR="007538AF" w:rsidRPr="00864D5F">
        <w:t>Introduction</w:t>
      </w:r>
      <w:bookmarkEnd w:id="129"/>
      <w:bookmarkEnd w:id="130"/>
    </w:p>
    <w:p w:rsidR="007538AF" w:rsidRDefault="007538AF" w:rsidP="00912FAE">
      <w:pPr>
        <w:pStyle w:val="NormalText"/>
        <w:spacing w:after="0" w:line="240" w:lineRule="auto"/>
        <w:jc w:val="both"/>
      </w:pPr>
      <w:r>
        <w:t>This chapter focuses on the graphics part of the project. The idea is to build a scene similar to a simple lecture hall to give the user the feeling of authenticity when using the application.</w:t>
      </w:r>
    </w:p>
    <w:p w:rsidR="007538AF" w:rsidRDefault="007538AF" w:rsidP="00912FAE">
      <w:pPr>
        <w:pStyle w:val="NormalText"/>
        <w:spacing w:after="0" w:line="240" w:lineRule="auto"/>
        <w:jc w:val="both"/>
      </w:pPr>
      <w:r>
        <w:t>To bri</w:t>
      </w:r>
      <w:r w:rsidR="00B66904">
        <w:t>ng this idea described in Fig. 5</w:t>
      </w:r>
      <w:r>
        <w:t>.1 to life we have three important tasks the first is to model the scene on some 3D modeling application and then export that scene to a game engine. The second part is to use that game engine to add lighting and further enhancement to the static scene. The third and final part is to add the characters to that scene.</w:t>
      </w:r>
    </w:p>
    <w:p w:rsidR="007538AF" w:rsidRDefault="007538AF" w:rsidP="00912FAE">
      <w:pPr>
        <w:pStyle w:val="NormalText"/>
        <w:spacing w:after="0" w:line="240" w:lineRule="auto"/>
        <w:jc w:val="both"/>
      </w:pPr>
      <w:r>
        <w:t>Now that we know the target, we have some problems. What 3D modeling software to use? What game engine is best suitable for our needs and our time plan? Should we design the characters or get some predesigned characters? This chapter mainly answers these questions and gives a walkthrough the development process.</w:t>
      </w:r>
    </w:p>
    <w:p w:rsidR="007538AF" w:rsidRDefault="007538AF" w:rsidP="00EA446E">
      <w:pPr>
        <w:pStyle w:val="NormalText"/>
        <w:spacing w:after="0" w:line="240" w:lineRule="auto"/>
        <w:jc w:val="center"/>
      </w:pPr>
      <w:r>
        <w:rPr>
          <w:noProof/>
        </w:rPr>
        <w:drawing>
          <wp:inline distT="0" distB="0" distL="0" distR="0" wp14:anchorId="555D248A" wp14:editId="714F9F91">
            <wp:extent cx="4007537" cy="1344205"/>
            <wp:effectExtent l="19050" t="19050" r="1206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0103" cy="1351774"/>
                    </a:xfrm>
                    <a:prstGeom prst="rect">
                      <a:avLst/>
                    </a:prstGeom>
                    <a:ln w="12700">
                      <a:solidFill>
                        <a:schemeClr val="tx1"/>
                      </a:solidFill>
                    </a:ln>
                  </pic:spPr>
                </pic:pic>
              </a:graphicData>
            </a:graphic>
          </wp:inline>
        </w:drawing>
      </w:r>
    </w:p>
    <w:p w:rsidR="007538AF" w:rsidRPr="00A81D4A" w:rsidRDefault="00B66904" w:rsidP="00EA446E">
      <w:pPr>
        <w:pStyle w:val="NormalText"/>
        <w:spacing w:after="0" w:line="240" w:lineRule="auto"/>
        <w:jc w:val="center"/>
        <w:rPr>
          <w:i/>
          <w:iCs/>
          <w:szCs w:val="28"/>
        </w:rPr>
      </w:pPr>
      <w:r w:rsidRPr="00A81D4A">
        <w:rPr>
          <w:b/>
          <w:bCs/>
          <w:i/>
          <w:iCs/>
          <w:szCs w:val="28"/>
        </w:rPr>
        <w:t>Figure 5</w:t>
      </w:r>
      <w:r w:rsidR="007538AF" w:rsidRPr="00A81D4A">
        <w:rPr>
          <w:b/>
          <w:bCs/>
          <w:i/>
          <w:iCs/>
          <w:szCs w:val="28"/>
        </w:rPr>
        <w:t>.1</w:t>
      </w:r>
      <w:r w:rsidR="007538AF" w:rsidRPr="00A81D4A">
        <w:rPr>
          <w:i/>
          <w:iCs/>
          <w:szCs w:val="28"/>
        </w:rPr>
        <w:t xml:space="preserve"> Graphics Phase</w:t>
      </w:r>
    </w:p>
    <w:p w:rsidR="007538AF" w:rsidRDefault="007538AF" w:rsidP="00EA446E">
      <w:pPr>
        <w:tabs>
          <w:tab w:val="left" w:pos="8019"/>
          <w:tab w:val="left" w:pos="9180"/>
          <w:tab w:val="left" w:pos="9360"/>
        </w:tabs>
        <w:spacing w:after="0"/>
        <w:ind w:right="1134"/>
        <w:rPr>
          <w:rFonts w:cstheme="majorBidi"/>
          <w:szCs w:val="24"/>
        </w:rPr>
      </w:pPr>
    </w:p>
    <w:p w:rsidR="007538AF" w:rsidRDefault="00B66904" w:rsidP="00EA446E">
      <w:pPr>
        <w:pStyle w:val="Heading2"/>
      </w:pPr>
      <w:bookmarkStart w:id="131" w:name="_Toc47269673"/>
      <w:bookmarkStart w:id="132" w:name="_Toc47814343"/>
      <w:r>
        <w:t>5</w:t>
      </w:r>
      <w:r w:rsidR="00F974FE">
        <w:t>.1.1</w:t>
      </w:r>
      <w:r w:rsidR="00F974FE">
        <w:rPr>
          <w:noProof/>
          <w:lang w:val="en-GB"/>
        </w:rPr>
        <w:tab/>
      </w:r>
      <w:r w:rsidR="007538AF">
        <w:t>Scene Modeling</w:t>
      </w:r>
      <w:bookmarkEnd w:id="131"/>
      <w:bookmarkEnd w:id="132"/>
    </w:p>
    <w:p w:rsidR="007538AF" w:rsidRDefault="007538AF" w:rsidP="00912FAE">
      <w:pPr>
        <w:pStyle w:val="NormalText"/>
        <w:spacing w:after="0" w:line="240" w:lineRule="auto"/>
        <w:jc w:val="both"/>
      </w:pPr>
      <w:r>
        <w:t xml:space="preserve">Designers use 3D modeling programs to </w:t>
      </w:r>
      <w:r w:rsidRPr="00B55704">
        <w:t xml:space="preserve">make 3D animations, models, games and images </w:t>
      </w:r>
      <w:r>
        <w:t>with ease. It is used for variety of reasons from architectural design to game design.</w:t>
      </w:r>
    </w:p>
    <w:p w:rsidR="007538AF" w:rsidRDefault="007538AF" w:rsidP="00912FAE">
      <w:pPr>
        <w:pStyle w:val="NormalText"/>
        <w:spacing w:after="0" w:line="240" w:lineRule="auto"/>
        <w:jc w:val="both"/>
      </w:pPr>
      <w:r>
        <w:t>3D modeling programs are available to use like 3Ds Max, Maya, Blender and we have to choose one them for our project. We had to decide which one based on ease of use and how long would it take to have it ready and how good is the software actually is.</w:t>
      </w:r>
    </w:p>
    <w:p w:rsidR="007538AF" w:rsidRDefault="007538AF" w:rsidP="00912FAE">
      <w:pPr>
        <w:pStyle w:val="NormalText"/>
        <w:spacing w:after="0" w:line="240" w:lineRule="auto"/>
        <w:jc w:val="both"/>
      </w:pPr>
      <w:r>
        <w:t>Our best bet was 3Ds max. Its offers simple interface for both beginners and professionals with some easy to follow tutorials and documentation and we had some previous experience using it so it seemed to be a great choice for our project.</w:t>
      </w:r>
    </w:p>
    <w:p w:rsidR="007538AF" w:rsidRDefault="007538AF" w:rsidP="00EA446E">
      <w:pPr>
        <w:pStyle w:val="NormalText"/>
        <w:spacing w:after="0" w:line="240" w:lineRule="auto"/>
      </w:pPr>
    </w:p>
    <w:p w:rsidR="007538AF" w:rsidRDefault="00B66904" w:rsidP="00EA446E">
      <w:pPr>
        <w:pStyle w:val="Heading2"/>
      </w:pPr>
      <w:bookmarkStart w:id="133" w:name="_Toc47269674"/>
      <w:bookmarkStart w:id="134" w:name="_Toc47814344"/>
      <w:r>
        <w:t>5</w:t>
      </w:r>
      <w:r w:rsidR="00F974FE">
        <w:t>.1.2</w:t>
      </w:r>
      <w:r w:rsidR="00F974FE">
        <w:rPr>
          <w:noProof/>
          <w:lang w:val="en-GB"/>
        </w:rPr>
        <w:tab/>
      </w:r>
      <w:r w:rsidR="007538AF">
        <w:t>Game Engine</w:t>
      </w:r>
      <w:bookmarkEnd w:id="133"/>
      <w:bookmarkEnd w:id="134"/>
    </w:p>
    <w:p w:rsidR="007538AF" w:rsidRPr="00A81D4A" w:rsidRDefault="007538AF" w:rsidP="00912FAE">
      <w:pPr>
        <w:pStyle w:val="NormalText"/>
        <w:spacing w:after="0" w:line="240" w:lineRule="auto"/>
        <w:jc w:val="both"/>
      </w:pPr>
      <w:r w:rsidRPr="00A81D4A">
        <w:t>A game engine is a </w:t>
      </w:r>
      <w:hyperlink r:id="rId126" w:tooltip="Software development environment" w:history="1">
        <w:r w:rsidRPr="00A81D4A">
          <w:rPr>
            <w:rStyle w:val="Hyperlink"/>
            <w:color w:val="auto"/>
          </w:rPr>
          <w:t>software-development environment</w:t>
        </w:r>
      </w:hyperlink>
      <w:r w:rsidRPr="00A81D4A">
        <w:t> designed for people to build </w:t>
      </w:r>
      <w:hyperlink r:id="rId127" w:tooltip="Video game" w:history="1">
        <w:r w:rsidRPr="00A81D4A">
          <w:rPr>
            <w:rStyle w:val="Hyperlink"/>
            <w:color w:val="auto"/>
          </w:rPr>
          <w:t>video games</w:t>
        </w:r>
      </w:hyperlink>
      <w:r w:rsidRPr="00A81D4A">
        <w:t>.</w:t>
      </w:r>
    </w:p>
    <w:p w:rsidR="00A81D4A" w:rsidRDefault="007538AF" w:rsidP="00A81D4A">
      <w:pPr>
        <w:pStyle w:val="NormalText"/>
        <w:spacing w:after="0" w:line="240" w:lineRule="auto"/>
        <w:jc w:val="both"/>
      </w:pPr>
      <w:r>
        <w:t>We have to use a game engine to combine the scene - after further enhancing it with lighting, materials and textures - with the characters and their animation and later on to build our application for the android platform. There are many good engines available like Unity or Unreal Game Engine.</w:t>
      </w:r>
    </w:p>
    <w:p w:rsidR="007538AF" w:rsidRDefault="007538AF" w:rsidP="00A81D4A">
      <w:pPr>
        <w:pStyle w:val="NormalText"/>
        <w:spacing w:after="0" w:line="240" w:lineRule="auto"/>
        <w:jc w:val="both"/>
      </w:pPr>
      <w:r>
        <w:lastRenderedPageBreak/>
        <w:t>Unity has more available resources to learn from and game models and packages to experiment with compared to Unreal Game Engine and the second issue is now resolved.</w:t>
      </w:r>
    </w:p>
    <w:p w:rsidR="00B66904" w:rsidRDefault="00B66904" w:rsidP="00912FAE">
      <w:pPr>
        <w:pStyle w:val="NormalText"/>
        <w:spacing w:after="0" w:line="240" w:lineRule="auto"/>
        <w:jc w:val="both"/>
      </w:pPr>
    </w:p>
    <w:p w:rsidR="007538AF" w:rsidRDefault="00B66904" w:rsidP="00EA446E">
      <w:pPr>
        <w:pStyle w:val="Heading2"/>
      </w:pPr>
      <w:bookmarkStart w:id="135" w:name="_Toc47269675"/>
      <w:bookmarkStart w:id="136" w:name="_Toc47814345"/>
      <w:r>
        <w:t>5</w:t>
      </w:r>
      <w:r w:rsidR="00F974FE">
        <w:t>.1.3</w:t>
      </w:r>
      <w:r w:rsidR="00F974FE">
        <w:rPr>
          <w:noProof/>
          <w:lang w:val="en-GB"/>
        </w:rPr>
        <w:tab/>
      </w:r>
      <w:r w:rsidR="007538AF">
        <w:t>Characters and Animations</w:t>
      </w:r>
      <w:bookmarkEnd w:id="135"/>
      <w:bookmarkEnd w:id="136"/>
    </w:p>
    <w:p w:rsidR="007538AF" w:rsidRDefault="007538AF" w:rsidP="00912FAE">
      <w:pPr>
        <w:pStyle w:val="NormalText"/>
        <w:spacing w:after="0" w:line="240" w:lineRule="auto"/>
        <w:jc w:val="both"/>
      </w:pPr>
      <w:r>
        <w:t>After the static scene is built, it is time to add the characters to the scene but that is easier said than done. Character design is hard and tedious process and very time consuming, as we have to use a software to first design the shape, looks of the character, rig it and later expor</w:t>
      </w:r>
      <w:r w:rsidR="00B66904">
        <w:t>t it to Unity. Rigging in Fig. 5</w:t>
      </w:r>
      <w:r>
        <w:t>.2 means giving the character bones or a skeleton and that is necessary for bringing the characters to life via animations.</w:t>
      </w:r>
    </w:p>
    <w:p w:rsidR="007538AF" w:rsidRDefault="007538AF" w:rsidP="00EA446E">
      <w:pPr>
        <w:pStyle w:val="NormalText"/>
        <w:spacing w:after="0" w:line="240" w:lineRule="auto"/>
        <w:jc w:val="center"/>
      </w:pPr>
      <w:r>
        <w:rPr>
          <w:noProof/>
        </w:rPr>
        <w:drawing>
          <wp:inline distT="0" distB="0" distL="0" distR="0" wp14:anchorId="16A96AED" wp14:editId="7C77B347">
            <wp:extent cx="4145778" cy="1479013"/>
            <wp:effectExtent l="19050" t="19050" r="26670" b="26035"/>
            <wp:docPr id="90" name="Picture 90" descr="Unity - Manual: Preparing Humanoid Assets for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 Manual: Preparing Humanoid Assets for expo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66873" cy="1486539"/>
                    </a:xfrm>
                    <a:prstGeom prst="rect">
                      <a:avLst/>
                    </a:prstGeom>
                    <a:noFill/>
                    <a:ln w="12700">
                      <a:solidFill>
                        <a:schemeClr val="tx1"/>
                      </a:solidFill>
                    </a:ln>
                  </pic:spPr>
                </pic:pic>
              </a:graphicData>
            </a:graphic>
          </wp:inline>
        </w:drawing>
      </w:r>
    </w:p>
    <w:p w:rsidR="007538AF" w:rsidRPr="00A81D4A" w:rsidRDefault="00B66904" w:rsidP="00EA446E">
      <w:pPr>
        <w:pStyle w:val="NormalText"/>
        <w:spacing w:after="0" w:line="240" w:lineRule="auto"/>
        <w:jc w:val="center"/>
        <w:rPr>
          <w:i/>
          <w:iCs/>
        </w:rPr>
      </w:pPr>
      <w:r w:rsidRPr="00A81D4A">
        <w:rPr>
          <w:b/>
          <w:bCs/>
          <w:i/>
          <w:iCs/>
        </w:rPr>
        <w:t>Figure 5</w:t>
      </w:r>
      <w:r w:rsidR="007538AF" w:rsidRPr="00A81D4A">
        <w:rPr>
          <w:b/>
          <w:bCs/>
          <w:i/>
          <w:iCs/>
        </w:rPr>
        <w:t>.2</w:t>
      </w:r>
      <w:r w:rsidR="007538AF" w:rsidRPr="00A81D4A">
        <w:rPr>
          <w:i/>
          <w:iCs/>
        </w:rPr>
        <w:t xml:space="preserve"> Character Design and Rigging</w:t>
      </w:r>
    </w:p>
    <w:p w:rsidR="00A81D4A" w:rsidRDefault="00A81D4A" w:rsidP="00EA446E">
      <w:pPr>
        <w:pStyle w:val="NormalText"/>
        <w:spacing w:after="0" w:line="240" w:lineRule="auto"/>
        <w:jc w:val="center"/>
      </w:pPr>
    </w:p>
    <w:p w:rsidR="007538AF" w:rsidRDefault="007538AF" w:rsidP="00912FAE">
      <w:pPr>
        <w:tabs>
          <w:tab w:val="left" w:pos="8019"/>
          <w:tab w:val="left" w:pos="9180"/>
          <w:tab w:val="left" w:pos="9360"/>
        </w:tabs>
        <w:spacing w:after="0"/>
        <w:ind w:right="1134"/>
        <w:jc w:val="both"/>
        <w:rPr>
          <w:rFonts w:eastAsiaTheme="majorEastAsia" w:cstheme="majorBidi"/>
          <w:szCs w:val="26"/>
        </w:rPr>
      </w:pPr>
      <w:r>
        <w:rPr>
          <w:rFonts w:eastAsiaTheme="majorEastAsia" w:cstheme="majorBidi"/>
          <w:szCs w:val="26"/>
        </w:rPr>
        <w:t>An easy approach to this problem is use free rigged chara</w:t>
      </w:r>
      <w:r w:rsidR="00912FAE">
        <w:rPr>
          <w:rFonts w:eastAsiaTheme="majorEastAsia" w:cstheme="majorBidi"/>
          <w:szCs w:val="26"/>
        </w:rPr>
        <w:t xml:space="preserve">cters that are available on the </w:t>
      </w:r>
      <w:r>
        <w:rPr>
          <w:rFonts w:eastAsiaTheme="majorEastAsia" w:cstheme="majorBidi"/>
          <w:szCs w:val="26"/>
        </w:rPr>
        <w:t xml:space="preserve">internet and use them directly rather than designing them from scratch. </w:t>
      </w:r>
      <w:proofErr w:type="spellStart"/>
      <w:r>
        <w:rPr>
          <w:rFonts w:eastAsiaTheme="majorEastAsia" w:cstheme="majorBidi"/>
          <w:szCs w:val="26"/>
        </w:rPr>
        <w:t>Mixamo</w:t>
      </w:r>
      <w:proofErr w:type="spellEnd"/>
      <w:r>
        <w:rPr>
          <w:rFonts w:eastAsiaTheme="majorEastAsia" w:cstheme="majorBidi"/>
          <w:szCs w:val="26"/>
        </w:rPr>
        <w:t xml:space="preserve"> by Adobe characters and Unity’s asset store characters are the best options available. Now that we all questions are answered thi</w:t>
      </w:r>
      <w:r w:rsidR="00D915C9">
        <w:rPr>
          <w:rFonts w:eastAsiaTheme="majorEastAsia" w:cstheme="majorBidi"/>
          <w:szCs w:val="26"/>
        </w:rPr>
        <w:t>s is the modifi</w:t>
      </w:r>
      <w:r w:rsidR="00B66904">
        <w:rPr>
          <w:rFonts w:eastAsiaTheme="majorEastAsia" w:cstheme="majorBidi"/>
          <w:szCs w:val="26"/>
        </w:rPr>
        <w:t>ed plan in Fig. 5</w:t>
      </w:r>
      <w:r>
        <w:rPr>
          <w:rFonts w:eastAsiaTheme="majorEastAsia" w:cstheme="majorBidi"/>
          <w:szCs w:val="26"/>
        </w:rPr>
        <w:t>.3.</w:t>
      </w:r>
    </w:p>
    <w:p w:rsidR="007538AF" w:rsidRDefault="007538AF" w:rsidP="00EA446E">
      <w:pPr>
        <w:tabs>
          <w:tab w:val="left" w:pos="8019"/>
          <w:tab w:val="left" w:pos="9180"/>
          <w:tab w:val="left" w:pos="9360"/>
        </w:tabs>
        <w:spacing w:after="0"/>
        <w:ind w:right="1134"/>
        <w:jc w:val="center"/>
        <w:rPr>
          <w:rFonts w:cstheme="majorBidi"/>
          <w:szCs w:val="24"/>
        </w:rPr>
      </w:pPr>
      <w:r>
        <w:rPr>
          <w:noProof/>
        </w:rPr>
        <w:drawing>
          <wp:inline distT="0" distB="0" distL="0" distR="0" wp14:anchorId="172598F1" wp14:editId="186909A1">
            <wp:extent cx="4160744" cy="1546136"/>
            <wp:effectExtent l="19050" t="19050" r="1143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3843" cy="1551004"/>
                    </a:xfrm>
                    <a:prstGeom prst="rect">
                      <a:avLst/>
                    </a:prstGeom>
                    <a:ln w="12700">
                      <a:solidFill>
                        <a:schemeClr val="tx1"/>
                      </a:solidFill>
                    </a:ln>
                  </pic:spPr>
                </pic:pic>
              </a:graphicData>
            </a:graphic>
          </wp:inline>
        </w:drawing>
      </w:r>
    </w:p>
    <w:p w:rsidR="007538AF" w:rsidRPr="00A81D4A" w:rsidRDefault="00B66904" w:rsidP="00EA446E">
      <w:pPr>
        <w:tabs>
          <w:tab w:val="left" w:pos="8019"/>
          <w:tab w:val="left" w:pos="9180"/>
          <w:tab w:val="left" w:pos="9360"/>
        </w:tabs>
        <w:spacing w:after="0"/>
        <w:ind w:right="1134"/>
        <w:jc w:val="center"/>
        <w:rPr>
          <w:rFonts w:cstheme="majorBidi"/>
          <w:i/>
          <w:iCs/>
          <w:szCs w:val="24"/>
        </w:rPr>
      </w:pPr>
      <w:r w:rsidRPr="00A81D4A">
        <w:rPr>
          <w:rFonts w:cstheme="majorBidi"/>
          <w:b/>
          <w:bCs/>
          <w:i/>
          <w:iCs/>
          <w:szCs w:val="24"/>
        </w:rPr>
        <w:t>Figure 5</w:t>
      </w:r>
      <w:r w:rsidR="007538AF" w:rsidRPr="00A81D4A">
        <w:rPr>
          <w:rFonts w:cstheme="majorBidi"/>
          <w:b/>
          <w:bCs/>
          <w:i/>
          <w:iCs/>
          <w:szCs w:val="24"/>
        </w:rPr>
        <w:t>.3</w:t>
      </w:r>
      <w:r w:rsidR="007538AF" w:rsidRPr="00A81D4A">
        <w:rPr>
          <w:rFonts w:cstheme="majorBidi"/>
          <w:i/>
          <w:iCs/>
          <w:szCs w:val="24"/>
        </w:rPr>
        <w:t xml:space="preserve"> Graphics Phase (Modified)</w:t>
      </w:r>
    </w:p>
    <w:p w:rsidR="007538AF" w:rsidRDefault="007538AF" w:rsidP="00EA446E">
      <w:pPr>
        <w:tabs>
          <w:tab w:val="left" w:pos="8019"/>
          <w:tab w:val="left" w:pos="9180"/>
          <w:tab w:val="left" w:pos="9360"/>
        </w:tabs>
        <w:spacing w:after="0"/>
        <w:ind w:right="1134"/>
        <w:rPr>
          <w:rFonts w:cstheme="majorBidi"/>
          <w:b/>
          <w:bCs/>
          <w:sz w:val="32"/>
          <w:szCs w:val="32"/>
        </w:rPr>
      </w:pPr>
      <w:r>
        <w:rPr>
          <w:rFonts w:cstheme="majorBidi"/>
          <w:b/>
          <w:bCs/>
          <w:sz w:val="32"/>
          <w:szCs w:val="32"/>
        </w:rPr>
        <w:t xml:space="preserve">    </w:t>
      </w:r>
    </w:p>
    <w:p w:rsidR="007538AF" w:rsidRDefault="00B66904" w:rsidP="00EA446E">
      <w:pPr>
        <w:pStyle w:val="Heading1"/>
        <w:rPr>
          <w:lang w:bidi="ar-EG"/>
        </w:rPr>
      </w:pPr>
      <w:bookmarkStart w:id="137" w:name="_Toc47269676"/>
      <w:bookmarkStart w:id="138" w:name="_Toc47814346"/>
      <w:r>
        <w:t>5</w:t>
      </w:r>
      <w:r w:rsidR="00F974FE">
        <w:t>.2</w:t>
      </w:r>
      <w:r w:rsidR="00F974FE">
        <w:rPr>
          <w:noProof/>
          <w:lang w:val="en-GB"/>
        </w:rPr>
        <w:tab/>
      </w:r>
      <w:r w:rsidR="007538AF">
        <w:t>3Ds Max</w:t>
      </w:r>
      <w:bookmarkEnd w:id="137"/>
      <w:bookmarkEnd w:id="138"/>
      <w:r w:rsidR="007538AF">
        <w:rPr>
          <w:lang w:bidi="ar-EG"/>
        </w:rPr>
        <w:t xml:space="preserve"> </w:t>
      </w:r>
    </w:p>
    <w:p w:rsidR="007538AF" w:rsidRPr="001E5294" w:rsidRDefault="007538AF" w:rsidP="00912FAE">
      <w:pPr>
        <w:pStyle w:val="NormalText"/>
        <w:spacing w:after="0" w:line="240" w:lineRule="auto"/>
        <w:jc w:val="both"/>
      </w:pPr>
      <w:r w:rsidRPr="001E5294">
        <w:t>A computer graphics program for creating 3D models, animations, and digital images. It is one of the most popular programs in the computer graphics industry and is well known for having a robust tool-set for 3D artists.</w:t>
      </w:r>
    </w:p>
    <w:p w:rsidR="007538AF" w:rsidRPr="00C43514" w:rsidRDefault="007538AF" w:rsidP="00912FAE">
      <w:pPr>
        <w:pStyle w:val="NormalText"/>
        <w:spacing w:after="0" w:line="240" w:lineRule="auto"/>
        <w:jc w:val="both"/>
      </w:pPr>
      <w:r w:rsidRPr="001E5294">
        <w:rPr>
          <w:rFonts w:hint="cs"/>
        </w:rPr>
        <w:t xml:space="preserve">We have chosen this program because it is easier to use </w:t>
      </w:r>
      <w:r w:rsidRPr="001E5294">
        <w:t>and</w:t>
      </w:r>
      <w:r w:rsidRPr="001E5294">
        <w:rPr>
          <w:rFonts w:hint="cs"/>
        </w:rPr>
        <w:t xml:space="preserve"> it is one of the best programs in design so that it is easy to convert</w:t>
      </w:r>
      <w:r w:rsidRPr="001E5294">
        <w:rPr>
          <w:rFonts w:hint="cs"/>
          <w:szCs w:val="24"/>
          <w:rtl/>
          <w:cs/>
        </w:rPr>
        <w:t xml:space="preserve"> </w:t>
      </w:r>
      <w:r w:rsidRPr="001E5294">
        <w:t>it to FBX to use in Unity.</w:t>
      </w:r>
    </w:p>
    <w:p w:rsidR="007538AF" w:rsidRPr="001E5294" w:rsidRDefault="00B66904" w:rsidP="00EA446E">
      <w:pPr>
        <w:pStyle w:val="Heading2"/>
      </w:pPr>
      <w:bookmarkStart w:id="139" w:name="_Toc47269677"/>
      <w:bookmarkStart w:id="140" w:name="_Toc47814347"/>
      <w:r>
        <w:t>5</w:t>
      </w:r>
      <w:r w:rsidR="00F974FE">
        <w:t>.2.1</w:t>
      </w:r>
      <w:r w:rsidR="00F974FE">
        <w:rPr>
          <w:noProof/>
          <w:lang w:val="en-GB"/>
        </w:rPr>
        <w:tab/>
      </w:r>
      <w:r w:rsidR="007538AF" w:rsidRPr="001E5294">
        <w:t>Interface</w:t>
      </w:r>
      <w:bookmarkEnd w:id="139"/>
      <w:bookmarkEnd w:id="140"/>
      <w:r w:rsidR="007538AF" w:rsidRPr="001E5294">
        <w:t xml:space="preserve"> </w:t>
      </w:r>
    </w:p>
    <w:p w:rsidR="007538AF" w:rsidRPr="001E5294" w:rsidRDefault="007538AF" w:rsidP="00912FAE">
      <w:pPr>
        <w:pStyle w:val="NormalText"/>
        <w:spacing w:after="0" w:line="240" w:lineRule="auto"/>
        <w:jc w:val="both"/>
      </w:pPr>
      <w:r>
        <w:t xml:space="preserve">Like any other program, </w:t>
      </w:r>
      <w:r w:rsidRPr="001E5294">
        <w:t xml:space="preserve">it has </w:t>
      </w:r>
      <w:r>
        <w:t xml:space="preserve">a </w:t>
      </w:r>
      <w:r w:rsidRPr="001E5294">
        <w:t>workspace to design the scene and many tools to create it also to modify on the scene to make it as we want</w:t>
      </w:r>
      <w:r w:rsidR="00B66904">
        <w:t xml:space="preserve"> as shown in Fig 5</w:t>
      </w:r>
      <w:r>
        <w:t>.4.</w:t>
      </w:r>
    </w:p>
    <w:p w:rsidR="007538AF" w:rsidRDefault="007538AF" w:rsidP="00EA446E">
      <w:pPr>
        <w:tabs>
          <w:tab w:val="left" w:pos="8019"/>
          <w:tab w:val="left" w:pos="9180"/>
          <w:tab w:val="left" w:pos="9360"/>
        </w:tabs>
        <w:spacing w:after="0"/>
        <w:ind w:right="1134"/>
        <w:rPr>
          <w:rFonts w:cstheme="majorBidi"/>
          <w:szCs w:val="24"/>
          <w:lang w:bidi="ar-EG"/>
        </w:rPr>
      </w:pPr>
    </w:p>
    <w:p w:rsidR="007538AF" w:rsidRDefault="007538AF" w:rsidP="00EA446E">
      <w:pPr>
        <w:tabs>
          <w:tab w:val="left" w:pos="8019"/>
          <w:tab w:val="left" w:pos="9180"/>
          <w:tab w:val="left" w:pos="9360"/>
        </w:tabs>
        <w:spacing w:after="0"/>
        <w:ind w:right="1134"/>
        <w:jc w:val="center"/>
        <w:rPr>
          <w:rFonts w:cstheme="majorBidi"/>
          <w:szCs w:val="24"/>
          <w:lang w:bidi="ar-EG"/>
        </w:rPr>
      </w:pPr>
      <w:r>
        <w:rPr>
          <w:rFonts w:cstheme="majorBidi"/>
          <w:noProof/>
          <w:szCs w:val="24"/>
        </w:rPr>
        <w:drawing>
          <wp:inline distT="0" distB="0" distL="114300" distR="114300" wp14:anchorId="10A3222F" wp14:editId="5D631D7E">
            <wp:extent cx="5568950" cy="2856230"/>
            <wp:effectExtent l="0" t="0" r="12700" b="1270"/>
            <wp:docPr id="91" name="Picture 91" descr="max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x pic"/>
                    <pic:cNvPicPr>
                      <a:picLocks noChangeAspect="1"/>
                    </pic:cNvPicPr>
                  </pic:nvPicPr>
                  <pic:blipFill>
                    <a:blip r:embed="rId130"/>
                    <a:stretch>
                      <a:fillRect/>
                    </a:stretch>
                  </pic:blipFill>
                  <pic:spPr>
                    <a:xfrm>
                      <a:off x="0" y="0"/>
                      <a:ext cx="5568950" cy="2856230"/>
                    </a:xfrm>
                    <a:prstGeom prst="rect">
                      <a:avLst/>
                    </a:prstGeom>
                  </pic:spPr>
                </pic:pic>
              </a:graphicData>
            </a:graphic>
          </wp:inline>
        </w:drawing>
      </w:r>
    </w:p>
    <w:p w:rsidR="007538AF" w:rsidRPr="00A81D4A" w:rsidRDefault="00B66904" w:rsidP="00EA446E">
      <w:pPr>
        <w:pStyle w:val="NormalText"/>
        <w:spacing w:after="0" w:line="240" w:lineRule="auto"/>
        <w:jc w:val="center"/>
        <w:rPr>
          <w:i/>
          <w:iCs/>
          <w:lang w:bidi="ar-EG"/>
        </w:rPr>
      </w:pPr>
      <w:r w:rsidRPr="00A81D4A">
        <w:rPr>
          <w:b/>
          <w:bCs/>
          <w:i/>
          <w:iCs/>
          <w:lang w:bidi="ar-EG"/>
        </w:rPr>
        <w:t>Figure 5</w:t>
      </w:r>
      <w:r w:rsidR="007538AF" w:rsidRPr="00A81D4A">
        <w:rPr>
          <w:b/>
          <w:bCs/>
          <w:i/>
          <w:iCs/>
          <w:lang w:bidi="ar-EG"/>
        </w:rPr>
        <w:t xml:space="preserve">.4 </w:t>
      </w:r>
      <w:r w:rsidR="007538AF" w:rsidRPr="00A81D4A">
        <w:rPr>
          <w:i/>
          <w:iCs/>
          <w:lang w:bidi="ar-EG"/>
        </w:rPr>
        <w:t>3Ds Max Interface</w:t>
      </w:r>
    </w:p>
    <w:p w:rsidR="00C43514" w:rsidRPr="00C43514" w:rsidRDefault="00C43514" w:rsidP="00EA446E">
      <w:pPr>
        <w:pStyle w:val="NormalText"/>
        <w:spacing w:after="0" w:line="240" w:lineRule="auto"/>
        <w:jc w:val="center"/>
        <w:rPr>
          <w:b/>
          <w:bCs/>
          <w:lang w:bidi="ar-EG"/>
        </w:rPr>
      </w:pPr>
    </w:p>
    <w:p w:rsidR="007538AF" w:rsidRPr="001E5294" w:rsidRDefault="00B66904" w:rsidP="00EA446E">
      <w:pPr>
        <w:pStyle w:val="Heading2"/>
      </w:pPr>
      <w:bookmarkStart w:id="141" w:name="_Toc47269678"/>
      <w:bookmarkStart w:id="142" w:name="_Toc47814348"/>
      <w:r>
        <w:t>5</w:t>
      </w:r>
      <w:r w:rsidR="00F974FE">
        <w:t>.2.2</w:t>
      </w:r>
      <w:r w:rsidR="00F974FE">
        <w:rPr>
          <w:noProof/>
          <w:lang w:val="en-GB"/>
        </w:rPr>
        <w:tab/>
      </w:r>
      <w:r w:rsidR="007538AF" w:rsidRPr="001E5294">
        <w:t>Designing</w:t>
      </w:r>
      <w:bookmarkEnd w:id="141"/>
      <w:bookmarkEnd w:id="142"/>
    </w:p>
    <w:p w:rsidR="007538AF" w:rsidRDefault="007538AF" w:rsidP="00912FAE">
      <w:pPr>
        <w:pStyle w:val="NormalText"/>
        <w:spacing w:after="0" w:line="240" w:lineRule="auto"/>
        <w:jc w:val="both"/>
      </w:pPr>
      <w:r>
        <w:t>The first stage is to design the scene in a comfortable and realistic way. We use</w:t>
      </w:r>
      <w:r w:rsidR="00C43514">
        <w:t xml:space="preserve"> some tools to design it like (boxes, cubes, cylinders</w:t>
      </w:r>
      <w:r>
        <w:t xml:space="preserve">) </w:t>
      </w:r>
      <w:r w:rsidR="00C43514">
        <w:t>and many other shapes to design</w:t>
      </w:r>
      <w:r>
        <w:t xml:space="preserve"> cha</w:t>
      </w:r>
      <w:r w:rsidR="00C43514">
        <w:t>irs, stairs, board, laptop</w:t>
      </w:r>
      <w:r>
        <w:t>, proje</w:t>
      </w:r>
      <w:r w:rsidR="00C43514">
        <w:t>ctor, clock and also microphone,</w:t>
      </w:r>
      <w:r>
        <w:t xml:space="preserve"> combine them all together to form the scene.</w:t>
      </w:r>
    </w:p>
    <w:p w:rsidR="007538AF" w:rsidRDefault="007538AF" w:rsidP="00912FAE">
      <w:pPr>
        <w:pStyle w:val="NormalText"/>
        <w:spacing w:after="0" w:line="240" w:lineRule="auto"/>
        <w:jc w:val="both"/>
      </w:pPr>
      <w:r>
        <w:t>Fi</w:t>
      </w:r>
      <w:r w:rsidR="00B66904">
        <w:t>g 5</w:t>
      </w:r>
      <w:r>
        <w:t>.5 shows how we combine those objects to create our scene.</w:t>
      </w:r>
    </w:p>
    <w:p w:rsidR="007538AF" w:rsidRDefault="007538AF" w:rsidP="00EA446E">
      <w:pPr>
        <w:tabs>
          <w:tab w:val="left" w:pos="8019"/>
          <w:tab w:val="left" w:pos="9180"/>
          <w:tab w:val="left" w:pos="9360"/>
        </w:tabs>
        <w:spacing w:after="0"/>
        <w:ind w:right="1134"/>
        <w:jc w:val="center"/>
        <w:rPr>
          <w:szCs w:val="24"/>
        </w:rPr>
      </w:pPr>
      <w:r>
        <w:rPr>
          <w:noProof/>
          <w:szCs w:val="24"/>
        </w:rPr>
        <w:drawing>
          <wp:inline distT="0" distB="0" distL="0" distR="0" wp14:anchorId="3E6F625C" wp14:editId="521D395D">
            <wp:extent cx="3780339" cy="180890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85138" cy="1811203"/>
                    </a:xfrm>
                    <a:prstGeom prst="rect">
                      <a:avLst/>
                    </a:prstGeom>
                    <a:noFill/>
                    <a:ln>
                      <a:noFill/>
                    </a:ln>
                  </pic:spPr>
                </pic:pic>
              </a:graphicData>
            </a:graphic>
          </wp:inline>
        </w:drawing>
      </w:r>
    </w:p>
    <w:p w:rsidR="007538AF" w:rsidRPr="00A81D4A" w:rsidRDefault="00B66904" w:rsidP="00EA446E">
      <w:pPr>
        <w:pStyle w:val="NormalText"/>
        <w:spacing w:after="0" w:line="240" w:lineRule="auto"/>
        <w:jc w:val="center"/>
        <w:rPr>
          <w:i/>
          <w:iCs/>
        </w:rPr>
      </w:pPr>
      <w:r w:rsidRPr="00A81D4A">
        <w:rPr>
          <w:b/>
          <w:bCs/>
          <w:i/>
          <w:iCs/>
        </w:rPr>
        <w:t>Figure 5</w:t>
      </w:r>
      <w:r w:rsidR="007538AF" w:rsidRPr="00A81D4A">
        <w:rPr>
          <w:b/>
          <w:bCs/>
          <w:i/>
          <w:iCs/>
        </w:rPr>
        <w:t>.5</w:t>
      </w:r>
      <w:r w:rsidR="007538AF" w:rsidRPr="00A81D4A">
        <w:rPr>
          <w:i/>
          <w:iCs/>
        </w:rPr>
        <w:t xml:space="preserve"> Scene</w:t>
      </w:r>
    </w:p>
    <w:p w:rsidR="007538AF" w:rsidRDefault="007538AF" w:rsidP="00EA446E">
      <w:pPr>
        <w:tabs>
          <w:tab w:val="left" w:pos="8019"/>
          <w:tab w:val="left" w:pos="9180"/>
          <w:tab w:val="left" w:pos="9360"/>
        </w:tabs>
        <w:spacing w:after="0"/>
        <w:ind w:right="1134"/>
        <w:rPr>
          <w:rFonts w:cstheme="majorBidi"/>
          <w:szCs w:val="24"/>
        </w:rPr>
      </w:pPr>
    </w:p>
    <w:p w:rsidR="007538AF" w:rsidRDefault="00B66904" w:rsidP="00EA446E">
      <w:pPr>
        <w:pStyle w:val="Heading2"/>
        <w:rPr>
          <w:lang w:bidi="ar-EG"/>
        </w:rPr>
      </w:pPr>
      <w:bookmarkStart w:id="143" w:name="_Toc47269679"/>
      <w:bookmarkStart w:id="144" w:name="_Toc47814349"/>
      <w:r>
        <w:rPr>
          <w:lang w:bidi="ar-EG"/>
        </w:rPr>
        <w:t>5</w:t>
      </w:r>
      <w:r w:rsidR="00F974FE">
        <w:rPr>
          <w:lang w:bidi="ar-EG"/>
        </w:rPr>
        <w:t>.2.3</w:t>
      </w:r>
      <w:r w:rsidR="00F974FE">
        <w:rPr>
          <w:noProof/>
          <w:lang w:val="en-GB"/>
        </w:rPr>
        <w:tab/>
      </w:r>
      <w:r w:rsidR="007538AF">
        <w:rPr>
          <w:lang w:bidi="ar-EG"/>
        </w:rPr>
        <w:t>Lighting and Materials</w:t>
      </w:r>
      <w:bookmarkEnd w:id="143"/>
      <w:bookmarkEnd w:id="144"/>
    </w:p>
    <w:p w:rsidR="00C43514" w:rsidRDefault="007538AF" w:rsidP="00912FAE">
      <w:pPr>
        <w:pStyle w:val="NormalText"/>
        <w:spacing w:after="0" w:line="240" w:lineRule="auto"/>
        <w:jc w:val="both"/>
        <w:rPr>
          <w:lang w:bidi="ar-EG"/>
        </w:rPr>
      </w:pPr>
      <w:r>
        <w:rPr>
          <w:lang w:bidi="ar-EG"/>
        </w:rPr>
        <w:t>We had to make the scene more realistic by adding some lighting and materials to each component in it. V-Ray add-on is used to add lighting easily.</w:t>
      </w:r>
    </w:p>
    <w:p w:rsidR="00C43514" w:rsidRDefault="007538AF" w:rsidP="00912FAE">
      <w:pPr>
        <w:pStyle w:val="NormalText"/>
        <w:numPr>
          <w:ilvl w:val="0"/>
          <w:numId w:val="30"/>
        </w:numPr>
        <w:spacing w:after="0" w:line="240" w:lineRule="auto"/>
        <w:jc w:val="both"/>
        <w:rPr>
          <w:rStyle w:val="SubSubHeaderChar"/>
        </w:rPr>
      </w:pPr>
      <w:r w:rsidRPr="000A1829">
        <w:rPr>
          <w:rStyle w:val="SubSubHeaderChar"/>
        </w:rPr>
        <w:t>V-Ray</w:t>
      </w:r>
    </w:p>
    <w:p w:rsidR="00C43514" w:rsidRDefault="00C43514" w:rsidP="00912FAE">
      <w:pPr>
        <w:pStyle w:val="NormalText"/>
        <w:spacing w:after="0" w:line="240" w:lineRule="auto"/>
        <w:ind w:left="720"/>
        <w:jc w:val="both"/>
        <w:rPr>
          <w:rFonts w:eastAsia="Helvetica"/>
          <w:shd w:val="clear" w:color="auto" w:fill="FFFFFF"/>
        </w:rPr>
      </w:pPr>
      <w:r>
        <w:rPr>
          <w:rFonts w:eastAsia="Helvetica"/>
          <w:shd w:val="clear" w:color="auto" w:fill="FFFFFF"/>
        </w:rPr>
        <w:t>V-Ray for 3ds max offers a number of lights essential for a good render. Whether you are preparing an interior or exterior scene, you can find the appropriate lighting options in the V-Ray toolbar or in the Asset Editor.</w:t>
      </w:r>
    </w:p>
    <w:p w:rsidR="00A81D4A" w:rsidRDefault="00A81D4A" w:rsidP="00912FAE">
      <w:pPr>
        <w:pStyle w:val="NormalText"/>
        <w:spacing w:after="0" w:line="240" w:lineRule="auto"/>
        <w:ind w:left="720"/>
        <w:jc w:val="both"/>
        <w:rPr>
          <w:rFonts w:eastAsia="Helvetica"/>
          <w:shd w:val="clear" w:color="auto" w:fill="FFFFFF"/>
        </w:rPr>
      </w:pPr>
    </w:p>
    <w:p w:rsidR="00A81D4A" w:rsidRPr="00C43514" w:rsidRDefault="00A81D4A" w:rsidP="00912FAE">
      <w:pPr>
        <w:pStyle w:val="NormalText"/>
        <w:spacing w:after="0" w:line="240" w:lineRule="auto"/>
        <w:ind w:left="720"/>
        <w:jc w:val="both"/>
        <w:rPr>
          <w:b/>
        </w:rPr>
      </w:pPr>
    </w:p>
    <w:p w:rsidR="007538AF" w:rsidRPr="00C43514" w:rsidRDefault="007538AF" w:rsidP="00912FAE">
      <w:pPr>
        <w:pStyle w:val="NormalText"/>
        <w:numPr>
          <w:ilvl w:val="0"/>
          <w:numId w:val="30"/>
        </w:numPr>
        <w:spacing w:after="0" w:line="240" w:lineRule="auto"/>
        <w:jc w:val="both"/>
        <w:rPr>
          <w:rStyle w:val="SubHeaderChar"/>
          <w:sz w:val="24"/>
        </w:rPr>
      </w:pPr>
      <w:r w:rsidRPr="000A1829">
        <w:rPr>
          <w:rStyle w:val="SubSubHeaderChar"/>
        </w:rPr>
        <w:lastRenderedPageBreak/>
        <w:t xml:space="preserve">Material </w:t>
      </w:r>
      <w:r w:rsidRPr="001E5294">
        <w:rPr>
          <w:rStyle w:val="SubHeaderChar"/>
        </w:rPr>
        <w:t xml:space="preserve"> </w:t>
      </w:r>
    </w:p>
    <w:p w:rsidR="007538AF" w:rsidRDefault="007538AF" w:rsidP="00912FAE">
      <w:pPr>
        <w:pStyle w:val="NormalText"/>
        <w:spacing w:after="0" w:line="240" w:lineRule="auto"/>
        <w:ind w:left="720"/>
        <w:jc w:val="both"/>
        <w:rPr>
          <w:lang w:bidi="ar-EG"/>
        </w:rPr>
      </w:pPr>
      <w:r>
        <w:rPr>
          <w:lang w:bidi="ar-EG"/>
        </w:rPr>
        <w:t xml:space="preserve">We just use an </w:t>
      </w:r>
      <w:proofErr w:type="spellStart"/>
      <w:r>
        <w:rPr>
          <w:lang w:bidi="ar-EG"/>
        </w:rPr>
        <w:t>ArchShaders</w:t>
      </w:r>
      <w:proofErr w:type="spellEnd"/>
      <w:r>
        <w:rPr>
          <w:lang w:bidi="ar-EG"/>
        </w:rPr>
        <w:t xml:space="preserve"> file appending to the program just drag the material and drop on whatever you want.</w:t>
      </w:r>
    </w:p>
    <w:p w:rsidR="007538AF" w:rsidRDefault="007538AF" w:rsidP="00912FAE">
      <w:pPr>
        <w:pStyle w:val="NormalText"/>
        <w:spacing w:after="0" w:line="240" w:lineRule="auto"/>
        <w:ind w:left="720"/>
        <w:jc w:val="both"/>
        <w:rPr>
          <w:lang w:bidi="ar-EG"/>
        </w:rPr>
      </w:pPr>
      <w:r>
        <w:rPr>
          <w:lang w:bidi="ar-EG"/>
        </w:rPr>
        <w:t>The combination of light</w:t>
      </w:r>
      <w:r w:rsidR="00B66904">
        <w:rPr>
          <w:lang w:bidi="ar-EG"/>
        </w:rPr>
        <w:t xml:space="preserve"> and material is shown in Fig, 5</w:t>
      </w:r>
      <w:r>
        <w:rPr>
          <w:lang w:bidi="ar-EG"/>
        </w:rPr>
        <w:t>.6.</w:t>
      </w:r>
    </w:p>
    <w:p w:rsidR="00A81D4A" w:rsidRDefault="00A81D4A" w:rsidP="00912FAE">
      <w:pPr>
        <w:pStyle w:val="NormalText"/>
        <w:spacing w:after="0" w:line="240" w:lineRule="auto"/>
        <w:ind w:left="720"/>
        <w:jc w:val="both"/>
        <w:rPr>
          <w:lang w:bidi="ar-EG"/>
        </w:rPr>
      </w:pPr>
    </w:p>
    <w:p w:rsidR="007538AF" w:rsidRDefault="007538AF" w:rsidP="00EA446E">
      <w:pPr>
        <w:pStyle w:val="NormalText"/>
        <w:spacing w:after="0" w:line="240" w:lineRule="auto"/>
        <w:jc w:val="center"/>
        <w:rPr>
          <w:lang w:bidi="ar-EG"/>
        </w:rPr>
      </w:pPr>
      <w:r>
        <w:rPr>
          <w:noProof/>
        </w:rPr>
        <w:drawing>
          <wp:inline distT="0" distB="0" distL="0" distR="0" wp14:anchorId="462E8BBD" wp14:editId="02B39B2B">
            <wp:extent cx="4295775" cy="178562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95775" cy="1785620"/>
                    </a:xfrm>
                    <a:prstGeom prst="rect">
                      <a:avLst/>
                    </a:prstGeom>
                    <a:noFill/>
                    <a:ln>
                      <a:noFill/>
                    </a:ln>
                  </pic:spPr>
                </pic:pic>
              </a:graphicData>
            </a:graphic>
          </wp:inline>
        </w:drawing>
      </w:r>
    </w:p>
    <w:p w:rsidR="007538AF" w:rsidRPr="00A81D4A" w:rsidRDefault="00B66904" w:rsidP="00EA446E">
      <w:pPr>
        <w:pStyle w:val="NormalText"/>
        <w:spacing w:after="0" w:line="240" w:lineRule="auto"/>
        <w:jc w:val="center"/>
        <w:rPr>
          <w:i/>
          <w:iCs/>
          <w:lang w:bidi="ar-EG"/>
        </w:rPr>
      </w:pPr>
      <w:r w:rsidRPr="00A81D4A">
        <w:rPr>
          <w:b/>
          <w:bCs/>
          <w:i/>
          <w:iCs/>
          <w:lang w:bidi="ar-EG"/>
        </w:rPr>
        <w:t>Figure 5</w:t>
      </w:r>
      <w:r w:rsidR="007538AF" w:rsidRPr="00A81D4A">
        <w:rPr>
          <w:b/>
          <w:bCs/>
          <w:i/>
          <w:iCs/>
          <w:lang w:bidi="ar-EG"/>
        </w:rPr>
        <w:t>.6</w:t>
      </w:r>
      <w:r w:rsidR="007538AF" w:rsidRPr="00A81D4A">
        <w:rPr>
          <w:i/>
          <w:iCs/>
          <w:lang w:bidi="ar-EG"/>
        </w:rPr>
        <w:t xml:space="preserve"> Materials and Lights</w:t>
      </w:r>
    </w:p>
    <w:p w:rsidR="007538AF" w:rsidRDefault="007538AF" w:rsidP="00EA446E">
      <w:pPr>
        <w:tabs>
          <w:tab w:val="left" w:pos="8019"/>
          <w:tab w:val="left" w:pos="9180"/>
          <w:tab w:val="left" w:pos="9360"/>
        </w:tabs>
        <w:spacing w:after="0"/>
        <w:ind w:right="1134"/>
        <w:rPr>
          <w:rFonts w:cstheme="majorBidi"/>
          <w:szCs w:val="24"/>
        </w:rPr>
      </w:pPr>
    </w:p>
    <w:p w:rsidR="007538AF" w:rsidRDefault="007538AF" w:rsidP="00EA446E">
      <w:pPr>
        <w:tabs>
          <w:tab w:val="left" w:pos="8019"/>
          <w:tab w:val="left" w:pos="9180"/>
          <w:tab w:val="left" w:pos="9360"/>
        </w:tabs>
        <w:spacing w:after="0"/>
        <w:ind w:right="1134" w:firstLine="320"/>
        <w:rPr>
          <w:b/>
          <w:bCs/>
          <w:sz w:val="32"/>
          <w:szCs w:val="32"/>
        </w:rPr>
      </w:pPr>
    </w:p>
    <w:p w:rsidR="007538AF" w:rsidRDefault="00B66904" w:rsidP="00EA446E">
      <w:pPr>
        <w:pStyle w:val="Heading2"/>
        <w:rPr>
          <w:rFonts w:ascii="sans-serif" w:eastAsia="sans-serif" w:hAnsi="sans-serif" w:cs="sans-serif"/>
          <w:color w:val="202122"/>
          <w:sz w:val="21"/>
          <w:szCs w:val="21"/>
          <w:shd w:val="clear" w:color="auto" w:fill="FFFFFF"/>
        </w:rPr>
      </w:pPr>
      <w:bookmarkStart w:id="145" w:name="_Toc47269680"/>
      <w:bookmarkStart w:id="146" w:name="_Toc47814350"/>
      <w:r>
        <w:t>5</w:t>
      </w:r>
      <w:r w:rsidR="00F974FE">
        <w:t>.2.4</w:t>
      </w:r>
      <w:r w:rsidR="00F974FE">
        <w:rPr>
          <w:noProof/>
          <w:lang w:val="en-GB"/>
        </w:rPr>
        <w:tab/>
      </w:r>
      <w:r w:rsidR="007538AF">
        <w:t>Rendering</w:t>
      </w:r>
      <w:bookmarkEnd w:id="145"/>
      <w:bookmarkEnd w:id="146"/>
      <w:r w:rsidR="007538AF">
        <w:rPr>
          <w:lang w:bidi="ar-EG"/>
        </w:rPr>
        <w:t xml:space="preserve"> </w:t>
      </w:r>
      <w:r w:rsidR="007538AF">
        <w:rPr>
          <w:rFonts w:ascii="sans-serif" w:eastAsia="sans-serif" w:hAnsi="sans-serif" w:cs="sans-serif"/>
          <w:color w:val="202122"/>
          <w:sz w:val="21"/>
          <w:szCs w:val="21"/>
          <w:shd w:val="clear" w:color="auto" w:fill="FFFFFF"/>
        </w:rPr>
        <w:t> </w:t>
      </w:r>
    </w:p>
    <w:p w:rsidR="007538AF" w:rsidRDefault="007538AF" w:rsidP="00912FAE">
      <w:pPr>
        <w:pStyle w:val="NormalText"/>
        <w:spacing w:after="0" w:line="240" w:lineRule="auto"/>
        <w:jc w:val="both"/>
        <w:rPr>
          <w:szCs w:val="24"/>
          <w:lang w:bidi="ar-EG"/>
        </w:rPr>
      </w:pPr>
      <w:r w:rsidRPr="001E5294">
        <w:t>The process of generating a photo realistic image from 3</w:t>
      </w:r>
      <w:r>
        <w:t>D</w:t>
      </w:r>
      <w:r w:rsidRPr="001E5294">
        <w:t xml:space="preserve"> model and </w:t>
      </w:r>
      <w:r>
        <w:t>t</w:t>
      </w:r>
      <w:r w:rsidRPr="001E5294">
        <w:t>he last stage in o</w:t>
      </w:r>
      <w:r>
        <w:t xml:space="preserve">ur process is to create a scene. </w:t>
      </w:r>
      <w:r>
        <w:rPr>
          <w:szCs w:val="24"/>
          <w:lang w:bidi="ar-EG"/>
        </w:rPr>
        <w:t xml:space="preserve">There are two types of render in 3ds max </w:t>
      </w:r>
    </w:p>
    <w:p w:rsidR="007538AF" w:rsidRDefault="007538AF" w:rsidP="00912FAE">
      <w:pPr>
        <w:pStyle w:val="NormalText"/>
        <w:numPr>
          <w:ilvl w:val="0"/>
          <w:numId w:val="27"/>
        </w:numPr>
        <w:spacing w:after="0" w:line="240" w:lineRule="auto"/>
        <w:jc w:val="both"/>
        <w:rPr>
          <w:szCs w:val="24"/>
          <w:lang w:bidi="ar-EG"/>
        </w:rPr>
      </w:pPr>
      <w:r>
        <w:rPr>
          <w:szCs w:val="24"/>
          <w:lang w:bidi="ar-EG"/>
        </w:rPr>
        <w:t>Progressive: which generate an image in short time but the resulting image is noisy and not clear.</w:t>
      </w:r>
    </w:p>
    <w:p w:rsidR="007538AF" w:rsidRDefault="007538AF" w:rsidP="00912FAE">
      <w:pPr>
        <w:pStyle w:val="NormalText"/>
        <w:numPr>
          <w:ilvl w:val="0"/>
          <w:numId w:val="27"/>
        </w:numPr>
        <w:spacing w:after="0" w:line="240" w:lineRule="auto"/>
        <w:jc w:val="both"/>
        <w:rPr>
          <w:szCs w:val="24"/>
          <w:lang w:bidi="ar-EG"/>
        </w:rPr>
      </w:pPr>
      <w:r>
        <w:rPr>
          <w:szCs w:val="24"/>
          <w:lang w:bidi="ar-EG"/>
        </w:rPr>
        <w:t xml:space="preserve">Bucket:  which generate a real image without any noises but take too much time to generate it </w:t>
      </w:r>
    </w:p>
    <w:p w:rsidR="007538AF" w:rsidRDefault="007538AF" w:rsidP="00912FAE">
      <w:pPr>
        <w:pStyle w:val="NormalText"/>
        <w:spacing w:after="0" w:line="240" w:lineRule="auto"/>
        <w:jc w:val="both"/>
        <w:rPr>
          <w:szCs w:val="24"/>
          <w:lang w:bidi="ar-EG"/>
        </w:rPr>
      </w:pPr>
      <w:r>
        <w:rPr>
          <w:szCs w:val="24"/>
          <w:lang w:bidi="ar-EG"/>
        </w:rPr>
        <w:t>Here we render the scene using bucket type, using V-Ray render to produce image with lighting and materials.</w:t>
      </w:r>
    </w:p>
    <w:p w:rsidR="007538AF" w:rsidRDefault="007538AF" w:rsidP="00EA446E">
      <w:pPr>
        <w:tabs>
          <w:tab w:val="left" w:pos="8019"/>
          <w:tab w:val="left" w:pos="9180"/>
          <w:tab w:val="left" w:pos="9360"/>
        </w:tabs>
        <w:spacing w:after="0"/>
        <w:ind w:right="1134"/>
        <w:rPr>
          <w:rFonts w:cstheme="majorBidi"/>
          <w:szCs w:val="24"/>
          <w:lang w:bidi="ar-EG"/>
        </w:rPr>
      </w:pPr>
    </w:p>
    <w:p w:rsidR="007538AF" w:rsidRDefault="00B66904" w:rsidP="00EA446E">
      <w:pPr>
        <w:pStyle w:val="Heading1"/>
      </w:pPr>
      <w:bookmarkStart w:id="147" w:name="_Toc47269681"/>
      <w:bookmarkStart w:id="148" w:name="_Toc47814351"/>
      <w:r>
        <w:t>5</w:t>
      </w:r>
      <w:r w:rsidR="00F974FE">
        <w:t>.3</w:t>
      </w:r>
      <w:r w:rsidR="00F974FE">
        <w:rPr>
          <w:noProof/>
          <w:lang w:val="en-GB"/>
        </w:rPr>
        <w:tab/>
      </w:r>
      <w:r w:rsidR="007538AF">
        <w:t>Unity</w:t>
      </w:r>
      <w:bookmarkEnd w:id="147"/>
      <w:bookmarkEnd w:id="148"/>
      <w:r w:rsidR="007538AF">
        <w:t xml:space="preserve"> </w:t>
      </w:r>
    </w:p>
    <w:p w:rsidR="007538AF" w:rsidRPr="001E5294" w:rsidRDefault="007538AF" w:rsidP="00912FAE">
      <w:pPr>
        <w:pStyle w:val="NormalText"/>
        <w:spacing w:after="0" w:line="240" w:lineRule="auto"/>
        <w:jc w:val="both"/>
      </w:pPr>
      <w:r w:rsidRPr="001E5294">
        <w:t>Unity is a 3D/2D game engine and powerful cross-platform IDE for developers.</w:t>
      </w:r>
      <w:r w:rsidR="00C43514">
        <w:t xml:space="preserve"> </w:t>
      </w:r>
      <w:r w:rsidRPr="001E5294">
        <w:t>As a game engine, Unity is able to provide many of the most important built-in features that make a game work. That means things like physics, 3D rendering, and collision detection. From a developer’s perspective, this means that there is no need to reinvent the wheel. Rather than starting a new project by creating, a new physics engine from scratch calculating every movement of each material, or the way light should bounce off different surfaces.</w:t>
      </w:r>
    </w:p>
    <w:p w:rsidR="007538AF" w:rsidRDefault="00B66904" w:rsidP="00912FAE">
      <w:pPr>
        <w:spacing w:after="0"/>
        <w:jc w:val="both"/>
        <w:rPr>
          <w:szCs w:val="24"/>
        </w:rPr>
      </w:pPr>
      <w:r>
        <w:rPr>
          <w:szCs w:val="24"/>
        </w:rPr>
        <w:t>Unity is an IDE shown in Fig. 5</w:t>
      </w:r>
      <w:r w:rsidR="007538AF">
        <w:rPr>
          <w:szCs w:val="24"/>
        </w:rPr>
        <w:t>.7. IDE stands for “integrated development environment,” which describes an interface that gives you access to all the tools you need for development in one place. The Unity software has a visual editor that allows creators to simply drag and drop elements into scenes and then manipulate their properties.</w:t>
      </w:r>
    </w:p>
    <w:p w:rsidR="007538AF" w:rsidRDefault="007538AF" w:rsidP="00EA446E">
      <w:pPr>
        <w:pStyle w:val="NormalText"/>
        <w:spacing w:after="0" w:line="240" w:lineRule="auto"/>
        <w:jc w:val="center"/>
      </w:pPr>
      <w:r>
        <w:rPr>
          <w:noProof/>
        </w:rPr>
        <w:lastRenderedPageBreak/>
        <w:drawing>
          <wp:inline distT="0" distB="0" distL="114300" distR="114300" wp14:anchorId="3F547B5E" wp14:editId="270D8837">
            <wp:extent cx="4369482" cy="2674843"/>
            <wp:effectExtent l="19050" t="19050" r="12065" b="11430"/>
            <wp:docPr id="92" name="Picture 9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0"/>
                    <pic:cNvPicPr>
                      <a:picLocks noChangeAspect="1"/>
                    </pic:cNvPicPr>
                  </pic:nvPicPr>
                  <pic:blipFill>
                    <a:blip r:embed="rId133"/>
                    <a:stretch>
                      <a:fillRect/>
                    </a:stretch>
                  </pic:blipFill>
                  <pic:spPr>
                    <a:xfrm>
                      <a:off x="0" y="0"/>
                      <a:ext cx="4385592" cy="2684705"/>
                    </a:xfrm>
                    <a:prstGeom prst="rect">
                      <a:avLst/>
                    </a:prstGeom>
                    <a:ln w="12700">
                      <a:solidFill>
                        <a:schemeClr val="tx1"/>
                      </a:solidFill>
                    </a:ln>
                  </pic:spPr>
                </pic:pic>
              </a:graphicData>
            </a:graphic>
          </wp:inline>
        </w:drawing>
      </w:r>
    </w:p>
    <w:p w:rsidR="007538AF" w:rsidRDefault="00B66904" w:rsidP="00EA446E">
      <w:pPr>
        <w:pStyle w:val="NormalText"/>
        <w:spacing w:after="0" w:line="240" w:lineRule="auto"/>
        <w:jc w:val="center"/>
      </w:pPr>
      <w:r>
        <w:rPr>
          <w:b/>
          <w:bCs/>
        </w:rPr>
        <w:t>Figure 5</w:t>
      </w:r>
      <w:r w:rsidR="007538AF" w:rsidRPr="00694D65">
        <w:rPr>
          <w:b/>
          <w:bCs/>
        </w:rPr>
        <w:t>.7</w:t>
      </w:r>
      <w:r w:rsidR="007538AF">
        <w:t xml:space="preserve"> Unity IDE</w:t>
      </w:r>
    </w:p>
    <w:p w:rsidR="007538AF" w:rsidRDefault="007538AF" w:rsidP="00EA446E">
      <w:pPr>
        <w:pStyle w:val="NormalText"/>
        <w:spacing w:after="0" w:line="240" w:lineRule="auto"/>
      </w:pPr>
    </w:p>
    <w:p w:rsidR="007538AF" w:rsidRDefault="00B66904" w:rsidP="00EA446E">
      <w:pPr>
        <w:pStyle w:val="Heading2"/>
      </w:pPr>
      <w:bookmarkStart w:id="149" w:name="_Toc47269682"/>
      <w:bookmarkStart w:id="150" w:name="_Toc47814352"/>
      <w:r>
        <w:t>5</w:t>
      </w:r>
      <w:r w:rsidR="007538AF">
        <w:t>.</w:t>
      </w:r>
      <w:r w:rsidR="00F974FE">
        <w:t>3.1</w:t>
      </w:r>
      <w:r w:rsidR="00F974FE">
        <w:rPr>
          <w:noProof/>
          <w:lang w:val="en-GB"/>
        </w:rPr>
        <w:tab/>
      </w:r>
      <w:r w:rsidR="007538AF">
        <w:t>Importing Scene</w:t>
      </w:r>
      <w:bookmarkEnd w:id="149"/>
      <w:bookmarkEnd w:id="150"/>
    </w:p>
    <w:p w:rsidR="007538AF" w:rsidRDefault="007538AF" w:rsidP="00912FAE">
      <w:pPr>
        <w:spacing w:after="0"/>
        <w:jc w:val="both"/>
        <w:rPr>
          <w:szCs w:val="24"/>
          <w:lang w:bidi="ar-EG"/>
        </w:rPr>
      </w:pPr>
      <w:r>
        <w:rPr>
          <w:szCs w:val="24"/>
          <w:lang w:bidi="ar-EG"/>
        </w:rPr>
        <w:t>3Ds Max exports the scene in FBX format, is used in Unity to add some characters, and animate them in some way that characters interact with the presenter to start our project.</w:t>
      </w:r>
    </w:p>
    <w:p w:rsidR="007538AF" w:rsidRPr="00D915C9" w:rsidRDefault="007538AF" w:rsidP="00912FAE">
      <w:pPr>
        <w:spacing w:after="0"/>
        <w:jc w:val="both"/>
        <w:rPr>
          <w:szCs w:val="24"/>
          <w:rtl/>
          <w:cs/>
          <w:lang w:bidi="ar-EG"/>
        </w:rPr>
      </w:pPr>
      <w:r>
        <w:rPr>
          <w:szCs w:val="24"/>
        </w:rPr>
        <w:t xml:space="preserve">We encountered some problems </w:t>
      </w:r>
      <w:r>
        <w:rPr>
          <w:szCs w:val="24"/>
          <w:lang w:bidi="ar-EG"/>
        </w:rPr>
        <w:t>such that the lighting and materials disappeared because 3Ds does not actually export those objects in the FBX format. That meant we have add</w:t>
      </w:r>
      <w:r w:rsidR="00D915C9">
        <w:rPr>
          <w:szCs w:val="24"/>
          <w:lang w:bidi="ar-EG"/>
        </w:rPr>
        <w:t>ed</w:t>
      </w:r>
      <w:r>
        <w:rPr>
          <w:szCs w:val="24"/>
          <w:lang w:bidi="ar-EG"/>
        </w:rPr>
        <w:t xml:space="preserve"> lighting and m</w:t>
      </w:r>
      <w:r w:rsidR="00D915C9">
        <w:rPr>
          <w:szCs w:val="24"/>
          <w:lang w:bidi="ar-EG"/>
        </w:rPr>
        <w:t>aterials to the scene once again.</w:t>
      </w:r>
    </w:p>
    <w:p w:rsidR="00C43514" w:rsidRDefault="00C43514" w:rsidP="00EA446E">
      <w:pPr>
        <w:spacing w:after="0"/>
        <w:rPr>
          <w:szCs w:val="24"/>
          <w:lang w:bidi="ar-EG"/>
        </w:rPr>
      </w:pPr>
    </w:p>
    <w:p w:rsidR="007538AF" w:rsidRDefault="00B66904" w:rsidP="00EA446E">
      <w:pPr>
        <w:pStyle w:val="Heading2"/>
      </w:pPr>
      <w:bookmarkStart w:id="151" w:name="_Toc47269683"/>
      <w:bookmarkStart w:id="152" w:name="_Toc47814353"/>
      <w:r>
        <w:t>5</w:t>
      </w:r>
      <w:r w:rsidR="00F974FE">
        <w:t>.3.2</w:t>
      </w:r>
      <w:r w:rsidR="00F974FE">
        <w:rPr>
          <w:noProof/>
          <w:lang w:val="en-GB"/>
        </w:rPr>
        <w:tab/>
      </w:r>
      <w:r w:rsidR="007538AF">
        <w:t>Lighting and Materials</w:t>
      </w:r>
      <w:bookmarkEnd w:id="151"/>
      <w:bookmarkEnd w:id="152"/>
    </w:p>
    <w:p w:rsidR="007538AF" w:rsidRDefault="007538AF" w:rsidP="00912FAE">
      <w:pPr>
        <w:pStyle w:val="NormalText"/>
        <w:spacing w:after="0" w:line="240" w:lineRule="auto"/>
        <w:jc w:val="both"/>
      </w:pPr>
      <w:r>
        <w:t xml:space="preserve">In Unity, we have many tools that help us to add lighting and materials. We use the same </w:t>
      </w:r>
      <w:proofErr w:type="spellStart"/>
      <w:r>
        <w:t>ArchShaders</w:t>
      </w:r>
      <w:proofErr w:type="spellEnd"/>
      <w:r>
        <w:t xml:space="preserve"> files to add materials by a simple drag-and-drop onto any object we want. As for the lights, we use Unity lights like point light, spot light and directional light shown in Fig</w:t>
      </w:r>
      <w:r w:rsidR="00B66904">
        <w:t xml:space="preserve"> 5</w:t>
      </w:r>
      <w:r>
        <w:t>.8.</w:t>
      </w:r>
    </w:p>
    <w:p w:rsidR="007538AF" w:rsidRDefault="007538AF" w:rsidP="00EA446E">
      <w:pPr>
        <w:spacing w:after="0"/>
        <w:jc w:val="center"/>
      </w:pPr>
      <w:r>
        <w:rPr>
          <w:rFonts w:ascii="sans-serif" w:eastAsia="sans-serif" w:hAnsi="sans-serif" w:cs="sans-serif"/>
          <w:noProof/>
          <w:color w:val="455463"/>
          <w:szCs w:val="24"/>
        </w:rPr>
        <w:drawing>
          <wp:inline distT="0" distB="0" distL="114300" distR="114300" wp14:anchorId="4D2F5FE6" wp14:editId="2D7EE40E">
            <wp:extent cx="1238250" cy="981710"/>
            <wp:effectExtent l="0" t="0" r="0" b="8890"/>
            <wp:docPr id="2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34">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136"/>
                        </a:ext>
                      </a:extLst>
                    </a:blip>
                    <a:stretch>
                      <a:fillRect/>
                    </a:stretch>
                  </pic:blipFill>
                  <pic:spPr>
                    <a:xfrm>
                      <a:off x="0" y="0"/>
                      <a:ext cx="1238250" cy="981710"/>
                    </a:xfrm>
                    <a:prstGeom prst="rect">
                      <a:avLst/>
                    </a:prstGeom>
                    <a:noFill/>
                  </pic:spPr>
                </pic:pic>
              </a:graphicData>
            </a:graphic>
          </wp:inline>
        </w:drawing>
      </w:r>
      <w:r>
        <w:t xml:space="preserve">  </w:t>
      </w:r>
      <w:r>
        <w:rPr>
          <w:rFonts w:ascii="SimSun" w:eastAsia="SimSun" w:hAnsi="SimSun" w:cs="SimSun"/>
          <w:noProof/>
          <w:szCs w:val="24"/>
        </w:rPr>
        <w:drawing>
          <wp:inline distT="0" distB="0" distL="114300" distR="114300" wp14:anchorId="77FFBD55" wp14:editId="290F5453">
            <wp:extent cx="1096645" cy="972820"/>
            <wp:effectExtent l="0" t="0" r="8255" b="17780"/>
            <wp:docPr id="2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37">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138"/>
                        </a:ext>
                      </a:extLst>
                    </a:blip>
                    <a:stretch>
                      <a:fillRect/>
                    </a:stretch>
                  </pic:blipFill>
                  <pic:spPr>
                    <a:xfrm>
                      <a:off x="0" y="0"/>
                      <a:ext cx="1096645" cy="972820"/>
                    </a:xfrm>
                    <a:prstGeom prst="rect">
                      <a:avLst/>
                    </a:prstGeom>
                    <a:noFill/>
                  </pic:spPr>
                </pic:pic>
              </a:graphicData>
            </a:graphic>
          </wp:inline>
        </w:drawing>
      </w:r>
      <w:r>
        <w:t xml:space="preserve">  </w:t>
      </w:r>
      <w:r>
        <w:rPr>
          <w:rFonts w:ascii="SimSun" w:eastAsia="SimSun" w:hAnsi="SimSun" w:cs="SimSun"/>
          <w:noProof/>
          <w:szCs w:val="24"/>
        </w:rPr>
        <w:drawing>
          <wp:inline distT="0" distB="0" distL="114300" distR="114300" wp14:anchorId="4C22C41A" wp14:editId="6CC9EC04">
            <wp:extent cx="1304925" cy="925195"/>
            <wp:effectExtent l="0" t="0" r="9525" b="8255"/>
            <wp:docPr id="2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139">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140"/>
                        </a:ext>
                      </a:extLst>
                    </a:blip>
                    <a:stretch>
                      <a:fillRect/>
                    </a:stretch>
                  </pic:blipFill>
                  <pic:spPr>
                    <a:xfrm>
                      <a:off x="0" y="0"/>
                      <a:ext cx="1304925" cy="925195"/>
                    </a:xfrm>
                    <a:prstGeom prst="rect">
                      <a:avLst/>
                    </a:prstGeom>
                    <a:noFill/>
                  </pic:spPr>
                </pic:pic>
              </a:graphicData>
            </a:graphic>
          </wp:inline>
        </w:drawing>
      </w:r>
    </w:p>
    <w:p w:rsidR="007538AF" w:rsidRPr="00AE2363" w:rsidRDefault="00B66904" w:rsidP="00EA446E">
      <w:pPr>
        <w:pStyle w:val="NormalText"/>
        <w:spacing w:after="0" w:line="240" w:lineRule="auto"/>
        <w:jc w:val="center"/>
      </w:pPr>
      <w:r>
        <w:rPr>
          <w:b/>
          <w:bCs/>
        </w:rPr>
        <w:t>Figure 5</w:t>
      </w:r>
      <w:r w:rsidR="007538AF" w:rsidRPr="00AE2363">
        <w:rPr>
          <w:b/>
          <w:bCs/>
        </w:rPr>
        <w:t>.8</w:t>
      </w:r>
      <w:r w:rsidR="007538AF">
        <w:t xml:space="preserve"> Unity Lights</w:t>
      </w:r>
    </w:p>
    <w:p w:rsidR="007538AF" w:rsidRPr="00AE2363" w:rsidRDefault="007538AF" w:rsidP="00912FAE">
      <w:pPr>
        <w:pStyle w:val="NormalText"/>
        <w:spacing w:after="0" w:line="240" w:lineRule="auto"/>
        <w:jc w:val="both"/>
      </w:pPr>
      <w:r w:rsidRPr="00AE2363">
        <w:t>Adding materials and lights make the scene more real, comfortable, it simulates real life, and all of that is required to make the presenter believe it is a real scene.</w:t>
      </w:r>
    </w:p>
    <w:p w:rsidR="007538AF" w:rsidRPr="00AE2363" w:rsidRDefault="007538AF" w:rsidP="00912FAE">
      <w:pPr>
        <w:pStyle w:val="NormalText"/>
        <w:spacing w:after="0" w:line="240" w:lineRule="auto"/>
        <w:jc w:val="both"/>
      </w:pPr>
      <w:r w:rsidRPr="00AE2363">
        <w:t>Afte</w:t>
      </w:r>
      <w:r w:rsidR="00B66904">
        <w:t>r all is said and done, in Fig 5</w:t>
      </w:r>
      <w:r w:rsidRPr="00AE2363">
        <w:t>.9 we see the scene after we fixed it after importing it.</w:t>
      </w:r>
    </w:p>
    <w:p w:rsidR="007538AF" w:rsidRDefault="007538AF" w:rsidP="00EA446E">
      <w:pPr>
        <w:pStyle w:val="NormalText"/>
        <w:spacing w:after="0" w:line="240" w:lineRule="auto"/>
        <w:jc w:val="center"/>
        <w:rPr>
          <w:lang w:bidi="ar-EG"/>
        </w:rPr>
      </w:pPr>
      <w:r w:rsidRPr="00AE2363">
        <w:rPr>
          <w:noProof/>
        </w:rPr>
        <w:lastRenderedPageBreak/>
        <w:drawing>
          <wp:inline distT="0" distB="0" distL="0" distR="0" wp14:anchorId="197035BD" wp14:editId="00CA56E0">
            <wp:extent cx="4708816" cy="3083057"/>
            <wp:effectExtent l="19050" t="19050" r="15875" b="22225"/>
            <wp:docPr id="32" name="Picture 32" descr="C:\Users\muham\Downloads\WhatsApp Image 2020-07-29 at 1.48.4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ham\Downloads\WhatsApp Image 2020-07-29 at 1.48.43 AM.jpe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14668" cy="3086889"/>
                    </a:xfrm>
                    <a:prstGeom prst="rect">
                      <a:avLst/>
                    </a:prstGeom>
                    <a:noFill/>
                    <a:ln>
                      <a:solidFill>
                        <a:schemeClr val="tx1">
                          <a:alpha val="98000"/>
                        </a:schemeClr>
                      </a:solidFill>
                    </a:ln>
                  </pic:spPr>
                </pic:pic>
              </a:graphicData>
            </a:graphic>
          </wp:inline>
        </w:drawing>
      </w:r>
    </w:p>
    <w:p w:rsidR="007538AF" w:rsidRDefault="00D915C9" w:rsidP="00EA446E">
      <w:pPr>
        <w:pStyle w:val="NormalText"/>
        <w:spacing w:after="0" w:line="240" w:lineRule="auto"/>
        <w:jc w:val="center"/>
        <w:rPr>
          <w:lang w:bidi="ar-EG"/>
        </w:rPr>
      </w:pPr>
      <w:r>
        <w:rPr>
          <w:b/>
          <w:bCs/>
          <w:lang w:bidi="ar-EG"/>
        </w:rPr>
        <w:t xml:space="preserve">Figure </w:t>
      </w:r>
      <w:r w:rsidR="00B66904">
        <w:rPr>
          <w:b/>
          <w:bCs/>
          <w:lang w:bidi="ar-EG"/>
        </w:rPr>
        <w:t>5</w:t>
      </w:r>
      <w:r w:rsidR="007538AF" w:rsidRPr="00AE2363">
        <w:rPr>
          <w:b/>
          <w:bCs/>
          <w:lang w:bidi="ar-EG"/>
        </w:rPr>
        <w:t>.9</w:t>
      </w:r>
      <w:r w:rsidR="007538AF">
        <w:rPr>
          <w:lang w:bidi="ar-EG"/>
        </w:rPr>
        <w:t xml:space="preserve"> Unity Scene</w:t>
      </w:r>
    </w:p>
    <w:p w:rsidR="007538AF" w:rsidRDefault="00B66904" w:rsidP="00EA446E">
      <w:pPr>
        <w:pStyle w:val="Heading1"/>
      </w:pPr>
      <w:bookmarkStart w:id="153" w:name="_Toc47269684"/>
      <w:bookmarkStart w:id="154" w:name="_Toc47814354"/>
      <w:r>
        <w:t>5</w:t>
      </w:r>
      <w:r w:rsidR="00F974FE">
        <w:t>.4</w:t>
      </w:r>
      <w:r w:rsidR="00F974FE">
        <w:rPr>
          <w:noProof/>
          <w:lang w:val="en-GB"/>
        </w:rPr>
        <w:tab/>
      </w:r>
      <w:r w:rsidR="007538AF">
        <w:t>Characters</w:t>
      </w:r>
      <w:bookmarkEnd w:id="153"/>
      <w:bookmarkEnd w:id="154"/>
      <w:r w:rsidR="007538AF">
        <w:t xml:space="preserve"> </w:t>
      </w:r>
    </w:p>
    <w:p w:rsidR="007538AF" w:rsidRDefault="007538AF" w:rsidP="00912FAE">
      <w:pPr>
        <w:pStyle w:val="NormalText"/>
        <w:spacing w:after="0" w:line="240" w:lineRule="auto"/>
        <w:jc w:val="both"/>
      </w:pPr>
      <w:r>
        <w:t>Now that the scene is finally finished in Unity, we now turn our focus to the characters and their facial expressions as that one main aspect of the application and a main indicator of how the user is performing.</w:t>
      </w:r>
    </w:p>
    <w:p w:rsidR="007538AF" w:rsidRDefault="007538AF" w:rsidP="00912FAE">
      <w:pPr>
        <w:pStyle w:val="NormalText"/>
        <w:spacing w:after="0" w:line="240" w:lineRule="auto"/>
        <w:jc w:val="both"/>
      </w:pPr>
    </w:p>
    <w:p w:rsidR="007538AF" w:rsidRDefault="00B66904" w:rsidP="00EA446E">
      <w:pPr>
        <w:pStyle w:val="Heading2"/>
      </w:pPr>
      <w:bookmarkStart w:id="155" w:name="_Toc47269685"/>
      <w:bookmarkStart w:id="156" w:name="_Toc47814355"/>
      <w:r>
        <w:t>5</w:t>
      </w:r>
      <w:r w:rsidR="00F974FE">
        <w:t>.4.1</w:t>
      </w:r>
      <w:r w:rsidR="00F974FE">
        <w:rPr>
          <w:noProof/>
          <w:lang w:val="en-GB"/>
        </w:rPr>
        <w:tab/>
      </w:r>
      <w:r w:rsidR="007538AF">
        <w:t>Importing Chars. in Unity</w:t>
      </w:r>
      <w:bookmarkEnd w:id="155"/>
      <w:bookmarkEnd w:id="156"/>
    </w:p>
    <w:p w:rsidR="007538AF" w:rsidRDefault="007538AF" w:rsidP="00912FAE">
      <w:pPr>
        <w:pStyle w:val="NormalText"/>
        <w:spacing w:after="0" w:line="240" w:lineRule="auto"/>
        <w:jc w:val="both"/>
      </w:pPr>
      <w:r>
        <w:t xml:space="preserve">As we are using characters from the Unity Assets and </w:t>
      </w:r>
      <w:proofErr w:type="spellStart"/>
      <w:r>
        <w:t>Mixamo</w:t>
      </w:r>
      <w:proofErr w:type="spellEnd"/>
      <w:r>
        <w:t xml:space="preserve">, we have to import them to the project. This a simply task as we can get those files </w:t>
      </w:r>
      <w:proofErr w:type="gramStart"/>
      <w:r>
        <w:t>as .FBX</w:t>
      </w:r>
      <w:proofErr w:type="gramEnd"/>
      <w:r>
        <w:t xml:space="preserve"> (</w:t>
      </w:r>
      <w:proofErr w:type="spellStart"/>
      <w:r>
        <w:t>Filmbox</w:t>
      </w:r>
      <w:proofErr w:type="spellEnd"/>
      <w:r>
        <w:t>) extension files and that is easily integrated with unity as soon as we import it we get a prefab of our character ready</w:t>
      </w:r>
      <w:r w:rsidR="00B66904">
        <w:t xml:space="preserve"> to use which is shown in Fig. 5</w:t>
      </w:r>
      <w:r>
        <w:t>.10.</w:t>
      </w:r>
    </w:p>
    <w:p w:rsidR="007538AF" w:rsidRDefault="007538AF" w:rsidP="00EA446E">
      <w:pPr>
        <w:pStyle w:val="NormalText"/>
        <w:spacing w:after="0" w:line="240" w:lineRule="auto"/>
        <w:jc w:val="center"/>
      </w:pPr>
      <w:r>
        <w:rPr>
          <w:noProof/>
        </w:rPr>
        <w:drawing>
          <wp:inline distT="0" distB="0" distL="0" distR="0" wp14:anchorId="6D73803A" wp14:editId="030B1B66">
            <wp:extent cx="4326523" cy="1778556"/>
            <wp:effectExtent l="19050" t="19050" r="1714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2058" cy="1784942"/>
                    </a:xfrm>
                    <a:prstGeom prst="rect">
                      <a:avLst/>
                    </a:prstGeom>
                    <a:ln w="12700">
                      <a:solidFill>
                        <a:schemeClr val="tx1"/>
                      </a:solidFill>
                    </a:ln>
                  </pic:spPr>
                </pic:pic>
              </a:graphicData>
            </a:graphic>
          </wp:inline>
        </w:drawing>
      </w:r>
    </w:p>
    <w:p w:rsidR="007538AF" w:rsidRDefault="00B66904" w:rsidP="00EA446E">
      <w:pPr>
        <w:pStyle w:val="NormalText"/>
        <w:spacing w:after="0" w:line="240" w:lineRule="auto"/>
        <w:jc w:val="center"/>
      </w:pPr>
      <w:r>
        <w:rPr>
          <w:b/>
          <w:bCs/>
        </w:rPr>
        <w:t>Figure 5</w:t>
      </w:r>
      <w:r w:rsidR="007538AF" w:rsidRPr="0061035D">
        <w:rPr>
          <w:b/>
          <w:bCs/>
        </w:rPr>
        <w:t>.</w:t>
      </w:r>
      <w:r w:rsidR="007538AF">
        <w:rPr>
          <w:b/>
          <w:bCs/>
        </w:rPr>
        <w:t>10</w:t>
      </w:r>
      <w:r w:rsidR="007538AF">
        <w:t xml:space="preserve"> Importing Character </w:t>
      </w:r>
    </w:p>
    <w:p w:rsidR="007538AF" w:rsidRDefault="007538AF" w:rsidP="00EA446E">
      <w:pPr>
        <w:pStyle w:val="NormalText"/>
        <w:spacing w:after="0" w:line="240" w:lineRule="auto"/>
        <w:jc w:val="center"/>
      </w:pPr>
    </w:p>
    <w:p w:rsidR="007538AF" w:rsidRDefault="007538AF" w:rsidP="00EA446E">
      <w:pPr>
        <w:pStyle w:val="NormalText"/>
        <w:spacing w:after="0" w:line="240" w:lineRule="auto"/>
        <w:jc w:val="center"/>
      </w:pPr>
    </w:p>
    <w:p w:rsidR="007538AF" w:rsidRDefault="00B66904" w:rsidP="00EA446E">
      <w:pPr>
        <w:pStyle w:val="Heading2"/>
      </w:pPr>
      <w:bookmarkStart w:id="157" w:name="_Toc47269686"/>
      <w:bookmarkStart w:id="158" w:name="_Toc47814356"/>
      <w:r>
        <w:lastRenderedPageBreak/>
        <w:t>5</w:t>
      </w:r>
      <w:r w:rsidR="00F974FE">
        <w:t>.4.2</w:t>
      </w:r>
      <w:r w:rsidR="00F974FE">
        <w:rPr>
          <w:noProof/>
          <w:lang w:val="en-GB"/>
        </w:rPr>
        <w:tab/>
      </w:r>
      <w:r w:rsidR="007538AF">
        <w:t>Facial Expressions</w:t>
      </w:r>
      <w:bookmarkEnd w:id="157"/>
      <w:bookmarkEnd w:id="158"/>
    </w:p>
    <w:p w:rsidR="007538AF" w:rsidRDefault="007538AF" w:rsidP="00912FAE">
      <w:pPr>
        <w:pStyle w:val="NormalText"/>
        <w:spacing w:after="0" w:line="240" w:lineRule="auto"/>
        <w:jc w:val="both"/>
      </w:pPr>
      <w:r>
        <w:t xml:space="preserve">To control the facial expressions of a character we have to control the muscles of the face and the basic rigging does not offer that option, to overcome this problem there are two options, the first is to enhance the rig to control every bit of the face, but that is a very hard and time consuming process. The second choice is to use a special option that Unity offers which is Blend shapes. Every character with a Blend shape object attached to it can be manipulated in many more ways compared to the normal rig specially the facial expressions and that can be done easily </w:t>
      </w:r>
      <w:r w:rsidR="00B66904">
        <w:t>via sliders as shown in Figure 5</w:t>
      </w:r>
      <w:r>
        <w:t>.11.</w:t>
      </w:r>
    </w:p>
    <w:p w:rsidR="007538AF" w:rsidRDefault="007538AF" w:rsidP="00912FAE">
      <w:pPr>
        <w:pStyle w:val="NormalText"/>
        <w:spacing w:after="0" w:line="240" w:lineRule="auto"/>
        <w:jc w:val="both"/>
      </w:pPr>
      <w:r>
        <w:t xml:space="preserve">That ease of usage comes at the cost of more memory usage, which we shall discuss more in detail later in optimization in this chapter, but for now, we can simply use a few characters with the </w:t>
      </w:r>
      <w:proofErr w:type="spellStart"/>
      <w:r>
        <w:t>Blendshape</w:t>
      </w:r>
      <w:proofErr w:type="spellEnd"/>
      <w:r>
        <w:t xml:space="preserve"> settings and fill the remainder of the scene with normal rigged </w:t>
      </w:r>
      <w:proofErr w:type="spellStart"/>
      <w:r>
        <w:t>Mixamo</w:t>
      </w:r>
      <w:proofErr w:type="spellEnd"/>
      <w:r>
        <w:t xml:space="preserve"> characters</w:t>
      </w:r>
    </w:p>
    <w:p w:rsidR="007538AF" w:rsidRDefault="007538AF" w:rsidP="00EA446E">
      <w:pPr>
        <w:pStyle w:val="NormalText"/>
        <w:spacing w:after="0" w:line="240" w:lineRule="auto"/>
        <w:jc w:val="center"/>
      </w:pPr>
      <w:r>
        <w:rPr>
          <w:noProof/>
        </w:rPr>
        <w:drawing>
          <wp:inline distT="0" distB="0" distL="0" distR="0" wp14:anchorId="5C26CD7A" wp14:editId="57A5AEB8">
            <wp:extent cx="3294185" cy="3154680"/>
            <wp:effectExtent l="19050" t="19050" r="2095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84349" cy="3241026"/>
                    </a:xfrm>
                    <a:prstGeom prst="rect">
                      <a:avLst/>
                    </a:prstGeom>
                    <a:ln w="12700">
                      <a:solidFill>
                        <a:schemeClr val="tx1"/>
                      </a:solidFill>
                    </a:ln>
                  </pic:spPr>
                </pic:pic>
              </a:graphicData>
            </a:graphic>
          </wp:inline>
        </w:drawing>
      </w:r>
    </w:p>
    <w:p w:rsidR="007538AF" w:rsidRPr="00D915C9" w:rsidRDefault="00B66904" w:rsidP="00EA446E">
      <w:pPr>
        <w:pStyle w:val="NormalText"/>
        <w:spacing w:after="0" w:line="240" w:lineRule="auto"/>
        <w:jc w:val="center"/>
        <w:rPr>
          <w:b/>
          <w:bCs/>
        </w:rPr>
      </w:pPr>
      <w:r>
        <w:rPr>
          <w:b/>
          <w:bCs/>
        </w:rPr>
        <w:t>Figure 5</w:t>
      </w:r>
      <w:r w:rsidR="007538AF" w:rsidRPr="009D370B">
        <w:rPr>
          <w:b/>
          <w:bCs/>
        </w:rPr>
        <w:t>.11</w:t>
      </w:r>
      <w:r w:rsidR="007538AF">
        <w:t xml:space="preserve"> </w:t>
      </w:r>
      <w:proofErr w:type="spellStart"/>
      <w:r w:rsidR="007538AF">
        <w:t>Blendshape</w:t>
      </w:r>
      <w:proofErr w:type="spellEnd"/>
      <w:r w:rsidR="007538AF">
        <w:t xml:space="preserve"> Settings</w:t>
      </w:r>
    </w:p>
    <w:p w:rsidR="00C43514" w:rsidRDefault="00C43514" w:rsidP="00EA446E">
      <w:pPr>
        <w:pStyle w:val="NormalText"/>
        <w:spacing w:after="0" w:line="240" w:lineRule="auto"/>
        <w:jc w:val="center"/>
      </w:pPr>
    </w:p>
    <w:p w:rsidR="007538AF" w:rsidRDefault="00B66904" w:rsidP="00084EF7">
      <w:pPr>
        <w:pStyle w:val="NormalText"/>
        <w:spacing w:after="0" w:line="240" w:lineRule="auto"/>
        <w:jc w:val="center"/>
      </w:pPr>
      <w:r>
        <w:lastRenderedPageBreak/>
        <w:t>Fig 5</w:t>
      </w:r>
      <w:r w:rsidR="007538AF">
        <w:t xml:space="preserve">.12 shows the scene after we added the characters from both Unity assets and </w:t>
      </w:r>
      <w:proofErr w:type="spellStart"/>
      <w:r w:rsidR="007538AF">
        <w:t>Mixamo</w:t>
      </w:r>
      <w:proofErr w:type="spellEnd"/>
      <w:r w:rsidR="007538AF">
        <w:t>.</w:t>
      </w:r>
      <w:r w:rsidR="007538AF">
        <w:rPr>
          <w:noProof/>
        </w:rPr>
        <w:drawing>
          <wp:inline distT="0" distB="0" distL="0" distR="0" wp14:anchorId="0A2C9AD2" wp14:editId="6C3C12D3">
            <wp:extent cx="4708259" cy="3497580"/>
            <wp:effectExtent l="19050" t="19050" r="1651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08259" cy="3497580"/>
                    </a:xfrm>
                    <a:prstGeom prst="rect">
                      <a:avLst/>
                    </a:prstGeom>
                    <a:ln w="15875">
                      <a:solidFill>
                        <a:schemeClr val="tx1"/>
                      </a:solidFill>
                    </a:ln>
                  </pic:spPr>
                </pic:pic>
              </a:graphicData>
            </a:graphic>
          </wp:inline>
        </w:drawing>
      </w:r>
    </w:p>
    <w:p w:rsidR="007538AF" w:rsidRDefault="00B66904" w:rsidP="00EA446E">
      <w:pPr>
        <w:pStyle w:val="NormalText"/>
        <w:spacing w:after="0" w:line="240" w:lineRule="auto"/>
        <w:jc w:val="center"/>
      </w:pPr>
      <w:r>
        <w:rPr>
          <w:b/>
          <w:bCs/>
        </w:rPr>
        <w:t>Figure 5</w:t>
      </w:r>
      <w:r w:rsidR="007538AF" w:rsidRPr="009D370B">
        <w:rPr>
          <w:b/>
          <w:bCs/>
        </w:rPr>
        <w:t>.12</w:t>
      </w:r>
      <w:r w:rsidR="007538AF">
        <w:t xml:space="preserve"> Scene with Characters</w:t>
      </w:r>
    </w:p>
    <w:p w:rsidR="007538AF" w:rsidRPr="004211BD" w:rsidRDefault="00B66904" w:rsidP="00EA446E">
      <w:pPr>
        <w:pStyle w:val="Heading1"/>
      </w:pPr>
      <w:bookmarkStart w:id="159" w:name="_Toc47269687"/>
      <w:bookmarkStart w:id="160" w:name="_Toc47814357"/>
      <w:r>
        <w:t>5</w:t>
      </w:r>
      <w:r w:rsidR="007538AF" w:rsidRPr="0094479C">
        <w:t>.5</w:t>
      </w:r>
      <w:r w:rsidR="00F974FE">
        <w:rPr>
          <w:noProof/>
          <w:lang w:val="en-GB"/>
        </w:rPr>
        <w:tab/>
      </w:r>
      <w:r w:rsidR="007538AF">
        <w:t>Animation</w:t>
      </w:r>
      <w:bookmarkEnd w:id="159"/>
      <w:bookmarkEnd w:id="160"/>
    </w:p>
    <w:p w:rsidR="007538AF" w:rsidRPr="004211BD" w:rsidRDefault="007538AF" w:rsidP="00912FAE">
      <w:pPr>
        <w:pStyle w:val="NormalText"/>
        <w:spacing w:after="0" w:line="240" w:lineRule="auto"/>
        <w:jc w:val="both"/>
      </w:pPr>
      <w:r w:rsidRPr="004211BD">
        <w:t xml:space="preserve">Animating of characters is the technique of figures </w:t>
      </w:r>
      <w:r w:rsidRPr="004211BD">
        <w:rPr>
          <w:rStyle w:val="6b44d88e-customblots-markunderline1910h0"/>
        </w:rPr>
        <w:t>being manipulated</w:t>
      </w:r>
      <w:r w:rsidRPr="004211BD">
        <w:t xml:space="preserve"> to appear as if moving. In our project, we use animation to make the characters as real and as interactive as we can on a virtual platform. The </w:t>
      </w:r>
      <w:r w:rsidRPr="004211BD">
        <w:rPr>
          <w:rStyle w:val="6b44d88e-customblots-markunderline2378h0"/>
        </w:rPr>
        <w:t>character</w:t>
      </w:r>
      <w:r w:rsidRPr="004211BD">
        <w:t xml:space="preserve"> can </w:t>
      </w:r>
      <w:r w:rsidRPr="004211BD">
        <w:rPr>
          <w:rStyle w:val="6b44d88e-customblots-markunderline36314h0"/>
        </w:rPr>
        <w:t>be manipulated</w:t>
      </w:r>
      <w:r w:rsidRPr="004211BD">
        <w:t xml:space="preserve"> to reach the reaction we need to achieve, for example, raising its hand, imitating talking </w:t>
      </w:r>
      <w:r w:rsidRPr="004211BD">
        <w:rPr>
          <w:rStyle w:val="6b44d88e-customblots-markunderline3025h0"/>
        </w:rPr>
        <w:t>and</w:t>
      </w:r>
      <w:r w:rsidRPr="004211BD">
        <w:t xml:space="preserve"> many more animations that can be applied. </w:t>
      </w:r>
    </w:p>
    <w:p w:rsidR="007538AF" w:rsidRPr="004211BD" w:rsidRDefault="007538AF" w:rsidP="00912FAE">
      <w:pPr>
        <w:pStyle w:val="NormalText"/>
        <w:spacing w:after="0" w:line="240" w:lineRule="auto"/>
        <w:jc w:val="both"/>
      </w:pPr>
      <w:r w:rsidRPr="004211BD">
        <w:t xml:space="preserve">As we discussed in part 5.1.3, characters should be rigged so we can manipulate the whole character and make it move we can make the animation we want, but this is very extensive and time consuming, so there are various standard animations that can be downloaded and imported in Unity and works on some characters, here we used the </w:t>
      </w:r>
      <w:proofErr w:type="spellStart"/>
      <w:r w:rsidRPr="004211BD">
        <w:t>Mixamo</w:t>
      </w:r>
      <w:proofErr w:type="spellEnd"/>
      <w:r w:rsidRPr="004211BD">
        <w:t xml:space="preserve"> Animations.</w:t>
      </w:r>
    </w:p>
    <w:p w:rsidR="007538AF" w:rsidRDefault="007538AF" w:rsidP="00912FAE">
      <w:pPr>
        <w:pStyle w:val="NormalWeb"/>
        <w:spacing w:before="0" w:beforeAutospacing="0" w:after="0" w:afterAutospacing="0"/>
        <w:jc w:val="both"/>
      </w:pPr>
    </w:p>
    <w:p w:rsidR="007538AF" w:rsidRPr="004211BD" w:rsidRDefault="00B66904" w:rsidP="00EA446E">
      <w:pPr>
        <w:pStyle w:val="Heading2"/>
      </w:pPr>
      <w:bookmarkStart w:id="161" w:name="_Toc47269688"/>
      <w:bookmarkStart w:id="162" w:name="_Toc47814358"/>
      <w:r>
        <w:t>5</w:t>
      </w:r>
      <w:r w:rsidR="007538AF" w:rsidRPr="0094479C">
        <w:t>.5.</w:t>
      </w:r>
      <w:r w:rsidR="007538AF">
        <w:t>1</w:t>
      </w:r>
      <w:r w:rsidR="00F974FE">
        <w:rPr>
          <w:noProof/>
          <w:lang w:val="en-GB"/>
        </w:rPr>
        <w:tab/>
      </w:r>
      <w:r w:rsidR="007538AF" w:rsidRPr="0094479C">
        <w:t>How animations work on characters</w:t>
      </w:r>
      <w:bookmarkEnd w:id="161"/>
      <w:bookmarkEnd w:id="162"/>
    </w:p>
    <w:p w:rsidR="007538AF" w:rsidRDefault="007538AF" w:rsidP="00912FAE">
      <w:pPr>
        <w:pStyle w:val="NormalText"/>
        <w:spacing w:after="0" w:line="240" w:lineRule="auto"/>
        <w:jc w:val="both"/>
      </w:pPr>
      <w:r>
        <w:t xml:space="preserve">First characters should be rigged, and in our project, we have already rigged characters from </w:t>
      </w:r>
      <w:proofErr w:type="spellStart"/>
      <w:r>
        <w:t>Mixamo</w:t>
      </w:r>
      <w:proofErr w:type="spellEnd"/>
      <w:r>
        <w:t xml:space="preserve"> and from </w:t>
      </w:r>
      <w:proofErr w:type="spellStart"/>
      <w:r>
        <w:t>Blendershapes</w:t>
      </w:r>
      <w:proofErr w:type="spellEnd"/>
      <w:r>
        <w:t>, so we start by downloading the characters and importing them to Unity.</w:t>
      </w:r>
    </w:p>
    <w:p w:rsidR="007538AF" w:rsidRDefault="007538AF" w:rsidP="00912FAE">
      <w:pPr>
        <w:pStyle w:val="NormalText"/>
        <w:spacing w:after="0" w:line="240" w:lineRule="auto"/>
        <w:jc w:val="both"/>
        <w:rPr>
          <w:shd w:val="clear" w:color="auto" w:fill="FFFFFF"/>
        </w:rPr>
      </w:pPr>
      <w:r>
        <w:t>For animations, we use something called the Animator. To start the animator, we create a folder in the Assets folder called Animation, r</w:t>
      </w:r>
      <w:r>
        <w:rPr>
          <w:shd w:val="clear" w:color="auto" w:fill="FFFFFF"/>
        </w:rPr>
        <w:t xml:space="preserve">ight click and go to </w:t>
      </w:r>
      <w:r w:rsidRPr="0094479C">
        <w:rPr>
          <w:shd w:val="clear" w:color="auto" w:fill="FFFFFF"/>
        </w:rPr>
        <w:t>Create -&gt; “Animator Controller”</w:t>
      </w:r>
      <w:r w:rsidR="00B66904">
        <w:rPr>
          <w:shd w:val="clear" w:color="auto" w:fill="FFFFFF"/>
        </w:rPr>
        <w:t>. The process is shown in Fig 5</w:t>
      </w:r>
      <w:r>
        <w:rPr>
          <w:shd w:val="clear" w:color="auto" w:fill="FFFFFF"/>
        </w:rPr>
        <w:t>.13.</w:t>
      </w:r>
    </w:p>
    <w:p w:rsidR="007538AF" w:rsidRDefault="007538AF" w:rsidP="00EA446E">
      <w:pPr>
        <w:pStyle w:val="NormalWeb"/>
        <w:spacing w:before="0" w:beforeAutospacing="0" w:after="0" w:afterAutospacing="0"/>
        <w:rPr>
          <w:rFonts w:asciiTheme="majorBidi" w:hAnsiTheme="majorBidi" w:cstheme="majorBidi"/>
          <w:shd w:val="clear" w:color="auto" w:fill="FFFFFF"/>
        </w:rPr>
      </w:pPr>
    </w:p>
    <w:p w:rsidR="007538AF" w:rsidRPr="0094479C" w:rsidRDefault="007538AF" w:rsidP="00EA446E">
      <w:pPr>
        <w:pStyle w:val="NormalWeb"/>
        <w:spacing w:before="0" w:beforeAutospacing="0" w:after="0" w:afterAutospacing="0"/>
        <w:jc w:val="center"/>
      </w:pPr>
      <w:r>
        <w:rPr>
          <w:rFonts w:asciiTheme="majorBidi" w:hAnsiTheme="majorBidi" w:cstheme="majorBidi"/>
          <w:noProof/>
          <w:shd w:val="clear" w:color="auto" w:fill="FFFFFF"/>
        </w:rPr>
        <w:lastRenderedPageBreak/>
        <w:drawing>
          <wp:inline distT="0" distB="0" distL="0" distR="0" wp14:anchorId="57AB0CC1" wp14:editId="58153BBA">
            <wp:extent cx="5410200" cy="3398715"/>
            <wp:effectExtent l="0" t="0" r="0" b="0"/>
            <wp:docPr id="36" name="Picture 36" descr="CreateAnim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Animato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9650" cy="3404651"/>
                    </a:xfrm>
                    <a:prstGeom prst="rect">
                      <a:avLst/>
                    </a:prstGeom>
                    <a:noFill/>
                    <a:ln>
                      <a:noFill/>
                    </a:ln>
                  </pic:spPr>
                </pic:pic>
              </a:graphicData>
            </a:graphic>
          </wp:inline>
        </w:drawing>
      </w:r>
    </w:p>
    <w:p w:rsidR="007538AF" w:rsidRDefault="007538AF" w:rsidP="00EA446E">
      <w:pPr>
        <w:pStyle w:val="NormalWeb"/>
        <w:spacing w:before="0" w:beforeAutospacing="0" w:after="0" w:afterAutospacing="0"/>
      </w:pPr>
    </w:p>
    <w:p w:rsidR="007538AF" w:rsidRDefault="00B66904" w:rsidP="00EA446E">
      <w:pPr>
        <w:pStyle w:val="NormalWeb"/>
        <w:spacing w:before="0" w:beforeAutospacing="0" w:after="0" w:afterAutospacing="0"/>
        <w:jc w:val="center"/>
      </w:pPr>
      <w:r>
        <w:rPr>
          <w:b/>
          <w:bCs/>
        </w:rPr>
        <w:t>Figure 5</w:t>
      </w:r>
      <w:r w:rsidR="007538AF" w:rsidRPr="004211BD">
        <w:rPr>
          <w:b/>
          <w:bCs/>
        </w:rPr>
        <w:t xml:space="preserve">.13 </w:t>
      </w:r>
      <w:r w:rsidR="007538AF">
        <w:t>Animator Controller</w:t>
      </w:r>
    </w:p>
    <w:p w:rsidR="007538AF" w:rsidRDefault="007538AF" w:rsidP="00EA446E">
      <w:pPr>
        <w:pStyle w:val="NormalWeb"/>
        <w:spacing w:before="0" w:beforeAutospacing="0" w:after="0" w:afterAutospacing="0"/>
        <w:jc w:val="center"/>
      </w:pPr>
    </w:p>
    <w:p w:rsidR="007538AF" w:rsidRDefault="007538AF" w:rsidP="00EA446E">
      <w:pPr>
        <w:pStyle w:val="NormalWeb"/>
        <w:spacing w:before="0" w:beforeAutospacing="0" w:after="0" w:afterAutospacing="0"/>
        <w:jc w:val="center"/>
      </w:pPr>
    </w:p>
    <w:p w:rsidR="007538AF" w:rsidRDefault="007538AF" w:rsidP="00EA446E">
      <w:pPr>
        <w:pStyle w:val="NormalWeb"/>
        <w:spacing w:before="0" w:beforeAutospacing="0" w:after="0" w:afterAutospacing="0"/>
        <w:jc w:val="center"/>
      </w:pPr>
    </w:p>
    <w:p w:rsidR="007538AF" w:rsidRPr="004211BD" w:rsidRDefault="007538AF" w:rsidP="00912FAE">
      <w:pPr>
        <w:pStyle w:val="NormalText"/>
        <w:spacing w:after="0" w:line="240" w:lineRule="auto"/>
        <w:jc w:val="both"/>
      </w:pPr>
      <w:r w:rsidRPr="004211BD">
        <w:t>We name the character controller, preferably the character’s name and drag our new Animator Controller on the cha</w:t>
      </w:r>
      <w:r w:rsidR="00B66904">
        <w:t>racter’s model as shown in Fig 5</w:t>
      </w:r>
      <w:r w:rsidRPr="004211BD">
        <w:t>.14.</w:t>
      </w:r>
    </w:p>
    <w:p w:rsidR="007538AF" w:rsidRDefault="007538AF" w:rsidP="00EA446E">
      <w:pPr>
        <w:pStyle w:val="NormalWeb"/>
        <w:spacing w:before="0" w:beforeAutospacing="0" w:after="0" w:afterAutospacing="0"/>
      </w:pPr>
    </w:p>
    <w:p w:rsidR="007538AF" w:rsidRDefault="007538AF" w:rsidP="00EA446E">
      <w:pPr>
        <w:pStyle w:val="NormalWeb"/>
        <w:spacing w:before="0" w:beforeAutospacing="0" w:after="0" w:afterAutospacing="0"/>
        <w:jc w:val="center"/>
      </w:pPr>
      <w:r>
        <w:rPr>
          <w:noProof/>
        </w:rPr>
        <w:drawing>
          <wp:inline distT="0" distB="0" distL="0" distR="0" wp14:anchorId="41A132D3" wp14:editId="6027A3D7">
            <wp:extent cx="5194300" cy="2489051"/>
            <wp:effectExtent l="0" t="0" r="6350" b="6985"/>
            <wp:docPr id="35" name="Picture 35" descr="DragAnimatorONModel-768x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agAnimatorONModel-768x3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05811" cy="2494567"/>
                    </a:xfrm>
                    <a:prstGeom prst="rect">
                      <a:avLst/>
                    </a:prstGeom>
                    <a:noFill/>
                    <a:ln>
                      <a:noFill/>
                    </a:ln>
                  </pic:spPr>
                </pic:pic>
              </a:graphicData>
            </a:graphic>
          </wp:inline>
        </w:drawing>
      </w:r>
    </w:p>
    <w:p w:rsidR="007538AF" w:rsidRPr="004211BD" w:rsidRDefault="00B66904" w:rsidP="00EA446E">
      <w:pPr>
        <w:pStyle w:val="NormalText"/>
        <w:spacing w:after="0" w:line="240" w:lineRule="auto"/>
        <w:jc w:val="center"/>
      </w:pPr>
      <w:r>
        <w:rPr>
          <w:b/>
          <w:bCs/>
        </w:rPr>
        <w:t>Figure 5</w:t>
      </w:r>
      <w:r w:rsidR="007538AF" w:rsidRPr="004211BD">
        <w:rPr>
          <w:b/>
          <w:bCs/>
        </w:rPr>
        <w:t>.14</w:t>
      </w:r>
      <w:r w:rsidR="007538AF" w:rsidRPr="004211BD">
        <w:t xml:space="preserve"> Animator on Character</w:t>
      </w:r>
    </w:p>
    <w:p w:rsidR="007538AF" w:rsidRDefault="007538AF" w:rsidP="00EA446E">
      <w:pPr>
        <w:pStyle w:val="NormalWeb"/>
        <w:spacing w:before="0" w:beforeAutospacing="0" w:after="0" w:afterAutospacing="0"/>
      </w:pPr>
    </w:p>
    <w:p w:rsidR="007538AF" w:rsidRPr="003257E1" w:rsidRDefault="007538AF" w:rsidP="00EA446E">
      <w:pPr>
        <w:pStyle w:val="NormalWeb"/>
        <w:spacing w:before="0" w:beforeAutospacing="0" w:after="0" w:afterAutospacing="0"/>
        <w:rPr>
          <w:rFonts w:asciiTheme="majorBidi" w:hAnsiTheme="majorBidi" w:cstheme="majorBidi"/>
        </w:rPr>
      </w:pPr>
    </w:p>
    <w:p w:rsidR="007538AF" w:rsidRPr="004211BD" w:rsidRDefault="007538AF" w:rsidP="00912FAE">
      <w:pPr>
        <w:pStyle w:val="NormalText"/>
        <w:spacing w:after="0" w:line="240" w:lineRule="auto"/>
        <w:jc w:val="both"/>
      </w:pPr>
      <w:r w:rsidRPr="004211BD">
        <w:t>The Animator Controller allows you to assign multiple animations to a model. For humanoid characters, such as ours, it requires something called an “Avatar”</w:t>
      </w:r>
      <w:r w:rsidR="00B66904">
        <w:t xml:space="preserve"> seen in Fig 5</w:t>
      </w:r>
      <w:r>
        <w:t>.15.</w:t>
      </w:r>
      <w:r w:rsidRPr="004211BD">
        <w:t xml:space="preserve"> </w:t>
      </w:r>
    </w:p>
    <w:p w:rsidR="007538AF" w:rsidRPr="00084EF7" w:rsidRDefault="00A61216" w:rsidP="00912FAE">
      <w:pPr>
        <w:pStyle w:val="NormalText"/>
        <w:spacing w:after="0" w:line="240" w:lineRule="auto"/>
        <w:jc w:val="both"/>
      </w:pPr>
      <w:hyperlink r:id="rId147" w:history="1">
        <w:r w:rsidR="007538AF" w:rsidRPr="00084EF7">
          <w:rPr>
            <w:rStyle w:val="Hyperlink"/>
            <w:color w:val="auto"/>
          </w:rPr>
          <w:t>The Avatar system</w:t>
        </w:r>
      </w:hyperlink>
      <w:r w:rsidR="007538AF" w:rsidRPr="00084EF7">
        <w:t> is how Unity identifies that a particular animated model is humanoid in layout, and which parts of the model correspond to</w:t>
      </w:r>
      <w:r w:rsidR="00912FAE" w:rsidRPr="00084EF7">
        <w:t xml:space="preserve"> the legs, arms, head and body. </w:t>
      </w:r>
      <w:r w:rsidR="007538AF" w:rsidRPr="00084EF7">
        <w:t>Because of the similarity in bone structure between different humanoid characters, it is possible to map animations from one humanoid character to another, allowing </w:t>
      </w:r>
      <w:r w:rsidR="007538AF" w:rsidRPr="00084EF7">
        <w:rPr>
          <w:rStyle w:val="Strong"/>
        </w:rPr>
        <w:t xml:space="preserve">retargeting </w:t>
      </w:r>
      <w:r w:rsidR="007538AF" w:rsidRPr="00084EF7">
        <w:t>and </w:t>
      </w:r>
      <w:r w:rsidR="007538AF" w:rsidRPr="00084EF7">
        <w:rPr>
          <w:rStyle w:val="Strong"/>
        </w:rPr>
        <w:t>inverse </w:t>
      </w:r>
      <w:r w:rsidR="007538AF" w:rsidRPr="00084EF7">
        <w:t>kinematics (IK).</w:t>
      </w:r>
    </w:p>
    <w:p w:rsidR="00912FAE" w:rsidRPr="004211BD" w:rsidRDefault="00912FAE" w:rsidP="00912FAE">
      <w:pPr>
        <w:pStyle w:val="NormalText"/>
        <w:spacing w:after="0" w:line="240" w:lineRule="auto"/>
        <w:jc w:val="both"/>
      </w:pPr>
    </w:p>
    <w:p w:rsidR="007538AF" w:rsidRDefault="007538AF" w:rsidP="00EA446E">
      <w:pPr>
        <w:pStyle w:val="NormalWeb"/>
        <w:spacing w:before="0" w:beforeAutospacing="0" w:after="0" w:afterAutospacing="0"/>
        <w:jc w:val="center"/>
        <w:rPr>
          <w:rFonts w:asciiTheme="majorBidi" w:hAnsiTheme="majorBidi" w:cstheme="majorBidi"/>
        </w:rPr>
      </w:pPr>
      <w:r>
        <w:rPr>
          <w:rFonts w:asciiTheme="majorBidi" w:hAnsiTheme="majorBidi" w:cstheme="majorBidi"/>
          <w:noProof/>
        </w:rPr>
        <w:drawing>
          <wp:inline distT="0" distB="0" distL="0" distR="0" wp14:anchorId="6BC54B1D" wp14:editId="0ADF99D7">
            <wp:extent cx="2152650" cy="2899883"/>
            <wp:effectExtent l="0" t="0" r="0" b="0"/>
            <wp:docPr id="34" name="Picture 34" descr="AvatarI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vatarIntr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68065" cy="2920648"/>
                    </a:xfrm>
                    <a:prstGeom prst="rect">
                      <a:avLst/>
                    </a:prstGeom>
                    <a:noFill/>
                    <a:ln>
                      <a:noFill/>
                    </a:ln>
                  </pic:spPr>
                </pic:pic>
              </a:graphicData>
            </a:graphic>
          </wp:inline>
        </w:drawing>
      </w:r>
    </w:p>
    <w:p w:rsidR="007538AF" w:rsidRDefault="007538AF" w:rsidP="00EA446E">
      <w:pPr>
        <w:pStyle w:val="NormalWeb"/>
        <w:spacing w:before="0" w:beforeAutospacing="0" w:after="0" w:afterAutospacing="0"/>
        <w:jc w:val="center"/>
        <w:rPr>
          <w:rFonts w:asciiTheme="majorBidi" w:hAnsiTheme="majorBidi" w:cstheme="majorBidi"/>
        </w:rPr>
      </w:pPr>
      <w:r w:rsidRPr="004211BD">
        <w:rPr>
          <w:rFonts w:asciiTheme="majorBidi" w:hAnsiTheme="majorBidi" w:cstheme="majorBidi"/>
          <w:b/>
          <w:bCs/>
        </w:rPr>
        <w:t>Fig</w:t>
      </w:r>
      <w:r w:rsidR="00B66904">
        <w:rPr>
          <w:rFonts w:asciiTheme="majorBidi" w:hAnsiTheme="majorBidi" w:cstheme="majorBidi"/>
          <w:b/>
          <w:bCs/>
        </w:rPr>
        <w:t>ure 5</w:t>
      </w:r>
      <w:r w:rsidRPr="004211BD">
        <w:rPr>
          <w:rFonts w:asciiTheme="majorBidi" w:hAnsiTheme="majorBidi" w:cstheme="majorBidi"/>
          <w:b/>
          <w:bCs/>
        </w:rPr>
        <w:t>.15</w:t>
      </w:r>
      <w:r>
        <w:rPr>
          <w:rFonts w:asciiTheme="majorBidi" w:hAnsiTheme="majorBidi" w:cstheme="majorBidi"/>
        </w:rPr>
        <w:t xml:space="preserve"> Avatar</w:t>
      </w:r>
    </w:p>
    <w:p w:rsidR="00912FAE" w:rsidRDefault="00912FAE" w:rsidP="00EA446E">
      <w:pPr>
        <w:pStyle w:val="NormalWeb"/>
        <w:spacing w:before="0" w:beforeAutospacing="0" w:after="0" w:afterAutospacing="0"/>
        <w:jc w:val="center"/>
        <w:rPr>
          <w:rFonts w:asciiTheme="majorBidi" w:hAnsiTheme="majorBidi" w:cstheme="majorBidi"/>
        </w:rPr>
      </w:pPr>
    </w:p>
    <w:p w:rsidR="007538AF" w:rsidRPr="004211BD" w:rsidRDefault="007538AF" w:rsidP="00912FAE">
      <w:pPr>
        <w:pStyle w:val="NormalText"/>
        <w:spacing w:after="0" w:line="240" w:lineRule="auto"/>
        <w:jc w:val="both"/>
      </w:pPr>
      <w:r w:rsidRPr="004211BD">
        <w:t xml:space="preserve">The characters we have in our project, already have their avatars. </w:t>
      </w:r>
    </w:p>
    <w:p w:rsidR="007538AF" w:rsidRDefault="007538AF" w:rsidP="00912FAE">
      <w:pPr>
        <w:pStyle w:val="NormalText"/>
        <w:spacing w:after="0" w:line="240" w:lineRule="auto"/>
        <w:jc w:val="both"/>
      </w:pPr>
      <w:r w:rsidRPr="004211BD">
        <w:t xml:space="preserve">In the character’s model, </w:t>
      </w:r>
      <w:r w:rsidR="00B66904">
        <w:t>Fig 5</w:t>
      </w:r>
      <w:r>
        <w:t>.16 shows</w:t>
      </w:r>
      <w:r w:rsidRPr="004211BD">
        <w:t xml:space="preserve"> some of the settings in the Animator component.</w:t>
      </w:r>
    </w:p>
    <w:p w:rsidR="00912FAE" w:rsidRPr="004211BD" w:rsidRDefault="00912FAE" w:rsidP="00EA446E">
      <w:pPr>
        <w:pStyle w:val="NormalText"/>
        <w:spacing w:after="0" w:line="240" w:lineRule="auto"/>
      </w:pPr>
    </w:p>
    <w:p w:rsidR="007538AF" w:rsidRDefault="007538AF" w:rsidP="00EA446E">
      <w:pPr>
        <w:pStyle w:val="NormalText"/>
        <w:spacing w:after="0" w:line="240" w:lineRule="auto"/>
        <w:jc w:val="center"/>
      </w:pPr>
      <w:r w:rsidRPr="004211BD">
        <w:rPr>
          <w:noProof/>
        </w:rPr>
        <w:drawing>
          <wp:inline distT="0" distB="0" distL="0" distR="0" wp14:anchorId="3F1D7BC9" wp14:editId="6922AE13">
            <wp:extent cx="4251519" cy="2736850"/>
            <wp:effectExtent l="0" t="0" r="0" b="6350"/>
            <wp:docPr id="37" name="Picture 37" descr="TheAnimato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AnimatorCompon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67929" cy="2747414"/>
                    </a:xfrm>
                    <a:prstGeom prst="rect">
                      <a:avLst/>
                    </a:prstGeom>
                    <a:noFill/>
                    <a:ln>
                      <a:noFill/>
                    </a:ln>
                  </pic:spPr>
                </pic:pic>
              </a:graphicData>
            </a:graphic>
          </wp:inline>
        </w:drawing>
      </w:r>
    </w:p>
    <w:p w:rsidR="007538AF" w:rsidRPr="004211BD" w:rsidRDefault="00B66904" w:rsidP="00EA446E">
      <w:pPr>
        <w:pStyle w:val="NormalText"/>
        <w:spacing w:after="0" w:line="240" w:lineRule="auto"/>
        <w:jc w:val="center"/>
      </w:pPr>
      <w:r>
        <w:rPr>
          <w:b/>
          <w:bCs/>
        </w:rPr>
        <w:t>Figure 5</w:t>
      </w:r>
      <w:r w:rsidR="007538AF" w:rsidRPr="004211BD">
        <w:rPr>
          <w:b/>
          <w:bCs/>
        </w:rPr>
        <w:t>.16</w:t>
      </w:r>
      <w:r w:rsidR="007538AF">
        <w:t xml:space="preserve"> Animator Settings</w:t>
      </w:r>
    </w:p>
    <w:p w:rsidR="00084EF7" w:rsidRDefault="00084EF7" w:rsidP="00912FAE">
      <w:pPr>
        <w:pStyle w:val="NormalText"/>
        <w:spacing w:after="0" w:line="240" w:lineRule="auto"/>
        <w:jc w:val="both"/>
      </w:pPr>
    </w:p>
    <w:p w:rsidR="00084EF7" w:rsidRDefault="00084EF7" w:rsidP="00912FAE">
      <w:pPr>
        <w:pStyle w:val="NormalText"/>
        <w:spacing w:after="0" w:line="240" w:lineRule="auto"/>
        <w:jc w:val="both"/>
      </w:pPr>
    </w:p>
    <w:p w:rsidR="007538AF" w:rsidRPr="004211BD" w:rsidRDefault="007538AF" w:rsidP="00912FAE">
      <w:pPr>
        <w:pStyle w:val="NormalText"/>
        <w:spacing w:after="0" w:line="240" w:lineRule="auto"/>
        <w:jc w:val="both"/>
      </w:pPr>
      <w:r w:rsidRPr="004211BD">
        <w:lastRenderedPageBreak/>
        <w:t xml:space="preserve">The “Apply Root Motion” Boolean determines if Unity will use the movement in the animation or a script. For example, say I have a script that makes my character move forward. I have an animation attached of the character running in place. Since the script is </w:t>
      </w:r>
      <w:r>
        <w:t>moving</w:t>
      </w:r>
      <w:r w:rsidRPr="004211BD">
        <w:t xml:space="preserve"> the character not the animation then I would want Root Motion set to false.</w:t>
      </w:r>
    </w:p>
    <w:p w:rsidR="007538AF" w:rsidRPr="004211BD" w:rsidRDefault="007538AF" w:rsidP="00912FAE">
      <w:pPr>
        <w:pStyle w:val="NormalText"/>
        <w:spacing w:after="0" w:line="240" w:lineRule="auto"/>
        <w:jc w:val="both"/>
      </w:pPr>
      <w:r w:rsidRPr="004211BD">
        <w:t> With “Update Mode” you can determine how you want your animations to play. Such as with physics, with a fixed speed, or just normal. Culling mode allows you to determine if you want to keep animating even off screen.</w:t>
      </w:r>
    </w:p>
    <w:p w:rsidR="007538AF" w:rsidRPr="004211BD" w:rsidRDefault="007538AF" w:rsidP="00912FAE">
      <w:pPr>
        <w:pStyle w:val="NormalText"/>
        <w:spacing w:after="0" w:line="240" w:lineRule="auto"/>
        <w:jc w:val="both"/>
      </w:pPr>
      <w:r w:rsidRPr="004211BD">
        <w:t>The character can move from one animation to another and change its state using State Machine Diagram</w:t>
      </w:r>
      <w:r w:rsidR="00B66904">
        <w:t xml:space="preserve"> an example is shown in Fig 5</w:t>
      </w:r>
      <w:r>
        <w:t>.17</w:t>
      </w:r>
      <w:r w:rsidRPr="004211BD">
        <w:t>.</w:t>
      </w:r>
    </w:p>
    <w:p w:rsidR="007538AF" w:rsidRPr="00084EF7" w:rsidRDefault="007538AF" w:rsidP="00912FAE">
      <w:pPr>
        <w:pStyle w:val="NormalText"/>
        <w:spacing w:after="0" w:line="240" w:lineRule="auto"/>
        <w:jc w:val="both"/>
      </w:pPr>
      <w:r w:rsidRPr="00084EF7">
        <w:t>The basic idea is that a character is engaged in some particular kind of action at any given time. The actions available will depend on the type of gameplay but typical actions include things like idling, walking, running, jumping, etc. These actions are referred to as </w:t>
      </w:r>
      <w:r w:rsidRPr="00084EF7">
        <w:rPr>
          <w:rStyle w:val="Strong"/>
        </w:rPr>
        <w:t>states</w:t>
      </w:r>
      <w:r w:rsidRPr="00084EF7">
        <w:t>, in the sense that the character is in a “state” where it is walking, idling or whatever. In general, the character will have restrictions on the next state it can go to rather than being able to switch immediately from any state to any other. For example, a running jump can only be taken when the character is already running and not when it is at a standstill, so it should never switch straight from the idle state to the running jump state. The options for the next state that a character can enter from its current state are referred to as </w:t>
      </w:r>
      <w:hyperlink r:id="rId150" w:history="1">
        <w:r w:rsidRPr="00084EF7">
          <w:rPr>
            <w:rStyle w:val="Hyperlink"/>
            <w:color w:val="auto"/>
          </w:rPr>
          <w:t>state transitions</w:t>
        </w:r>
      </w:hyperlink>
      <w:r w:rsidRPr="00084EF7">
        <w:t>. Taken together, the set of states, the set of transitions and the variable to remember the current state form a </w:t>
      </w:r>
      <w:r w:rsidRPr="00084EF7">
        <w:rPr>
          <w:rStyle w:val="Strong"/>
        </w:rPr>
        <w:t>state machine</w:t>
      </w:r>
      <w:r w:rsidRPr="00084EF7">
        <w:t>.</w:t>
      </w:r>
    </w:p>
    <w:p w:rsidR="007538AF" w:rsidRPr="004211BD" w:rsidRDefault="007538AF" w:rsidP="00EA446E">
      <w:pPr>
        <w:pStyle w:val="NormalText"/>
        <w:spacing w:after="0" w:line="240" w:lineRule="auto"/>
      </w:pPr>
    </w:p>
    <w:p w:rsidR="007538AF" w:rsidRDefault="007538AF" w:rsidP="00EA446E">
      <w:pPr>
        <w:pStyle w:val="NormalText"/>
        <w:spacing w:after="0" w:line="240" w:lineRule="auto"/>
        <w:jc w:val="center"/>
      </w:pPr>
      <w:r w:rsidRPr="004211BD">
        <w:rPr>
          <w:noProof/>
        </w:rPr>
        <w:drawing>
          <wp:inline distT="0" distB="0" distL="0" distR="0" wp14:anchorId="727D09DB" wp14:editId="41F01989">
            <wp:extent cx="4825392" cy="2051050"/>
            <wp:effectExtent l="0" t="0" r="0" b="6350"/>
            <wp:docPr id="38" name="Picture 38" descr="StateMachin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eMachineDiagra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2706" cy="2058409"/>
                    </a:xfrm>
                    <a:prstGeom prst="rect">
                      <a:avLst/>
                    </a:prstGeom>
                    <a:noFill/>
                    <a:ln>
                      <a:noFill/>
                    </a:ln>
                  </pic:spPr>
                </pic:pic>
              </a:graphicData>
            </a:graphic>
          </wp:inline>
        </w:drawing>
      </w:r>
    </w:p>
    <w:p w:rsidR="007538AF" w:rsidRPr="004211BD" w:rsidRDefault="00B66904" w:rsidP="00EA446E">
      <w:pPr>
        <w:pStyle w:val="NormalText"/>
        <w:spacing w:after="0" w:line="240" w:lineRule="auto"/>
        <w:jc w:val="center"/>
      </w:pPr>
      <w:r>
        <w:rPr>
          <w:b/>
          <w:bCs/>
        </w:rPr>
        <w:t>Figure 5</w:t>
      </w:r>
      <w:r w:rsidR="007538AF" w:rsidRPr="00922A24">
        <w:rPr>
          <w:b/>
          <w:bCs/>
        </w:rPr>
        <w:t>.17</w:t>
      </w:r>
      <w:r w:rsidR="007538AF">
        <w:t xml:space="preserve"> State Machine Diagram</w:t>
      </w:r>
    </w:p>
    <w:p w:rsidR="00084EF7" w:rsidRDefault="00084EF7" w:rsidP="00912FAE">
      <w:pPr>
        <w:pStyle w:val="NormalText"/>
        <w:spacing w:after="0" w:line="240" w:lineRule="auto"/>
        <w:jc w:val="both"/>
      </w:pPr>
    </w:p>
    <w:p w:rsidR="00084EF7" w:rsidRDefault="00084EF7">
      <w:pPr>
        <w:spacing w:line="259" w:lineRule="auto"/>
        <w:rPr>
          <w:rFonts w:eastAsiaTheme="majorEastAsia" w:cstheme="majorBidi"/>
          <w:szCs w:val="26"/>
        </w:rPr>
      </w:pPr>
      <w:r>
        <w:br w:type="page"/>
      </w:r>
    </w:p>
    <w:p w:rsidR="00084EF7" w:rsidRDefault="00084EF7" w:rsidP="00912FAE">
      <w:pPr>
        <w:pStyle w:val="NormalText"/>
        <w:spacing w:after="0" w:line="240" w:lineRule="auto"/>
        <w:jc w:val="both"/>
      </w:pPr>
    </w:p>
    <w:p w:rsidR="007538AF" w:rsidRPr="00084EF7" w:rsidRDefault="007538AF" w:rsidP="00084EF7">
      <w:pPr>
        <w:spacing w:line="259" w:lineRule="auto"/>
        <w:rPr>
          <w:rFonts w:eastAsiaTheme="majorEastAsia" w:cstheme="majorBidi"/>
          <w:szCs w:val="26"/>
        </w:rPr>
      </w:pPr>
      <w:r w:rsidRPr="004211BD">
        <w:t>To make our state machine we drag our states into the animator tab</w:t>
      </w:r>
      <w:r>
        <w:t xml:space="preserve"> show</w:t>
      </w:r>
      <w:r w:rsidR="00B66904">
        <w:t>n in Fig 5</w:t>
      </w:r>
      <w:r>
        <w:t>.18</w:t>
      </w:r>
      <w:r w:rsidRPr="004211BD">
        <w:t>, the orange one is the first one you selected in your Project tab. That is known a “Default State”. We can also change this default state by right clicking the desires state and choosing “Set as Layer Default State”</w:t>
      </w:r>
    </w:p>
    <w:p w:rsidR="007538AF" w:rsidRDefault="007538AF" w:rsidP="00EA446E">
      <w:pPr>
        <w:pStyle w:val="NormalText"/>
        <w:spacing w:after="0" w:line="240" w:lineRule="auto"/>
        <w:jc w:val="center"/>
      </w:pPr>
      <w:r w:rsidRPr="004211BD">
        <w:rPr>
          <w:noProof/>
        </w:rPr>
        <w:drawing>
          <wp:inline distT="0" distB="0" distL="0" distR="0" wp14:anchorId="331063BA" wp14:editId="16CEB0F0">
            <wp:extent cx="4451350" cy="3197841"/>
            <wp:effectExtent l="0" t="0" r="6350" b="3175"/>
            <wp:docPr id="39" name="Picture 39" descr="Default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faultSta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67096" cy="3209153"/>
                    </a:xfrm>
                    <a:prstGeom prst="rect">
                      <a:avLst/>
                    </a:prstGeom>
                    <a:noFill/>
                    <a:ln>
                      <a:noFill/>
                    </a:ln>
                  </pic:spPr>
                </pic:pic>
              </a:graphicData>
            </a:graphic>
          </wp:inline>
        </w:drawing>
      </w:r>
    </w:p>
    <w:p w:rsidR="007538AF" w:rsidRPr="004211BD" w:rsidRDefault="00B66904" w:rsidP="00EA446E">
      <w:pPr>
        <w:pStyle w:val="NormalText"/>
        <w:spacing w:after="0" w:line="240" w:lineRule="auto"/>
        <w:jc w:val="center"/>
      </w:pPr>
      <w:r>
        <w:rPr>
          <w:b/>
          <w:bCs/>
        </w:rPr>
        <w:t>Figure 5</w:t>
      </w:r>
      <w:r w:rsidR="007538AF" w:rsidRPr="00300DAF">
        <w:rPr>
          <w:b/>
          <w:bCs/>
        </w:rPr>
        <w:t>.18</w:t>
      </w:r>
      <w:r w:rsidR="007538AF">
        <w:t xml:space="preserve"> Animator State Diagram</w:t>
      </w:r>
    </w:p>
    <w:p w:rsidR="007538AF" w:rsidRPr="004211BD" w:rsidRDefault="007538AF" w:rsidP="00EA446E">
      <w:pPr>
        <w:pStyle w:val="NormalText"/>
        <w:spacing w:after="0" w:line="240" w:lineRule="auto"/>
      </w:pPr>
    </w:p>
    <w:p w:rsidR="007538AF" w:rsidRPr="004211BD" w:rsidRDefault="007538AF" w:rsidP="00912FAE">
      <w:pPr>
        <w:pStyle w:val="NormalText"/>
        <w:spacing w:after="0" w:line="240" w:lineRule="auto"/>
        <w:jc w:val="both"/>
      </w:pPr>
      <w:r w:rsidRPr="004211BD">
        <w:t>The character is by default in that state and if we want to make a transition to another state, right click on the Default State and select “Make transition”.  Then click on the desired state.</w:t>
      </w:r>
    </w:p>
    <w:p w:rsidR="007538AF" w:rsidRDefault="007538AF" w:rsidP="00912FAE">
      <w:pPr>
        <w:pStyle w:val="NormalText"/>
        <w:spacing w:after="0" w:line="240" w:lineRule="auto"/>
        <w:jc w:val="both"/>
      </w:pPr>
      <w:r w:rsidRPr="004211BD">
        <w:t>So now, if we play our animation we will find that the character is idle for some time and then starts the next state for example “Walking”.</w:t>
      </w:r>
    </w:p>
    <w:p w:rsidR="007538AF" w:rsidRPr="004211BD" w:rsidRDefault="007538AF" w:rsidP="00912FAE">
      <w:pPr>
        <w:pStyle w:val="NormalText"/>
        <w:spacing w:after="0" w:line="240" w:lineRule="auto"/>
        <w:jc w:val="both"/>
      </w:pPr>
    </w:p>
    <w:p w:rsidR="007538AF" w:rsidRPr="004211BD" w:rsidRDefault="007538AF" w:rsidP="00912FAE">
      <w:pPr>
        <w:pStyle w:val="NormalText"/>
        <w:spacing w:after="0" w:line="240" w:lineRule="auto"/>
        <w:jc w:val="both"/>
      </w:pPr>
      <w:r w:rsidRPr="004211BD">
        <w:t xml:space="preserve">We have our model animating but it lacks control. It idles and runs without us doing anything. The way we add control is through Parameters. Parameters are variables that are defined within the animator that scripts can access and assign values to; this is how a script can interact with the Animator. There are three types: </w:t>
      </w:r>
      <w:proofErr w:type="spellStart"/>
      <w:r w:rsidRPr="004211BD">
        <w:t>Int</w:t>
      </w:r>
      <w:proofErr w:type="spellEnd"/>
      <w:r w:rsidRPr="004211BD">
        <w:t xml:space="preserve"> (or Integer), Float, Boolean, and Trigger. All of them are self-explanatory except for Trigger. A trigger is like a Boolean but as soon as it is set to true it immediately goes back to false. Parameters can be assigned values from a script using functions in the Animator class: </w:t>
      </w:r>
      <w:hyperlink r:id="rId153" w:history="1">
        <w:r w:rsidRPr="004211BD">
          <w:t>SetFloat</w:t>
        </w:r>
      </w:hyperlink>
      <w:r w:rsidRPr="004211BD">
        <w:t>, </w:t>
      </w:r>
      <w:hyperlink r:id="rId154" w:history="1">
        <w:r w:rsidRPr="004211BD">
          <w:t>SetInteger</w:t>
        </w:r>
      </w:hyperlink>
      <w:r w:rsidRPr="004211BD">
        <w:t>, </w:t>
      </w:r>
      <w:hyperlink r:id="rId155" w:history="1">
        <w:r w:rsidRPr="004211BD">
          <w:t>SetBool</w:t>
        </w:r>
      </w:hyperlink>
      <w:r w:rsidRPr="004211BD">
        <w:t>, </w:t>
      </w:r>
      <w:hyperlink r:id="rId156" w:history="1">
        <w:r w:rsidRPr="004211BD">
          <w:t>SetTrigger</w:t>
        </w:r>
      </w:hyperlink>
      <w:r w:rsidRPr="004211BD">
        <w:t> and </w:t>
      </w:r>
      <w:hyperlink r:id="rId157" w:history="1">
        <w:r w:rsidRPr="004211BD">
          <w:t>ResetTrigger</w:t>
        </w:r>
      </w:hyperlink>
      <w:r w:rsidRPr="004211BD">
        <w:t>.</w:t>
      </w:r>
    </w:p>
    <w:p w:rsidR="007538AF" w:rsidRDefault="007538AF" w:rsidP="00912FAE">
      <w:pPr>
        <w:pStyle w:val="NormalText"/>
        <w:spacing w:after="0" w:line="240" w:lineRule="auto"/>
        <w:jc w:val="both"/>
      </w:pPr>
      <w:r w:rsidRPr="004211BD">
        <w:t>By using parameters, we can check if a Boolean flag is true or false and transit to another state according to the value of flag.</w:t>
      </w:r>
    </w:p>
    <w:p w:rsidR="00912FAE" w:rsidRDefault="00912FAE" w:rsidP="00912FAE">
      <w:pPr>
        <w:pStyle w:val="NormalText"/>
        <w:spacing w:after="0" w:line="240" w:lineRule="auto"/>
        <w:jc w:val="both"/>
      </w:pPr>
    </w:p>
    <w:p w:rsidR="00084EF7" w:rsidRDefault="00084EF7" w:rsidP="00912FAE">
      <w:pPr>
        <w:pStyle w:val="NormalText"/>
        <w:spacing w:after="0" w:line="240" w:lineRule="auto"/>
        <w:jc w:val="both"/>
      </w:pPr>
    </w:p>
    <w:p w:rsidR="00084EF7" w:rsidRPr="004211BD" w:rsidRDefault="00084EF7" w:rsidP="00912FAE">
      <w:pPr>
        <w:pStyle w:val="NormalText"/>
        <w:spacing w:after="0" w:line="240" w:lineRule="auto"/>
        <w:jc w:val="both"/>
      </w:pPr>
    </w:p>
    <w:p w:rsidR="007538AF" w:rsidRDefault="00B66904" w:rsidP="00EA446E">
      <w:pPr>
        <w:pStyle w:val="Heading2"/>
        <w:rPr>
          <w:shd w:val="clear" w:color="auto" w:fill="FFFFFF"/>
        </w:rPr>
      </w:pPr>
      <w:bookmarkStart w:id="163" w:name="_Toc47269689"/>
      <w:bookmarkStart w:id="164" w:name="_Toc47814359"/>
      <w:r>
        <w:rPr>
          <w:shd w:val="clear" w:color="auto" w:fill="FFFFFF"/>
        </w:rPr>
        <w:lastRenderedPageBreak/>
        <w:t>5</w:t>
      </w:r>
      <w:r w:rsidR="007538AF" w:rsidRPr="008C6EB3">
        <w:rPr>
          <w:shd w:val="clear" w:color="auto" w:fill="FFFFFF"/>
        </w:rPr>
        <w:t>.5.</w:t>
      </w:r>
      <w:r w:rsidR="007538AF">
        <w:rPr>
          <w:shd w:val="clear" w:color="auto" w:fill="FFFFFF"/>
        </w:rPr>
        <w:t>2</w:t>
      </w:r>
      <w:r w:rsidR="00F974FE">
        <w:rPr>
          <w:noProof/>
          <w:lang w:val="en-GB"/>
        </w:rPr>
        <w:tab/>
      </w:r>
      <w:r w:rsidR="007538AF">
        <w:rPr>
          <w:shd w:val="clear" w:color="auto" w:fill="FFFFFF"/>
        </w:rPr>
        <w:t>Animation Layers</w:t>
      </w:r>
      <w:bookmarkEnd w:id="163"/>
      <w:bookmarkEnd w:id="164"/>
    </w:p>
    <w:p w:rsidR="007538AF" w:rsidRPr="00605AE4" w:rsidRDefault="007538AF" w:rsidP="00912FAE">
      <w:pPr>
        <w:pStyle w:val="NormalText"/>
        <w:spacing w:after="0" w:line="240" w:lineRule="auto"/>
        <w:jc w:val="both"/>
        <w:rPr>
          <w:shd w:val="clear" w:color="auto" w:fill="FFFFFF"/>
        </w:rPr>
      </w:pPr>
      <w:r w:rsidRPr="008C6EB3">
        <w:rPr>
          <w:shd w:val="clear" w:color="auto" w:fill="FFFFFF"/>
        </w:rPr>
        <w:t xml:space="preserve">Unity uses Animation Layers for managing complex state machines for different body parts. An example of this is if you have a lower-body layer for walking-jumping, and an upper-body layer for throwing objects / </w:t>
      </w:r>
      <w:r w:rsidRPr="00605AE4">
        <w:rPr>
          <w:shd w:val="clear" w:color="auto" w:fill="FFFFFF"/>
        </w:rPr>
        <w:t>shooting.</w:t>
      </w:r>
    </w:p>
    <w:p w:rsidR="007538AF" w:rsidRDefault="007538AF" w:rsidP="00912FAE">
      <w:pPr>
        <w:pStyle w:val="NormalText"/>
        <w:spacing w:after="0" w:line="240" w:lineRule="auto"/>
        <w:jc w:val="both"/>
        <w:rPr>
          <w:shd w:val="clear" w:color="auto" w:fill="FFFFFF"/>
        </w:rPr>
      </w:pPr>
      <w:r w:rsidRPr="00605AE4">
        <w:rPr>
          <w:shd w:val="clear" w:color="auto" w:fill="FFFFFF"/>
        </w:rPr>
        <w:t xml:space="preserve">You can manage animation layers from the Layers </w:t>
      </w:r>
      <w:r w:rsidRPr="008C6EB3">
        <w:rPr>
          <w:shd w:val="clear" w:color="auto" w:fill="FFFFFF"/>
        </w:rPr>
        <w:t>Widget</w:t>
      </w:r>
      <w:r w:rsidR="00B66904">
        <w:rPr>
          <w:shd w:val="clear" w:color="auto" w:fill="FFFFFF"/>
        </w:rPr>
        <w:t xml:space="preserve"> shown in Fig 5</w:t>
      </w:r>
      <w:r>
        <w:rPr>
          <w:shd w:val="clear" w:color="auto" w:fill="FFFFFF"/>
        </w:rPr>
        <w:t>.19</w:t>
      </w:r>
      <w:r w:rsidRPr="008C6EB3">
        <w:rPr>
          <w:shd w:val="clear" w:color="auto" w:fill="FFFFFF"/>
        </w:rPr>
        <w:t> in the top-left corner of the Animator Controller</w:t>
      </w:r>
    </w:p>
    <w:p w:rsidR="007538AF" w:rsidRDefault="007538AF" w:rsidP="00EA446E">
      <w:pPr>
        <w:pStyle w:val="NormalText"/>
        <w:spacing w:after="0" w:line="240" w:lineRule="auto"/>
        <w:jc w:val="center"/>
        <w:rPr>
          <w:rFonts w:ascii="Arial" w:hAnsi="Arial" w:cs="Arial"/>
          <w:sz w:val="21"/>
          <w:szCs w:val="21"/>
        </w:rPr>
      </w:pPr>
      <w:r>
        <w:rPr>
          <w:noProof/>
          <w:shd w:val="clear" w:color="auto" w:fill="FFFFFF"/>
        </w:rPr>
        <w:drawing>
          <wp:inline distT="0" distB="0" distL="0" distR="0" wp14:anchorId="12669CEA" wp14:editId="059E798E">
            <wp:extent cx="1911350" cy="1041400"/>
            <wp:effectExtent l="0" t="0" r="0" b="6350"/>
            <wp:docPr id="30" name="Picture 30" descr="MecanimAnimation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canimAnimationLayer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11350" cy="1041400"/>
                    </a:xfrm>
                    <a:prstGeom prst="rect">
                      <a:avLst/>
                    </a:prstGeom>
                    <a:noFill/>
                    <a:ln>
                      <a:noFill/>
                    </a:ln>
                  </pic:spPr>
                </pic:pic>
              </a:graphicData>
            </a:graphic>
          </wp:inline>
        </w:drawing>
      </w:r>
    </w:p>
    <w:p w:rsidR="007538AF" w:rsidRDefault="00B66904" w:rsidP="00EA446E">
      <w:pPr>
        <w:pStyle w:val="NormalText"/>
        <w:spacing w:after="0" w:line="240" w:lineRule="auto"/>
        <w:jc w:val="center"/>
        <w:rPr>
          <w:szCs w:val="24"/>
        </w:rPr>
      </w:pPr>
      <w:r>
        <w:rPr>
          <w:b/>
          <w:bCs/>
          <w:szCs w:val="24"/>
        </w:rPr>
        <w:t>Figure 5</w:t>
      </w:r>
      <w:r w:rsidR="007538AF" w:rsidRPr="00D915C9">
        <w:rPr>
          <w:b/>
          <w:bCs/>
          <w:szCs w:val="24"/>
        </w:rPr>
        <w:t>.19</w:t>
      </w:r>
      <w:r w:rsidR="007538AF" w:rsidRPr="00D915C9">
        <w:rPr>
          <w:szCs w:val="24"/>
        </w:rPr>
        <w:t xml:space="preserve"> Layers Tab</w:t>
      </w:r>
    </w:p>
    <w:p w:rsidR="00084EF7" w:rsidRPr="00D915C9" w:rsidRDefault="00084EF7" w:rsidP="00EA446E">
      <w:pPr>
        <w:pStyle w:val="NormalText"/>
        <w:spacing w:after="0" w:line="240" w:lineRule="auto"/>
        <w:jc w:val="center"/>
        <w:rPr>
          <w:rFonts w:ascii="Arial" w:hAnsi="Arial" w:cs="Arial"/>
          <w:szCs w:val="24"/>
        </w:rPr>
      </w:pPr>
    </w:p>
    <w:p w:rsidR="007538AF" w:rsidRPr="00605AE4" w:rsidRDefault="007538AF" w:rsidP="00912FAE">
      <w:pPr>
        <w:pStyle w:val="NormalText"/>
        <w:spacing w:after="0" w:line="240" w:lineRule="auto"/>
        <w:jc w:val="both"/>
        <w:rPr>
          <w:rFonts w:eastAsia="Times New Roman"/>
          <w:szCs w:val="24"/>
          <w:shd w:val="clear" w:color="auto" w:fill="FFFFFF"/>
        </w:rPr>
      </w:pPr>
      <w:r w:rsidRPr="00605AE4">
        <w:rPr>
          <w:rFonts w:eastAsia="Times New Roman"/>
          <w:szCs w:val="24"/>
          <w:shd w:val="clear" w:color="auto" w:fill="FFFFFF"/>
        </w:rPr>
        <w:t>Clicking the gear wheel on the right of the window shows you the settings</w:t>
      </w:r>
      <w:r w:rsidR="00B66904">
        <w:rPr>
          <w:rFonts w:eastAsia="Times New Roman"/>
          <w:szCs w:val="24"/>
          <w:shd w:val="clear" w:color="auto" w:fill="FFFFFF"/>
        </w:rPr>
        <w:t xml:space="preserve"> as seen in Fig 5</w:t>
      </w:r>
      <w:r>
        <w:rPr>
          <w:rFonts w:eastAsia="Times New Roman"/>
          <w:szCs w:val="24"/>
          <w:shd w:val="clear" w:color="auto" w:fill="FFFFFF"/>
        </w:rPr>
        <w:t>.20</w:t>
      </w:r>
      <w:r w:rsidRPr="00605AE4">
        <w:rPr>
          <w:rFonts w:eastAsia="Times New Roman"/>
          <w:szCs w:val="24"/>
          <w:shd w:val="clear" w:color="auto" w:fill="FFFFFF"/>
        </w:rPr>
        <w:t xml:space="preserve"> for this layer.</w:t>
      </w:r>
    </w:p>
    <w:p w:rsidR="007538AF" w:rsidRDefault="007538AF" w:rsidP="00EA446E">
      <w:pPr>
        <w:pStyle w:val="NormalText"/>
        <w:spacing w:after="0" w:line="240" w:lineRule="auto"/>
        <w:jc w:val="center"/>
        <w:rPr>
          <w:rFonts w:eastAsia="Times New Roman"/>
          <w:szCs w:val="24"/>
          <w:shd w:val="clear" w:color="auto" w:fill="FFFFFF"/>
        </w:rPr>
      </w:pPr>
      <w:r w:rsidRPr="00605AE4">
        <w:rPr>
          <w:rFonts w:eastAsia="Times New Roman"/>
          <w:noProof/>
          <w:szCs w:val="24"/>
          <w:shd w:val="clear" w:color="auto" w:fill="FFFFFF"/>
        </w:rPr>
        <w:drawing>
          <wp:inline distT="0" distB="0" distL="0" distR="0" wp14:anchorId="2BA9E712" wp14:editId="30127701">
            <wp:extent cx="2495550" cy="1143000"/>
            <wp:effectExtent l="0" t="0" r="0" b="0"/>
            <wp:docPr id="40" name="Picture 40" descr="https://docs.unity3d.com/uploads/Main/MecanimAnimationLay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unity3d.com/uploads/Main/MecanimAnimationLayers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95550" cy="1143000"/>
                    </a:xfrm>
                    <a:prstGeom prst="rect">
                      <a:avLst/>
                    </a:prstGeom>
                    <a:noFill/>
                    <a:ln>
                      <a:noFill/>
                    </a:ln>
                  </pic:spPr>
                </pic:pic>
              </a:graphicData>
            </a:graphic>
          </wp:inline>
        </w:drawing>
      </w:r>
    </w:p>
    <w:p w:rsidR="007538AF" w:rsidRDefault="00B66904" w:rsidP="00EA446E">
      <w:pPr>
        <w:pStyle w:val="NormalText"/>
        <w:spacing w:after="0" w:line="240" w:lineRule="auto"/>
        <w:jc w:val="center"/>
        <w:rPr>
          <w:rFonts w:eastAsia="Times New Roman"/>
          <w:szCs w:val="24"/>
          <w:shd w:val="clear" w:color="auto" w:fill="FFFFFF"/>
        </w:rPr>
      </w:pPr>
      <w:r>
        <w:rPr>
          <w:rFonts w:eastAsia="Times New Roman"/>
          <w:b/>
          <w:bCs/>
          <w:szCs w:val="24"/>
          <w:shd w:val="clear" w:color="auto" w:fill="FFFFFF"/>
        </w:rPr>
        <w:t>Figure 5</w:t>
      </w:r>
      <w:r w:rsidR="007538AF" w:rsidRPr="00300DAF">
        <w:rPr>
          <w:rFonts w:eastAsia="Times New Roman"/>
          <w:b/>
          <w:bCs/>
          <w:szCs w:val="24"/>
          <w:shd w:val="clear" w:color="auto" w:fill="FFFFFF"/>
        </w:rPr>
        <w:t>.20</w:t>
      </w:r>
      <w:r w:rsidR="007538AF">
        <w:rPr>
          <w:rFonts w:eastAsia="Times New Roman"/>
          <w:szCs w:val="24"/>
          <w:shd w:val="clear" w:color="auto" w:fill="FFFFFF"/>
        </w:rPr>
        <w:t xml:space="preserve"> Layer Settings</w:t>
      </w:r>
    </w:p>
    <w:p w:rsidR="00084EF7" w:rsidRPr="00605AE4" w:rsidRDefault="00084EF7" w:rsidP="00EA446E">
      <w:pPr>
        <w:pStyle w:val="NormalText"/>
        <w:spacing w:after="0" w:line="240" w:lineRule="auto"/>
        <w:jc w:val="center"/>
        <w:rPr>
          <w:rFonts w:eastAsia="Times New Roman"/>
          <w:szCs w:val="24"/>
          <w:shd w:val="clear" w:color="auto" w:fill="FFFFFF"/>
        </w:rPr>
      </w:pPr>
    </w:p>
    <w:p w:rsidR="007538AF" w:rsidRPr="00605AE4" w:rsidRDefault="007538AF" w:rsidP="00912FAE">
      <w:pPr>
        <w:pStyle w:val="NormalText"/>
        <w:spacing w:after="0" w:line="240" w:lineRule="auto"/>
        <w:jc w:val="both"/>
        <w:rPr>
          <w:rFonts w:eastAsia="Times New Roman"/>
          <w:szCs w:val="24"/>
          <w:shd w:val="clear" w:color="auto" w:fill="FFFFFF"/>
        </w:rPr>
      </w:pPr>
      <w:r w:rsidRPr="00605AE4">
        <w:rPr>
          <w:rFonts w:eastAsia="Times New Roman"/>
          <w:szCs w:val="24"/>
          <w:shd w:val="clear" w:color="auto" w:fill="FFFFFF"/>
        </w:rPr>
        <w:t>On each layer, you can specify the mask (the part of the animated model on which the animation would be applied), and the Blending type. Override means information from other layers will be ignored, while Additive means that the animation will be added on top of previous layers.</w:t>
      </w:r>
    </w:p>
    <w:p w:rsidR="007538AF" w:rsidRPr="00605AE4" w:rsidRDefault="007538AF" w:rsidP="00912FAE">
      <w:pPr>
        <w:pStyle w:val="NormalText"/>
        <w:spacing w:after="0" w:line="240" w:lineRule="auto"/>
        <w:jc w:val="both"/>
        <w:rPr>
          <w:rFonts w:eastAsia="Times New Roman"/>
          <w:szCs w:val="24"/>
          <w:shd w:val="clear" w:color="auto" w:fill="FFFFFF"/>
        </w:rPr>
      </w:pPr>
      <w:r w:rsidRPr="00605AE4">
        <w:rPr>
          <w:rFonts w:eastAsia="Times New Roman"/>
          <w:szCs w:val="24"/>
          <w:shd w:val="clear" w:color="auto" w:fill="FFFFFF"/>
        </w:rPr>
        <w:t>You can add a new layer by pressing the + above the widget.</w:t>
      </w:r>
    </w:p>
    <w:p w:rsidR="00F974FE" w:rsidRDefault="007538AF" w:rsidP="00912FAE">
      <w:pPr>
        <w:pStyle w:val="NormalText"/>
        <w:spacing w:after="0" w:line="240" w:lineRule="auto"/>
        <w:jc w:val="both"/>
        <w:rPr>
          <w:rFonts w:eastAsia="Times New Roman"/>
          <w:szCs w:val="24"/>
          <w:shd w:val="clear" w:color="auto" w:fill="FFFFFF"/>
        </w:rPr>
      </w:pPr>
      <w:r w:rsidRPr="00605AE4">
        <w:rPr>
          <w:rFonts w:eastAsia="Times New Roman"/>
          <w:szCs w:val="24"/>
          <w:shd w:val="clear" w:color="auto" w:fill="FFFFFF"/>
        </w:rPr>
        <w:t>The Mask</w:t>
      </w:r>
      <w:r>
        <w:rPr>
          <w:rFonts w:eastAsia="Times New Roman"/>
          <w:szCs w:val="24"/>
          <w:shd w:val="clear" w:color="auto" w:fill="FFFFFF"/>
        </w:rPr>
        <w:t xml:space="preserve"> </w:t>
      </w:r>
      <w:r w:rsidRPr="00605AE4">
        <w:rPr>
          <w:rFonts w:eastAsia="Times New Roman"/>
          <w:szCs w:val="24"/>
          <w:shd w:val="clear" w:color="auto" w:fill="FFFFFF"/>
        </w:rPr>
        <w:t>property is there to </w:t>
      </w:r>
      <w:hyperlink r:id="rId160" w:history="1">
        <w:r w:rsidRPr="00605AE4">
          <w:rPr>
            <w:rFonts w:eastAsia="Times New Roman"/>
            <w:szCs w:val="24"/>
            <w:shd w:val="clear" w:color="auto" w:fill="FFFFFF"/>
          </w:rPr>
          <w:t>specify the mask used on this layer</w:t>
        </w:r>
      </w:hyperlink>
      <w:r w:rsidRPr="00605AE4">
        <w:rPr>
          <w:rFonts w:eastAsia="Times New Roman"/>
          <w:szCs w:val="24"/>
          <w:shd w:val="clear" w:color="auto" w:fill="FFFFFF"/>
        </w:rPr>
        <w:t>. For example</w:t>
      </w:r>
      <w:r w:rsidR="00F974FE">
        <w:rPr>
          <w:rFonts w:eastAsia="Times New Roman"/>
          <w:szCs w:val="24"/>
          <w:shd w:val="clear" w:color="auto" w:fill="FFFFFF"/>
        </w:rPr>
        <w:t>,</w:t>
      </w:r>
      <w:r w:rsidRPr="00605AE4">
        <w:rPr>
          <w:rFonts w:eastAsia="Times New Roman"/>
          <w:szCs w:val="24"/>
          <w:shd w:val="clear" w:color="auto" w:fill="FFFFFF"/>
        </w:rPr>
        <w:t xml:space="preserve"> if you wanted to play a throwing animation on just the upper body of your model, while having your character also able to walk, run or stand still at the same time, you would use a mask on the layer which plays the throwing animation where the upper body sections are defined</w:t>
      </w:r>
      <w:r>
        <w:rPr>
          <w:rFonts w:eastAsia="Times New Roman"/>
          <w:szCs w:val="24"/>
          <w:shd w:val="clear" w:color="auto" w:fill="FFFFFF"/>
        </w:rPr>
        <w:t xml:space="preserve"> an exampl</w:t>
      </w:r>
      <w:r w:rsidR="00D915C9">
        <w:rPr>
          <w:rFonts w:eastAsia="Times New Roman"/>
          <w:szCs w:val="24"/>
          <w:shd w:val="clear" w:color="auto" w:fill="FFFFFF"/>
        </w:rPr>
        <w:t>e is sh</w:t>
      </w:r>
      <w:r w:rsidR="00B66904">
        <w:rPr>
          <w:rFonts w:eastAsia="Times New Roman"/>
          <w:szCs w:val="24"/>
          <w:shd w:val="clear" w:color="auto" w:fill="FFFFFF"/>
        </w:rPr>
        <w:t>own Fig 5</w:t>
      </w:r>
      <w:r w:rsidR="00F974FE">
        <w:rPr>
          <w:rFonts w:eastAsia="Times New Roman"/>
          <w:szCs w:val="24"/>
          <w:shd w:val="clear" w:color="auto" w:fill="FFFFFF"/>
        </w:rPr>
        <w:t>.21.</w:t>
      </w:r>
    </w:p>
    <w:p w:rsidR="007538AF" w:rsidRDefault="007538AF" w:rsidP="00EA446E">
      <w:pPr>
        <w:pStyle w:val="NormalText"/>
        <w:spacing w:after="0" w:line="240" w:lineRule="auto"/>
        <w:jc w:val="center"/>
        <w:rPr>
          <w:rFonts w:eastAsia="Times New Roman"/>
          <w:szCs w:val="24"/>
          <w:shd w:val="clear" w:color="auto" w:fill="FFFFFF"/>
        </w:rPr>
      </w:pPr>
      <w:r w:rsidRPr="00605AE4">
        <w:rPr>
          <w:rFonts w:eastAsia="Times New Roman"/>
          <w:noProof/>
          <w:szCs w:val="24"/>
          <w:shd w:val="clear" w:color="auto" w:fill="FFFFFF"/>
        </w:rPr>
        <w:drawing>
          <wp:inline distT="0" distB="0" distL="0" distR="0" wp14:anchorId="4F6C368E" wp14:editId="0575D396">
            <wp:extent cx="3604097" cy="1805940"/>
            <wp:effectExtent l="0" t="0" r="0" b="3810"/>
            <wp:docPr id="41" name="Picture 41" descr="https://docs.unity3d.com/uploads/Main/AnimatorMaskOn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unity3d.com/uploads/Main/AnimatorMaskOnLayer.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53765" cy="1830827"/>
                    </a:xfrm>
                    <a:prstGeom prst="rect">
                      <a:avLst/>
                    </a:prstGeom>
                    <a:noFill/>
                    <a:ln>
                      <a:noFill/>
                    </a:ln>
                  </pic:spPr>
                </pic:pic>
              </a:graphicData>
            </a:graphic>
          </wp:inline>
        </w:drawing>
      </w:r>
    </w:p>
    <w:p w:rsidR="007538AF" w:rsidRDefault="00B66904" w:rsidP="00EA446E">
      <w:pPr>
        <w:pStyle w:val="NormalText"/>
        <w:spacing w:after="0" w:line="240" w:lineRule="auto"/>
        <w:jc w:val="center"/>
        <w:rPr>
          <w:rFonts w:eastAsia="Times New Roman"/>
          <w:szCs w:val="24"/>
          <w:shd w:val="clear" w:color="auto" w:fill="FFFFFF"/>
        </w:rPr>
      </w:pPr>
      <w:r>
        <w:rPr>
          <w:rFonts w:eastAsia="Times New Roman"/>
          <w:b/>
          <w:bCs/>
          <w:szCs w:val="24"/>
          <w:shd w:val="clear" w:color="auto" w:fill="FFFFFF"/>
        </w:rPr>
        <w:t>Figure 5</w:t>
      </w:r>
      <w:r w:rsidR="007538AF" w:rsidRPr="00300DAF">
        <w:rPr>
          <w:rFonts w:eastAsia="Times New Roman"/>
          <w:b/>
          <w:bCs/>
          <w:szCs w:val="24"/>
          <w:shd w:val="clear" w:color="auto" w:fill="FFFFFF"/>
        </w:rPr>
        <w:t>.21</w:t>
      </w:r>
      <w:r w:rsidR="007538AF">
        <w:rPr>
          <w:rFonts w:eastAsia="Times New Roman"/>
          <w:szCs w:val="24"/>
          <w:shd w:val="clear" w:color="auto" w:fill="FFFFFF"/>
        </w:rPr>
        <w:t xml:space="preserve"> Controlling Layers</w:t>
      </w:r>
    </w:p>
    <w:p w:rsidR="007538AF" w:rsidRPr="00300DAF" w:rsidRDefault="007538AF" w:rsidP="00912FAE">
      <w:pPr>
        <w:pStyle w:val="NormalText"/>
        <w:spacing w:after="0" w:line="240" w:lineRule="auto"/>
        <w:jc w:val="both"/>
        <w:rPr>
          <w:rFonts w:eastAsia="Times New Roman"/>
          <w:szCs w:val="24"/>
          <w:shd w:val="clear" w:color="auto" w:fill="FFFFFF"/>
        </w:rPr>
      </w:pPr>
      <w:r w:rsidRPr="00605AE4">
        <w:rPr>
          <w:rFonts w:eastAsia="Times New Roman"/>
          <w:szCs w:val="24"/>
          <w:shd w:val="clear" w:color="auto" w:fill="FFFFFF"/>
        </w:rPr>
        <w:t>An ‘M’ symbol is visible in the Layers sidebar to indicate the layer has a mask applied.</w:t>
      </w:r>
    </w:p>
    <w:p w:rsidR="007538AF" w:rsidRPr="003257E1" w:rsidRDefault="007538AF" w:rsidP="00EA446E">
      <w:pPr>
        <w:pStyle w:val="NormalWeb"/>
        <w:spacing w:before="0" w:beforeAutospacing="0" w:after="0" w:afterAutospacing="0"/>
        <w:rPr>
          <w:rFonts w:asciiTheme="majorBidi" w:hAnsiTheme="majorBidi" w:cstheme="majorBidi"/>
        </w:rPr>
      </w:pPr>
    </w:p>
    <w:p w:rsidR="007538AF" w:rsidRDefault="00B66904" w:rsidP="00EA446E">
      <w:pPr>
        <w:pStyle w:val="Heading2"/>
      </w:pPr>
      <w:bookmarkStart w:id="165" w:name="_Toc47269690"/>
      <w:bookmarkStart w:id="166" w:name="_Toc47814360"/>
      <w:r>
        <w:lastRenderedPageBreak/>
        <w:t>5</w:t>
      </w:r>
      <w:r w:rsidR="007538AF" w:rsidRPr="0094479C">
        <w:t>.5.</w:t>
      </w:r>
      <w:r w:rsidR="00F974FE">
        <w:t>3</w:t>
      </w:r>
      <w:r w:rsidR="00F974FE">
        <w:rPr>
          <w:noProof/>
          <w:lang w:val="en-GB"/>
        </w:rPr>
        <w:tab/>
      </w:r>
      <w:r w:rsidR="007538AF">
        <w:t>Animations used in this Project</w:t>
      </w:r>
      <w:bookmarkEnd w:id="165"/>
      <w:bookmarkEnd w:id="166"/>
    </w:p>
    <w:p w:rsidR="007538AF" w:rsidRPr="00300DAF" w:rsidRDefault="007538AF" w:rsidP="00912FAE">
      <w:pPr>
        <w:pStyle w:val="NormalText"/>
        <w:spacing w:after="0" w:line="240" w:lineRule="auto"/>
        <w:jc w:val="both"/>
        <w:rPr>
          <w:bCs/>
        </w:rPr>
      </w:pPr>
      <w:r>
        <w:rPr>
          <w:bCs/>
        </w:rPr>
        <w:t xml:space="preserve">We have two layers in the project, the Base Layer and the Face Layer. </w:t>
      </w:r>
      <w:r w:rsidRPr="00A01417">
        <w:t xml:space="preserve">The </w:t>
      </w:r>
      <w:r w:rsidRPr="00300DAF">
        <w:rPr>
          <w:b/>
          <w:bCs/>
        </w:rPr>
        <w:t>Base layer</w:t>
      </w:r>
      <w:r w:rsidRPr="00A01417">
        <w:t xml:space="preserve"> </w:t>
      </w:r>
      <w:r w:rsidR="00B66904">
        <w:t>shown in Fig 5</w:t>
      </w:r>
      <w:r>
        <w:t xml:space="preserve">.22 </w:t>
      </w:r>
      <w:r w:rsidRPr="00A01417">
        <w:t>is responsible for the body movements of the characters it consists of three states: Idle Sitting, Raise Hand, and Talk.</w:t>
      </w:r>
    </w:p>
    <w:p w:rsidR="007538AF" w:rsidRDefault="007538AF" w:rsidP="00EA446E">
      <w:pPr>
        <w:pStyle w:val="NormalWeb"/>
        <w:spacing w:before="0" w:beforeAutospacing="0" w:after="0" w:afterAutospacing="0"/>
        <w:jc w:val="center"/>
        <w:rPr>
          <w:b/>
          <w:bCs/>
        </w:rPr>
      </w:pPr>
      <w:r>
        <w:rPr>
          <w:noProof/>
        </w:rPr>
        <w:drawing>
          <wp:inline distT="0" distB="0" distL="0" distR="0" wp14:anchorId="1442C77C" wp14:editId="60EB970B">
            <wp:extent cx="5722326" cy="2705100"/>
            <wp:effectExtent l="0" t="0" r="0" b="0"/>
            <wp:docPr id="42" name="Picture 42" descr="fd12b5e6-4c57-417b-beea-8c777f37b7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12b5e6-4c57-417b-beea-8c777f37b7c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57353" cy="2721658"/>
                    </a:xfrm>
                    <a:prstGeom prst="rect">
                      <a:avLst/>
                    </a:prstGeom>
                    <a:noFill/>
                    <a:ln>
                      <a:noFill/>
                    </a:ln>
                  </pic:spPr>
                </pic:pic>
              </a:graphicData>
            </a:graphic>
          </wp:inline>
        </w:drawing>
      </w:r>
    </w:p>
    <w:p w:rsidR="00C43514" w:rsidRDefault="00B66904" w:rsidP="00EA446E">
      <w:pPr>
        <w:pStyle w:val="NormalText"/>
        <w:spacing w:after="0" w:line="240" w:lineRule="auto"/>
        <w:jc w:val="center"/>
      </w:pPr>
      <w:r>
        <w:rPr>
          <w:b/>
          <w:bCs/>
        </w:rPr>
        <w:t>Figure 5</w:t>
      </w:r>
      <w:r w:rsidR="007538AF" w:rsidRPr="00300DAF">
        <w:rPr>
          <w:b/>
          <w:bCs/>
        </w:rPr>
        <w:t>.22</w:t>
      </w:r>
      <w:r w:rsidR="00F974FE">
        <w:t xml:space="preserve"> Base Layer</w:t>
      </w:r>
    </w:p>
    <w:p w:rsidR="00C43514" w:rsidRDefault="007538AF" w:rsidP="00EA446E">
      <w:pPr>
        <w:pStyle w:val="SubSubHeader"/>
        <w:numPr>
          <w:ilvl w:val="0"/>
          <w:numId w:val="29"/>
        </w:numPr>
        <w:spacing w:after="0" w:line="240" w:lineRule="auto"/>
      </w:pPr>
      <w:r>
        <w:t>Idle Sitting</w:t>
      </w:r>
    </w:p>
    <w:p w:rsidR="00C43514" w:rsidRDefault="00C43514" w:rsidP="00912FAE">
      <w:pPr>
        <w:pStyle w:val="NormalWeb"/>
        <w:spacing w:before="0" w:beforeAutospacing="0" w:after="0" w:afterAutospacing="0"/>
        <w:ind w:left="720"/>
        <w:jc w:val="both"/>
      </w:pPr>
      <w:r>
        <w:t xml:space="preserve">Idle sitting is the animation that works for most of the application, where characters are basically sitting in an idle position, the </w:t>
      </w:r>
      <w:proofErr w:type="spellStart"/>
      <w:r>
        <w:t>Mixamo</w:t>
      </w:r>
      <w:proofErr w:type="spellEnd"/>
      <w:r>
        <w:t xml:space="preserve"> animation makes them appear as it they are breathing, and this animation works on all characters unless it is invoked by any other flag that causes it to enter into another state of the state machine.</w:t>
      </w:r>
    </w:p>
    <w:p w:rsidR="00C43514" w:rsidRDefault="00C43514" w:rsidP="00EA446E">
      <w:pPr>
        <w:pStyle w:val="SubSubHeader"/>
        <w:spacing w:after="0" w:line="240" w:lineRule="auto"/>
        <w:ind w:left="720"/>
      </w:pPr>
    </w:p>
    <w:p w:rsidR="007538AF" w:rsidRPr="00300DAF" w:rsidRDefault="007538AF" w:rsidP="00EA446E">
      <w:pPr>
        <w:pStyle w:val="SubSubHeader"/>
        <w:numPr>
          <w:ilvl w:val="0"/>
          <w:numId w:val="29"/>
        </w:numPr>
        <w:spacing w:after="0" w:line="240" w:lineRule="auto"/>
      </w:pPr>
      <w:r>
        <w:t>Raise Hand</w:t>
      </w:r>
    </w:p>
    <w:p w:rsidR="007538AF" w:rsidRDefault="00B66904" w:rsidP="00912FAE">
      <w:pPr>
        <w:pStyle w:val="NormalWeb"/>
        <w:spacing w:before="0" w:beforeAutospacing="0" w:after="0" w:afterAutospacing="0"/>
        <w:ind w:left="720"/>
        <w:jc w:val="both"/>
      </w:pPr>
      <w:r>
        <w:t>This animation in Fig. 5</w:t>
      </w:r>
      <w:r w:rsidR="007538AF">
        <w:t>.23 is invoked if the sit-to-talk flag, which is a Boolean parameter, here the character raises its hand to ask a question.</w:t>
      </w:r>
    </w:p>
    <w:p w:rsidR="007538AF" w:rsidRDefault="007538AF" w:rsidP="00912FAE">
      <w:pPr>
        <w:pStyle w:val="NormalWeb"/>
        <w:spacing w:before="0" w:beforeAutospacing="0" w:after="0" w:afterAutospacing="0"/>
        <w:jc w:val="both"/>
      </w:pPr>
    </w:p>
    <w:p w:rsidR="007538AF" w:rsidRDefault="007538AF" w:rsidP="00EA446E">
      <w:pPr>
        <w:pStyle w:val="NormalWeb"/>
        <w:spacing w:before="0" w:beforeAutospacing="0" w:after="0" w:afterAutospacing="0"/>
        <w:jc w:val="center"/>
      </w:pPr>
      <w:r>
        <w:rPr>
          <w:noProof/>
        </w:rPr>
        <w:drawing>
          <wp:inline distT="0" distB="0" distL="0" distR="0" wp14:anchorId="490E6746" wp14:editId="489CBFF2">
            <wp:extent cx="2288243" cy="2651760"/>
            <wp:effectExtent l="0" t="0" r="0" b="0"/>
            <wp:docPr id="43" name="Picture 43" descr="5cc868b8-1c18-4279-abc1-b1da2089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cc868b8-1c18-4279-abc1-b1da208990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18417" cy="2686728"/>
                    </a:xfrm>
                    <a:prstGeom prst="rect">
                      <a:avLst/>
                    </a:prstGeom>
                    <a:noFill/>
                    <a:ln>
                      <a:noFill/>
                    </a:ln>
                  </pic:spPr>
                </pic:pic>
              </a:graphicData>
            </a:graphic>
          </wp:inline>
        </w:drawing>
      </w:r>
    </w:p>
    <w:p w:rsidR="00992D17" w:rsidRDefault="00B66904" w:rsidP="00084EF7">
      <w:pPr>
        <w:pStyle w:val="NormalWeb"/>
        <w:spacing w:before="0" w:beforeAutospacing="0" w:after="0" w:afterAutospacing="0"/>
        <w:jc w:val="center"/>
      </w:pPr>
      <w:r>
        <w:rPr>
          <w:b/>
          <w:bCs/>
        </w:rPr>
        <w:t>Figure 5</w:t>
      </w:r>
      <w:r w:rsidR="00D915C9">
        <w:rPr>
          <w:b/>
          <w:bCs/>
        </w:rPr>
        <w:t>.</w:t>
      </w:r>
      <w:r w:rsidR="007538AF" w:rsidRPr="00610929">
        <w:rPr>
          <w:b/>
          <w:bCs/>
        </w:rPr>
        <w:t>23</w:t>
      </w:r>
      <w:r w:rsidR="007538AF">
        <w:t xml:space="preserve"> Raise Hand</w:t>
      </w:r>
    </w:p>
    <w:p w:rsidR="007538AF" w:rsidRDefault="007538AF" w:rsidP="00EA446E">
      <w:pPr>
        <w:pStyle w:val="SubSubHeader"/>
        <w:numPr>
          <w:ilvl w:val="0"/>
          <w:numId w:val="29"/>
        </w:numPr>
        <w:spacing w:after="0" w:line="240" w:lineRule="auto"/>
      </w:pPr>
      <w:r>
        <w:lastRenderedPageBreak/>
        <w:t>Talk</w:t>
      </w:r>
    </w:p>
    <w:p w:rsidR="007538AF" w:rsidRPr="0094479C" w:rsidRDefault="007538AF" w:rsidP="00912FAE">
      <w:pPr>
        <w:pStyle w:val="NormalWeb"/>
        <w:spacing w:before="0" w:beforeAutospacing="0" w:after="0" w:afterAutospacing="0"/>
        <w:ind w:left="720"/>
        <w:jc w:val="both"/>
        <w:rPr>
          <w:b/>
          <w:bCs/>
        </w:rPr>
      </w:pPr>
      <w:r>
        <w:t>Th</w:t>
      </w:r>
      <w:r w:rsidR="00B66904">
        <w:t>is animation in Fig 5</w:t>
      </w:r>
      <w:r>
        <w:t>.24 is invoked after the Raise Hand animation is exited, here the character starts imitating talking and asks the question we got from the model.</w:t>
      </w:r>
    </w:p>
    <w:p w:rsidR="007538AF" w:rsidRDefault="007538AF" w:rsidP="00912FAE">
      <w:pPr>
        <w:pStyle w:val="NormalWeb"/>
        <w:spacing w:before="0" w:beforeAutospacing="0" w:after="0" w:afterAutospacing="0"/>
        <w:jc w:val="both"/>
      </w:pPr>
      <w:r>
        <w:tab/>
      </w:r>
    </w:p>
    <w:p w:rsidR="007538AF" w:rsidRDefault="007538AF" w:rsidP="00EA446E">
      <w:pPr>
        <w:tabs>
          <w:tab w:val="left" w:pos="8597"/>
        </w:tabs>
        <w:spacing w:after="0"/>
        <w:jc w:val="center"/>
        <w:rPr>
          <w:rFonts w:ascii="Arial" w:hAnsi="Arial" w:cs="Arial"/>
          <w:sz w:val="28"/>
          <w:szCs w:val="28"/>
        </w:rPr>
      </w:pPr>
      <w:r>
        <w:rPr>
          <w:rFonts w:ascii="Arial" w:hAnsi="Arial" w:cs="Arial"/>
          <w:noProof/>
          <w:sz w:val="28"/>
          <w:szCs w:val="28"/>
        </w:rPr>
        <w:drawing>
          <wp:inline distT="0" distB="0" distL="0" distR="0" wp14:anchorId="407C86BF" wp14:editId="044A3371">
            <wp:extent cx="2057400" cy="2437696"/>
            <wp:effectExtent l="0" t="0" r="0" b="1270"/>
            <wp:docPr id="44" name="Picture 44" descr="203a7bb3-36f6-4dfc-8e06-4c6d80ae0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3a7bb3-36f6-4dfc-8e06-4c6d80ae05bb"/>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1567" cy="2478178"/>
                    </a:xfrm>
                    <a:prstGeom prst="rect">
                      <a:avLst/>
                    </a:prstGeom>
                    <a:noFill/>
                    <a:ln>
                      <a:noFill/>
                    </a:ln>
                  </pic:spPr>
                </pic:pic>
              </a:graphicData>
            </a:graphic>
          </wp:inline>
        </w:drawing>
      </w:r>
    </w:p>
    <w:p w:rsidR="007538AF" w:rsidRDefault="00B66904" w:rsidP="00EA446E">
      <w:pPr>
        <w:pStyle w:val="NormalText"/>
        <w:spacing w:after="0" w:line="240" w:lineRule="auto"/>
        <w:jc w:val="center"/>
      </w:pPr>
      <w:r>
        <w:rPr>
          <w:b/>
          <w:bCs/>
        </w:rPr>
        <w:t>Figure 5</w:t>
      </w:r>
      <w:r w:rsidR="007538AF" w:rsidRPr="00610929">
        <w:rPr>
          <w:b/>
          <w:bCs/>
        </w:rPr>
        <w:t>.24</w:t>
      </w:r>
      <w:r w:rsidR="007538AF">
        <w:t xml:space="preserve"> Talking</w:t>
      </w:r>
    </w:p>
    <w:p w:rsidR="00B66904" w:rsidRDefault="00B66904" w:rsidP="00EA446E">
      <w:pPr>
        <w:pStyle w:val="NormalText"/>
        <w:spacing w:after="0" w:line="240" w:lineRule="auto"/>
        <w:jc w:val="center"/>
      </w:pPr>
    </w:p>
    <w:p w:rsidR="007538AF" w:rsidRDefault="007538AF" w:rsidP="00912FAE">
      <w:pPr>
        <w:pStyle w:val="NormalText"/>
        <w:spacing w:after="0" w:line="240" w:lineRule="auto"/>
        <w:ind w:left="720"/>
        <w:jc w:val="both"/>
      </w:pPr>
      <w:r w:rsidRPr="00A01417">
        <w:t>T</w:t>
      </w:r>
      <w:r>
        <w:t xml:space="preserve">he </w:t>
      </w:r>
      <w:r w:rsidRPr="00610929">
        <w:rPr>
          <w:b/>
          <w:bCs/>
        </w:rPr>
        <w:t>Face layer</w:t>
      </w:r>
      <w:r>
        <w:rPr>
          <w:b/>
          <w:bCs/>
        </w:rPr>
        <w:t xml:space="preserve"> </w:t>
      </w:r>
      <w:r>
        <w:t xml:space="preserve">shown in Fig 5.25 </w:t>
      </w:r>
      <w:r w:rsidRPr="00A01417">
        <w:t xml:space="preserve">is responsible for </w:t>
      </w:r>
      <w:r>
        <w:t>the Facial Expressions</w:t>
      </w:r>
      <w:r w:rsidRPr="00A01417">
        <w:t xml:space="preserve"> of the characters it consists of three states: </w:t>
      </w:r>
      <w:r>
        <w:t>Neutral, Confused, Sad, Happy, and Bored.</w:t>
      </w:r>
    </w:p>
    <w:p w:rsidR="007538AF" w:rsidRDefault="007538AF" w:rsidP="00EA446E">
      <w:pPr>
        <w:pStyle w:val="NormalText"/>
        <w:spacing w:after="0" w:line="240" w:lineRule="auto"/>
        <w:jc w:val="center"/>
      </w:pPr>
      <w:r>
        <w:rPr>
          <w:noProof/>
        </w:rPr>
        <w:drawing>
          <wp:inline distT="0" distB="0" distL="0" distR="0" wp14:anchorId="2DA438AA" wp14:editId="101E9798">
            <wp:extent cx="5351072" cy="3073289"/>
            <wp:effectExtent l="0" t="0" r="2540" b="0"/>
            <wp:docPr id="45" name="Picture 45" descr="9bd8f0a7-cd1c-4540-a249-3fe80251a6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bd8f0a7-cd1c-4540-a249-3fe80251a63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68803" cy="3083473"/>
                    </a:xfrm>
                    <a:prstGeom prst="rect">
                      <a:avLst/>
                    </a:prstGeom>
                    <a:noFill/>
                    <a:ln>
                      <a:noFill/>
                    </a:ln>
                  </pic:spPr>
                </pic:pic>
              </a:graphicData>
            </a:graphic>
          </wp:inline>
        </w:drawing>
      </w:r>
    </w:p>
    <w:p w:rsidR="007538AF" w:rsidRDefault="00B66904" w:rsidP="00EA446E">
      <w:pPr>
        <w:pStyle w:val="NormalText"/>
        <w:spacing w:after="0" w:line="240" w:lineRule="auto"/>
        <w:jc w:val="center"/>
      </w:pPr>
      <w:r>
        <w:rPr>
          <w:b/>
          <w:bCs/>
        </w:rPr>
        <w:t>Figure 5</w:t>
      </w:r>
      <w:r w:rsidR="007538AF" w:rsidRPr="00610929">
        <w:rPr>
          <w:b/>
          <w:bCs/>
        </w:rPr>
        <w:t>.25</w:t>
      </w:r>
      <w:r w:rsidR="007538AF">
        <w:t xml:space="preserve"> Face Layer</w:t>
      </w:r>
    </w:p>
    <w:p w:rsidR="00B66904" w:rsidRDefault="00B66904" w:rsidP="00EA446E">
      <w:pPr>
        <w:pStyle w:val="NormalText"/>
        <w:spacing w:after="0" w:line="240" w:lineRule="auto"/>
        <w:jc w:val="center"/>
      </w:pPr>
    </w:p>
    <w:p w:rsidR="00084EF7" w:rsidRDefault="00084EF7" w:rsidP="00912FAE">
      <w:pPr>
        <w:pStyle w:val="NormalText"/>
        <w:spacing w:after="0" w:line="240" w:lineRule="auto"/>
        <w:jc w:val="both"/>
        <w:rPr>
          <w:bCs/>
        </w:rPr>
      </w:pPr>
    </w:p>
    <w:p w:rsidR="00084EF7" w:rsidRDefault="00084EF7">
      <w:pPr>
        <w:spacing w:line="259" w:lineRule="auto"/>
        <w:rPr>
          <w:rFonts w:eastAsiaTheme="majorEastAsia" w:cstheme="majorBidi"/>
          <w:bCs/>
          <w:szCs w:val="26"/>
        </w:rPr>
      </w:pPr>
      <w:r>
        <w:rPr>
          <w:bCs/>
        </w:rPr>
        <w:br w:type="page"/>
      </w:r>
    </w:p>
    <w:p w:rsidR="00084EF7" w:rsidRDefault="00084EF7" w:rsidP="00912FAE">
      <w:pPr>
        <w:pStyle w:val="NormalText"/>
        <w:spacing w:after="0" w:line="240" w:lineRule="auto"/>
        <w:jc w:val="both"/>
        <w:rPr>
          <w:bCs/>
        </w:rPr>
      </w:pPr>
    </w:p>
    <w:p w:rsidR="007538AF" w:rsidRPr="00084EF7" w:rsidRDefault="007538AF" w:rsidP="00084EF7">
      <w:pPr>
        <w:spacing w:line="259" w:lineRule="auto"/>
        <w:rPr>
          <w:rFonts w:eastAsiaTheme="majorEastAsia" w:cstheme="majorBidi"/>
          <w:bCs/>
          <w:szCs w:val="26"/>
        </w:rPr>
      </w:pPr>
      <w:r>
        <w:rPr>
          <w:bCs/>
        </w:rPr>
        <w:t xml:space="preserve">We transit from these states according to the speech rate, if it is a good rate the </w:t>
      </w:r>
      <w:proofErr w:type="gramStart"/>
      <w:r>
        <w:rPr>
          <w:bCs/>
        </w:rPr>
        <w:t>is</w:t>
      </w:r>
      <w:proofErr w:type="gramEnd"/>
      <w:r>
        <w:rPr>
          <w:bCs/>
        </w:rPr>
        <w:t>-Happy Boolean is set to true and the characte</w:t>
      </w:r>
      <w:r w:rsidR="00B66904">
        <w:rPr>
          <w:bCs/>
        </w:rPr>
        <w:t>r makes a happy face in Fig 5</w:t>
      </w:r>
      <w:r>
        <w:rPr>
          <w:bCs/>
        </w:rPr>
        <w:t>.26 to reflect satisfaction.</w:t>
      </w:r>
    </w:p>
    <w:p w:rsidR="007538AF" w:rsidRDefault="007538AF" w:rsidP="00EA446E">
      <w:pPr>
        <w:pStyle w:val="NormalText"/>
        <w:spacing w:after="0" w:line="240" w:lineRule="auto"/>
        <w:jc w:val="center"/>
        <w:rPr>
          <w:bCs/>
        </w:rPr>
      </w:pPr>
      <w:r>
        <w:rPr>
          <w:bCs/>
          <w:noProof/>
        </w:rPr>
        <w:drawing>
          <wp:inline distT="0" distB="0" distL="0" distR="0" wp14:anchorId="00AA60CA" wp14:editId="234FCC33">
            <wp:extent cx="2540000" cy="2676560"/>
            <wp:effectExtent l="19050" t="19050" r="12700" b="28575"/>
            <wp:docPr id="46" name="Picture 46" descr="6150a682-cd36-405f-bc22-837ae47a20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150a682-cd36-405f-bc22-837ae47a20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65819" cy="2703767"/>
                    </a:xfrm>
                    <a:prstGeom prst="rect">
                      <a:avLst/>
                    </a:prstGeom>
                    <a:noFill/>
                    <a:ln w="12700">
                      <a:solidFill>
                        <a:schemeClr val="tx1"/>
                      </a:solidFill>
                    </a:ln>
                  </pic:spPr>
                </pic:pic>
              </a:graphicData>
            </a:graphic>
          </wp:inline>
        </w:drawing>
      </w:r>
      <w:r>
        <w:rPr>
          <w:bCs/>
        </w:rPr>
        <w:t xml:space="preserve">  </w:t>
      </w:r>
      <w:r>
        <w:rPr>
          <w:bCs/>
          <w:noProof/>
        </w:rPr>
        <w:drawing>
          <wp:inline distT="0" distB="0" distL="0" distR="0" wp14:anchorId="47597773" wp14:editId="4E486196">
            <wp:extent cx="2457450" cy="2692151"/>
            <wp:effectExtent l="19050" t="19050" r="19050" b="13335"/>
            <wp:docPr id="93" name="Picture 93" descr="78151746-c580-48ad-a801-90d5d8819f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8151746-c580-48ad-a801-90d5d8819f4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82239" cy="2719308"/>
                    </a:xfrm>
                    <a:prstGeom prst="rect">
                      <a:avLst/>
                    </a:prstGeom>
                    <a:noFill/>
                    <a:ln w="12700">
                      <a:solidFill>
                        <a:schemeClr val="tx1"/>
                      </a:solidFill>
                    </a:ln>
                  </pic:spPr>
                </pic:pic>
              </a:graphicData>
            </a:graphic>
          </wp:inline>
        </w:drawing>
      </w:r>
    </w:p>
    <w:p w:rsidR="007538AF" w:rsidRDefault="00B66904" w:rsidP="00EA446E">
      <w:pPr>
        <w:pStyle w:val="NormalText"/>
        <w:spacing w:after="0" w:line="240" w:lineRule="auto"/>
        <w:jc w:val="center"/>
        <w:rPr>
          <w:bCs/>
        </w:rPr>
      </w:pPr>
      <w:r>
        <w:rPr>
          <w:b/>
        </w:rPr>
        <w:t>Figure 5</w:t>
      </w:r>
      <w:r w:rsidR="007538AF" w:rsidRPr="00610929">
        <w:rPr>
          <w:b/>
        </w:rPr>
        <w:t>.26</w:t>
      </w:r>
      <w:r w:rsidR="007538AF">
        <w:rPr>
          <w:bCs/>
        </w:rPr>
        <w:t xml:space="preserve"> Happy Faces</w:t>
      </w:r>
    </w:p>
    <w:p w:rsidR="007538AF" w:rsidRDefault="007538AF" w:rsidP="00EA446E">
      <w:pPr>
        <w:pStyle w:val="NormalText"/>
        <w:spacing w:after="0" w:line="240" w:lineRule="auto"/>
        <w:rPr>
          <w:bCs/>
        </w:rPr>
      </w:pPr>
    </w:p>
    <w:p w:rsidR="007538AF" w:rsidRDefault="007538AF" w:rsidP="00912FAE">
      <w:pPr>
        <w:pStyle w:val="NormalText"/>
        <w:spacing w:after="0" w:line="240" w:lineRule="auto"/>
        <w:jc w:val="both"/>
        <w:rPr>
          <w:bCs/>
        </w:rPr>
      </w:pPr>
      <w:r>
        <w:rPr>
          <w:bCs/>
        </w:rPr>
        <w:t xml:space="preserve">But if the speech rate is too slow or too fast the </w:t>
      </w:r>
      <w:proofErr w:type="gramStart"/>
      <w:r>
        <w:rPr>
          <w:bCs/>
        </w:rPr>
        <w:t>is</w:t>
      </w:r>
      <w:proofErr w:type="gramEnd"/>
      <w:r>
        <w:rPr>
          <w:bCs/>
        </w:rPr>
        <w:t>-Sad Boolean is set to true and the facial expressions reflect not b</w:t>
      </w:r>
      <w:r w:rsidR="00B66904">
        <w:rPr>
          <w:bCs/>
        </w:rPr>
        <w:t>eing satisfied as seen in Fig. 5</w:t>
      </w:r>
      <w:r>
        <w:rPr>
          <w:bCs/>
        </w:rPr>
        <w:t>.27.</w:t>
      </w:r>
    </w:p>
    <w:p w:rsidR="00992D17" w:rsidRDefault="00992D17" w:rsidP="00EA446E">
      <w:pPr>
        <w:pStyle w:val="NormalText"/>
        <w:spacing w:after="0" w:line="240" w:lineRule="auto"/>
        <w:rPr>
          <w:bCs/>
        </w:rPr>
      </w:pPr>
    </w:p>
    <w:p w:rsidR="007538AF" w:rsidRDefault="007538AF" w:rsidP="00EA446E">
      <w:pPr>
        <w:pStyle w:val="NormalText"/>
        <w:spacing w:after="0" w:line="240" w:lineRule="auto"/>
        <w:jc w:val="center"/>
        <w:rPr>
          <w:bCs/>
        </w:rPr>
      </w:pPr>
      <w:r>
        <w:rPr>
          <w:bCs/>
          <w:noProof/>
        </w:rPr>
        <w:drawing>
          <wp:inline distT="0" distB="0" distL="0" distR="0" wp14:anchorId="49D4A1BD" wp14:editId="7D4DBF3A">
            <wp:extent cx="2628950" cy="2651760"/>
            <wp:effectExtent l="19050" t="19050" r="19050" b="15240"/>
            <wp:docPr id="94" name="Picture 94" descr="7d1516c8-3969-4c49-a70e-0ed9c1a9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d1516c8-3969-4c49-a70e-0ed9c1a9019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38177" cy="2661067"/>
                    </a:xfrm>
                    <a:prstGeom prst="rect">
                      <a:avLst/>
                    </a:prstGeom>
                    <a:noFill/>
                    <a:ln w="12700">
                      <a:solidFill>
                        <a:schemeClr val="tx1"/>
                      </a:solidFill>
                    </a:ln>
                  </pic:spPr>
                </pic:pic>
              </a:graphicData>
            </a:graphic>
          </wp:inline>
        </w:drawing>
      </w:r>
      <w:r>
        <w:rPr>
          <w:bCs/>
        </w:rPr>
        <w:t xml:space="preserve">  </w:t>
      </w:r>
      <w:r>
        <w:rPr>
          <w:bCs/>
          <w:noProof/>
        </w:rPr>
        <w:drawing>
          <wp:inline distT="0" distB="0" distL="0" distR="0" wp14:anchorId="2AADFFAB" wp14:editId="703616AA">
            <wp:extent cx="2451100" cy="2644767"/>
            <wp:effectExtent l="19050" t="19050" r="25400" b="22860"/>
            <wp:docPr id="47" name="Picture 47" descr="90fccd4b-e2fd-45d8-954a-dc0f5dad41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90fccd4b-e2fd-45d8-954a-dc0f5dad414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55698" cy="2649728"/>
                    </a:xfrm>
                    <a:prstGeom prst="rect">
                      <a:avLst/>
                    </a:prstGeom>
                    <a:noFill/>
                    <a:ln w="12700">
                      <a:solidFill>
                        <a:schemeClr val="tx1"/>
                      </a:solidFill>
                    </a:ln>
                  </pic:spPr>
                </pic:pic>
              </a:graphicData>
            </a:graphic>
          </wp:inline>
        </w:drawing>
      </w:r>
    </w:p>
    <w:p w:rsidR="007538AF" w:rsidRPr="00A01417" w:rsidRDefault="007538AF" w:rsidP="00EA446E">
      <w:pPr>
        <w:pStyle w:val="NormalText"/>
        <w:spacing w:after="0" w:line="240" w:lineRule="auto"/>
        <w:jc w:val="center"/>
        <w:rPr>
          <w:bCs/>
        </w:rPr>
      </w:pPr>
      <w:r w:rsidRPr="00610929">
        <w:rPr>
          <w:b/>
        </w:rPr>
        <w:t>Figur</w:t>
      </w:r>
      <w:r w:rsidR="00B66904">
        <w:rPr>
          <w:b/>
        </w:rPr>
        <w:t>e 5</w:t>
      </w:r>
      <w:r w:rsidRPr="00610929">
        <w:rPr>
          <w:b/>
        </w:rPr>
        <w:t>.27</w:t>
      </w:r>
      <w:r>
        <w:rPr>
          <w:bCs/>
        </w:rPr>
        <w:t xml:space="preserve"> Unsatisfied Faces</w:t>
      </w:r>
    </w:p>
    <w:p w:rsidR="00C43514" w:rsidRPr="007B44F8" w:rsidRDefault="00C43514" w:rsidP="00EA446E">
      <w:pPr>
        <w:pStyle w:val="MainHeader"/>
        <w:spacing w:after="0" w:line="240" w:lineRule="auto"/>
      </w:pPr>
    </w:p>
    <w:p w:rsidR="007538AF" w:rsidRDefault="00B66904" w:rsidP="00EA446E">
      <w:pPr>
        <w:pStyle w:val="Heading1"/>
      </w:pPr>
      <w:bookmarkStart w:id="167" w:name="_Toc47269691"/>
      <w:bookmarkStart w:id="168" w:name="_Toc47814361"/>
      <w:r>
        <w:lastRenderedPageBreak/>
        <w:t>5</w:t>
      </w:r>
      <w:r w:rsidR="00F974FE">
        <w:t>.6</w:t>
      </w:r>
      <w:r w:rsidR="00F974FE">
        <w:rPr>
          <w:noProof/>
          <w:lang w:val="en-GB"/>
        </w:rPr>
        <w:tab/>
      </w:r>
      <w:r w:rsidR="007538AF">
        <w:t>Optimization</w:t>
      </w:r>
      <w:bookmarkEnd w:id="167"/>
      <w:bookmarkEnd w:id="168"/>
      <w:r w:rsidR="007538AF">
        <w:t xml:space="preserve"> </w:t>
      </w:r>
    </w:p>
    <w:p w:rsidR="007538AF" w:rsidRDefault="007538AF" w:rsidP="00912FAE">
      <w:pPr>
        <w:pStyle w:val="NormalText"/>
        <w:spacing w:after="0" w:line="240" w:lineRule="auto"/>
        <w:jc w:val="both"/>
      </w:pPr>
      <w:r>
        <w:t xml:space="preserve">The hall scene is finally complete and filled with characters but it is not optimized at all and it is even </w:t>
      </w:r>
      <w:proofErr w:type="spellStart"/>
      <w:r>
        <w:t>laggy</w:t>
      </w:r>
      <w:proofErr w:type="spellEnd"/>
      <w:r>
        <w:t xml:space="preserve"> with low f</w:t>
      </w:r>
      <w:r w:rsidR="00AF4CF2">
        <w:t>rame late even when run on PC, w</w:t>
      </w:r>
      <w:r>
        <w:t xml:space="preserve">hich means it will only run slower on android devices especially older models. </w:t>
      </w:r>
    </w:p>
    <w:p w:rsidR="007538AF" w:rsidRDefault="007538AF" w:rsidP="00912FAE">
      <w:pPr>
        <w:pStyle w:val="NormalText"/>
        <w:spacing w:after="0" w:line="240" w:lineRule="auto"/>
        <w:jc w:val="both"/>
      </w:pPr>
      <w:r>
        <w:t xml:space="preserve">The reason for this </w:t>
      </w:r>
      <w:proofErr w:type="spellStart"/>
      <w:r>
        <w:t>laggy</w:t>
      </w:r>
      <w:proofErr w:type="spellEnd"/>
      <w:r>
        <w:t xml:space="preserve"> performance because we are making a lot of calls to the GPU card to draw every single object in our scene every single frame, which is consuming and we can reduce those calls greatly with some techniques, which we will disc</w:t>
      </w:r>
      <w:r w:rsidR="00203CFE">
        <w:t>uss in the part of the chapter.</w:t>
      </w:r>
    </w:p>
    <w:p w:rsidR="007538AF" w:rsidRDefault="00B66904" w:rsidP="00EA446E">
      <w:pPr>
        <w:pStyle w:val="Heading2"/>
      </w:pPr>
      <w:bookmarkStart w:id="169" w:name="_Toc47269692"/>
      <w:bookmarkStart w:id="170" w:name="_Toc47814362"/>
      <w:r>
        <w:t>5</w:t>
      </w:r>
      <w:r w:rsidR="00F974FE">
        <w:t>.6.1</w:t>
      </w:r>
      <w:r w:rsidR="00F974FE">
        <w:rPr>
          <w:noProof/>
          <w:lang w:val="en-GB"/>
        </w:rPr>
        <w:tab/>
      </w:r>
      <w:r w:rsidR="007538AF">
        <w:t>Draw Calls</w:t>
      </w:r>
      <w:bookmarkEnd w:id="169"/>
      <w:bookmarkEnd w:id="170"/>
    </w:p>
    <w:p w:rsidR="007538AF" w:rsidRDefault="007538AF" w:rsidP="00320214">
      <w:pPr>
        <w:pStyle w:val="NormalText"/>
        <w:spacing w:after="0" w:line="240" w:lineRule="auto"/>
        <w:jc w:val="both"/>
      </w:pPr>
      <w:r>
        <w:t xml:space="preserve">We have to first analyze what are draw calls and how many of them are too bad or more than what the GPU can handle, </w:t>
      </w:r>
      <w:r w:rsidR="00AF4CF2">
        <w:t>t</w:t>
      </w:r>
      <w:r w:rsidRPr="00965F0D">
        <w:t>o draw a </w:t>
      </w:r>
      <w:proofErr w:type="spellStart"/>
      <w:r w:rsidRPr="00965F0D">
        <w:t>GameObject</w:t>
      </w:r>
      <w:proofErr w:type="spellEnd"/>
      <w:r w:rsidRPr="00965F0D">
        <w:t> on the screen, the engine has to issue a draw call to the graphics API (such as OpenGL or Direct3D). Draw calls are often resource-intensive, with the graphics API doing significant work for every draw call, causing performance overhead on the CPU side. This is mostly caused by the state changes done between the draw calls (such as switching to a different Material), which causes resource-intensive validation and translation steps in the graphics driver.</w:t>
      </w:r>
    </w:p>
    <w:p w:rsidR="007538AF" w:rsidRDefault="007538AF" w:rsidP="00320214">
      <w:pPr>
        <w:pStyle w:val="NormalText"/>
        <w:spacing w:after="0" w:line="240" w:lineRule="auto"/>
        <w:jc w:val="both"/>
      </w:pPr>
      <w:r>
        <w:t xml:space="preserve">Now that we now what is a draw call, it is obvious that we have to reduce their number as much as possible to get a smoother feeling to our application with more than 50-60 fps. On computer devices we can get that frame rate with as many as 1000-2000 draw calls made from Unity, but that is not the case for mobile devices as we are limited to about 120-160 draw calls and that is only available on the newer models of mobile devices which we are targeting currently. </w:t>
      </w:r>
    </w:p>
    <w:p w:rsidR="007538AF" w:rsidRDefault="007538AF" w:rsidP="00320214">
      <w:pPr>
        <w:pStyle w:val="NormalText"/>
        <w:spacing w:after="0" w:line="240" w:lineRule="auto"/>
        <w:jc w:val="both"/>
      </w:pPr>
      <w:r>
        <w:t>The lecture hall now uses about 2200 draw calls, we have to reduce that to be in the range of 120-160 draw calls, and we are going to discuss how to achieve that in the following bits of this section.</w:t>
      </w:r>
    </w:p>
    <w:p w:rsidR="007538AF" w:rsidRDefault="007538AF" w:rsidP="00320214">
      <w:pPr>
        <w:pStyle w:val="NormalText"/>
        <w:spacing w:after="0" w:line="240" w:lineRule="auto"/>
        <w:jc w:val="both"/>
      </w:pPr>
    </w:p>
    <w:p w:rsidR="007538AF" w:rsidRDefault="00B66904" w:rsidP="00EA446E">
      <w:pPr>
        <w:pStyle w:val="Heading2"/>
      </w:pPr>
      <w:bookmarkStart w:id="171" w:name="_Toc47269693"/>
      <w:bookmarkStart w:id="172" w:name="_Toc47814363"/>
      <w:r>
        <w:t>5</w:t>
      </w:r>
      <w:r w:rsidR="00F974FE">
        <w:t>.6.2</w:t>
      </w:r>
      <w:r w:rsidR="00F974FE">
        <w:rPr>
          <w:noProof/>
          <w:lang w:val="en-GB"/>
        </w:rPr>
        <w:tab/>
      </w:r>
      <w:r w:rsidR="007538AF">
        <w:t>Draw Calls Reduction Techniques</w:t>
      </w:r>
      <w:bookmarkEnd w:id="171"/>
      <w:bookmarkEnd w:id="172"/>
    </w:p>
    <w:p w:rsidR="007538AF" w:rsidRDefault="00B66904" w:rsidP="00320214">
      <w:pPr>
        <w:pStyle w:val="NormalText"/>
        <w:spacing w:after="0" w:line="240" w:lineRule="auto"/>
        <w:jc w:val="both"/>
      </w:pPr>
      <w:r>
        <w:t>Fig. 5</w:t>
      </w:r>
      <w:r w:rsidR="007538AF">
        <w:t>.28 shows the current state of the application as seen from stats window in Unity. We can see we have 2216 draw calls and the objects drawn consist of 6.6 million vertices. We have to reduce both the draw calls and number of vertices. The FPS is currently in the range 60-80, but on android, it does not reach 15.</w:t>
      </w:r>
    </w:p>
    <w:p w:rsidR="007538AF" w:rsidRDefault="007538AF" w:rsidP="00EA446E">
      <w:pPr>
        <w:pStyle w:val="NormalText"/>
        <w:spacing w:after="0" w:line="240" w:lineRule="auto"/>
        <w:jc w:val="center"/>
      </w:pPr>
      <w:r>
        <w:rPr>
          <w:noProof/>
        </w:rPr>
        <w:drawing>
          <wp:inline distT="0" distB="0" distL="0" distR="0" wp14:anchorId="661065E7" wp14:editId="1E22295C">
            <wp:extent cx="4722277" cy="2098551"/>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734220" cy="2103858"/>
                    </a:xfrm>
                    <a:prstGeom prst="rect">
                      <a:avLst/>
                    </a:prstGeom>
                    <a:noFill/>
                    <a:ln>
                      <a:noFill/>
                    </a:ln>
                  </pic:spPr>
                </pic:pic>
              </a:graphicData>
            </a:graphic>
          </wp:inline>
        </w:drawing>
      </w:r>
    </w:p>
    <w:p w:rsidR="007538AF" w:rsidRDefault="00B66904" w:rsidP="00EA446E">
      <w:pPr>
        <w:pStyle w:val="NormalText"/>
        <w:spacing w:after="0" w:line="240" w:lineRule="auto"/>
        <w:jc w:val="center"/>
      </w:pPr>
      <w:r>
        <w:rPr>
          <w:b/>
          <w:bCs/>
        </w:rPr>
        <w:t>Figure 5</w:t>
      </w:r>
      <w:r w:rsidR="007538AF" w:rsidRPr="00F25A36">
        <w:rPr>
          <w:b/>
          <w:bCs/>
        </w:rPr>
        <w:t>.</w:t>
      </w:r>
      <w:r w:rsidR="007538AF">
        <w:rPr>
          <w:b/>
          <w:bCs/>
        </w:rPr>
        <w:t>28</w:t>
      </w:r>
      <w:r w:rsidR="007538AF">
        <w:t xml:space="preserve"> Scene Stats</w:t>
      </w:r>
    </w:p>
    <w:p w:rsidR="007538AF" w:rsidRDefault="007538AF" w:rsidP="00320214">
      <w:pPr>
        <w:pStyle w:val="NormalText"/>
        <w:spacing w:after="0" w:line="240" w:lineRule="auto"/>
        <w:jc w:val="both"/>
      </w:pPr>
      <w:r>
        <w:t>Now we begin to explore how to make our application suitable for mobile devices via some simple methods that can reduce the draw calls greatly without affecting the quality too much.</w:t>
      </w:r>
    </w:p>
    <w:p w:rsidR="00084EF7" w:rsidRDefault="00084EF7" w:rsidP="00320214">
      <w:pPr>
        <w:pStyle w:val="NormalText"/>
        <w:spacing w:after="0" w:line="240" w:lineRule="auto"/>
        <w:jc w:val="both"/>
      </w:pPr>
    </w:p>
    <w:p w:rsidR="00084EF7" w:rsidRDefault="00084EF7" w:rsidP="00320214">
      <w:pPr>
        <w:pStyle w:val="NormalText"/>
        <w:spacing w:after="0" w:line="240" w:lineRule="auto"/>
        <w:jc w:val="both"/>
      </w:pPr>
    </w:p>
    <w:p w:rsidR="00AF4CF2" w:rsidRPr="00AF4CF2" w:rsidRDefault="007538AF" w:rsidP="00EA446E">
      <w:pPr>
        <w:pStyle w:val="NormalText"/>
        <w:numPr>
          <w:ilvl w:val="0"/>
          <w:numId w:val="26"/>
        </w:numPr>
        <w:spacing w:after="0" w:line="240" w:lineRule="auto"/>
      </w:pPr>
      <w:r w:rsidRPr="00ED30D3">
        <w:rPr>
          <w:b/>
          <w:bCs/>
        </w:rPr>
        <w:lastRenderedPageBreak/>
        <w:t>Camera</w:t>
      </w:r>
    </w:p>
    <w:p w:rsidR="007538AF" w:rsidRDefault="007538AF" w:rsidP="00320214">
      <w:pPr>
        <w:pStyle w:val="NormalText"/>
        <w:spacing w:after="0" w:line="240" w:lineRule="auto"/>
        <w:ind w:left="720"/>
        <w:jc w:val="both"/>
      </w:pPr>
      <w:r>
        <w:t>The camera control</w:t>
      </w:r>
      <w:r w:rsidR="00AF4CF2">
        <w:t>s</w:t>
      </w:r>
      <w:r>
        <w:t xml:space="preserve"> the quality of the drawn images so we can reduce that quality a bit since the mobile devices are usually so small so it won’t aff</w:t>
      </w:r>
      <w:r w:rsidR="00B66904">
        <w:t>ect the quality that much. Fig 5</w:t>
      </w:r>
      <w:r>
        <w:t>.29 shows the camera settings and how we can choose a different rendering path.</w:t>
      </w:r>
    </w:p>
    <w:p w:rsidR="007538AF" w:rsidRDefault="007538AF" w:rsidP="00EA446E">
      <w:pPr>
        <w:pStyle w:val="NormalText"/>
        <w:spacing w:after="0" w:line="240" w:lineRule="auto"/>
        <w:jc w:val="center"/>
        <w:rPr>
          <w:szCs w:val="24"/>
        </w:rPr>
      </w:pPr>
      <w:r>
        <w:rPr>
          <w:noProof/>
          <w:szCs w:val="24"/>
        </w:rPr>
        <w:drawing>
          <wp:inline distT="0" distB="0" distL="0" distR="0" wp14:anchorId="1F996B1E" wp14:editId="5BAF1651">
            <wp:extent cx="2398314" cy="320966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08988" cy="3223955"/>
                    </a:xfrm>
                    <a:prstGeom prst="rect">
                      <a:avLst/>
                    </a:prstGeom>
                    <a:noFill/>
                    <a:ln>
                      <a:noFill/>
                    </a:ln>
                  </pic:spPr>
                </pic:pic>
              </a:graphicData>
            </a:graphic>
          </wp:inline>
        </w:drawing>
      </w:r>
      <w:r>
        <w:rPr>
          <w:szCs w:val="24"/>
        </w:rPr>
        <w:t xml:space="preserve">     </w:t>
      </w:r>
      <w:r w:rsidRPr="0023528E">
        <w:rPr>
          <w:noProof/>
        </w:rPr>
        <w:drawing>
          <wp:inline distT="0" distB="0" distL="0" distR="0" wp14:anchorId="66F81902" wp14:editId="56E45E08">
            <wp:extent cx="2399030" cy="3230815"/>
            <wp:effectExtent l="0" t="0" r="127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89869" cy="3353150"/>
                    </a:xfrm>
                    <a:prstGeom prst="rect">
                      <a:avLst/>
                    </a:prstGeom>
                    <a:noFill/>
                    <a:ln>
                      <a:noFill/>
                    </a:ln>
                  </pic:spPr>
                </pic:pic>
              </a:graphicData>
            </a:graphic>
          </wp:inline>
        </w:drawing>
      </w:r>
    </w:p>
    <w:p w:rsidR="007538AF" w:rsidRPr="0023528E" w:rsidRDefault="007538AF" w:rsidP="00EA446E">
      <w:pPr>
        <w:pStyle w:val="NormalText"/>
        <w:spacing w:after="0" w:line="240" w:lineRule="auto"/>
        <w:rPr>
          <w:b/>
          <w:bCs/>
          <w:szCs w:val="24"/>
        </w:rPr>
      </w:pPr>
      <w:r>
        <w:rPr>
          <w:b/>
          <w:bCs/>
          <w:szCs w:val="24"/>
        </w:rPr>
        <w:t xml:space="preserve">         </w:t>
      </w:r>
      <w:r w:rsidR="00B66904">
        <w:rPr>
          <w:b/>
          <w:bCs/>
          <w:szCs w:val="24"/>
        </w:rPr>
        <w:t>Figure 5</w:t>
      </w:r>
      <w:r w:rsidRPr="0023528E">
        <w:rPr>
          <w:b/>
          <w:bCs/>
          <w:szCs w:val="24"/>
        </w:rPr>
        <w:t>.</w:t>
      </w:r>
      <w:r>
        <w:rPr>
          <w:b/>
          <w:bCs/>
          <w:szCs w:val="24"/>
        </w:rPr>
        <w:t>29</w:t>
      </w:r>
      <w:r>
        <w:rPr>
          <w:szCs w:val="24"/>
        </w:rPr>
        <w:t xml:space="preserve"> Camera Rendering Path                 </w:t>
      </w:r>
      <w:r w:rsidR="00B66904">
        <w:rPr>
          <w:b/>
          <w:bCs/>
        </w:rPr>
        <w:t>Figure 5</w:t>
      </w:r>
      <w:r w:rsidRPr="0023528E">
        <w:rPr>
          <w:b/>
          <w:bCs/>
        </w:rPr>
        <w:t>.</w:t>
      </w:r>
      <w:r>
        <w:rPr>
          <w:b/>
          <w:bCs/>
        </w:rPr>
        <w:t>30</w:t>
      </w:r>
      <w:r>
        <w:t xml:space="preserve"> Camera Sensor Size</w:t>
      </w:r>
    </w:p>
    <w:p w:rsidR="007538AF" w:rsidRDefault="007538AF" w:rsidP="00320214">
      <w:pPr>
        <w:pStyle w:val="NormalText"/>
        <w:spacing w:after="0" w:line="240" w:lineRule="auto"/>
        <w:ind w:left="720"/>
        <w:jc w:val="both"/>
      </w:pPr>
      <w:r>
        <w:t>The camera angle controls how much we see so if we can reduce the angle and cover some object this means we can remove those objects from our draw calls. We can modify this setting in the</w:t>
      </w:r>
      <w:r w:rsidR="00B66904">
        <w:t xml:space="preserve"> camera settings shown in Fig. 5</w:t>
      </w:r>
      <w:r>
        <w:t>.30.</w:t>
      </w:r>
    </w:p>
    <w:p w:rsidR="007538AF" w:rsidRDefault="00B66904" w:rsidP="00320214">
      <w:pPr>
        <w:pStyle w:val="NormalText"/>
        <w:spacing w:after="0" w:line="240" w:lineRule="auto"/>
        <w:ind w:left="720"/>
        <w:jc w:val="both"/>
      </w:pPr>
      <w:r>
        <w:t>Fig. 5</w:t>
      </w:r>
      <w:r w:rsidR="007538AF">
        <w:t>.31 shows the new stats we achieved after modifying the previous settings and we are already off to a great start.</w:t>
      </w:r>
    </w:p>
    <w:p w:rsidR="007538AF" w:rsidRDefault="007538AF" w:rsidP="00EA446E">
      <w:pPr>
        <w:pStyle w:val="NormalText"/>
        <w:spacing w:after="0" w:line="240" w:lineRule="auto"/>
        <w:jc w:val="center"/>
      </w:pPr>
      <w:r>
        <w:rPr>
          <w:noProof/>
        </w:rPr>
        <w:drawing>
          <wp:inline distT="0" distB="0" distL="0" distR="0" wp14:anchorId="11F83FDC" wp14:editId="7BB6A46C">
            <wp:extent cx="3124545" cy="209684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34313" cy="2103398"/>
                    </a:xfrm>
                    <a:prstGeom prst="rect">
                      <a:avLst/>
                    </a:prstGeom>
                  </pic:spPr>
                </pic:pic>
              </a:graphicData>
            </a:graphic>
          </wp:inline>
        </w:drawing>
      </w:r>
    </w:p>
    <w:p w:rsidR="007538AF" w:rsidRDefault="007D4FDF" w:rsidP="00EA446E">
      <w:pPr>
        <w:pStyle w:val="NormalText"/>
        <w:spacing w:after="0" w:line="240" w:lineRule="auto"/>
        <w:jc w:val="center"/>
      </w:pPr>
      <w:r>
        <w:rPr>
          <w:b/>
          <w:bCs/>
        </w:rPr>
        <w:t>Figure 5</w:t>
      </w:r>
      <w:r w:rsidR="007538AF" w:rsidRPr="0023528E">
        <w:rPr>
          <w:b/>
          <w:bCs/>
        </w:rPr>
        <w:t>.</w:t>
      </w:r>
      <w:r w:rsidR="007538AF">
        <w:rPr>
          <w:b/>
          <w:bCs/>
        </w:rPr>
        <w:t>31</w:t>
      </w:r>
      <w:r w:rsidR="007538AF">
        <w:t xml:space="preserve"> Modified Stats</w:t>
      </w:r>
    </w:p>
    <w:p w:rsidR="007538AF" w:rsidRDefault="007538AF" w:rsidP="00EA446E">
      <w:pPr>
        <w:pStyle w:val="NormalText"/>
        <w:spacing w:after="0" w:line="240" w:lineRule="auto"/>
      </w:pPr>
    </w:p>
    <w:p w:rsidR="00F974FE" w:rsidRDefault="00F974FE" w:rsidP="00EA446E">
      <w:pPr>
        <w:pStyle w:val="NormalText"/>
        <w:spacing w:after="0" w:line="240" w:lineRule="auto"/>
      </w:pPr>
    </w:p>
    <w:p w:rsidR="00084EF7" w:rsidRDefault="00084EF7" w:rsidP="00EA446E">
      <w:pPr>
        <w:pStyle w:val="NormalText"/>
        <w:spacing w:after="0" w:line="240" w:lineRule="auto"/>
      </w:pPr>
    </w:p>
    <w:p w:rsidR="00084EF7" w:rsidRDefault="00084EF7" w:rsidP="00EA446E">
      <w:pPr>
        <w:pStyle w:val="NormalText"/>
        <w:spacing w:after="0" w:line="240" w:lineRule="auto"/>
      </w:pPr>
    </w:p>
    <w:p w:rsidR="00F974FE" w:rsidRDefault="00F974FE" w:rsidP="00EA446E">
      <w:pPr>
        <w:pStyle w:val="NormalText"/>
        <w:spacing w:after="0" w:line="240" w:lineRule="auto"/>
      </w:pPr>
    </w:p>
    <w:p w:rsidR="00AF4CF2" w:rsidRDefault="007538AF" w:rsidP="00EA446E">
      <w:pPr>
        <w:pStyle w:val="NormalText"/>
        <w:numPr>
          <w:ilvl w:val="0"/>
          <w:numId w:val="26"/>
        </w:numPr>
        <w:spacing w:after="0" w:line="240" w:lineRule="auto"/>
      </w:pPr>
      <w:r w:rsidRPr="00071B5E">
        <w:rPr>
          <w:b/>
          <w:bCs/>
        </w:rPr>
        <w:lastRenderedPageBreak/>
        <w:t>Static Objects</w:t>
      </w:r>
    </w:p>
    <w:p w:rsidR="007538AF" w:rsidRDefault="007538AF" w:rsidP="00320214">
      <w:pPr>
        <w:pStyle w:val="NormalText"/>
        <w:spacing w:after="0" w:line="240" w:lineRule="auto"/>
        <w:ind w:left="720"/>
        <w:jc w:val="both"/>
      </w:pPr>
      <w:r>
        <w:t xml:space="preserve">Each object is responsible for a draw call but the scene is static meaning </w:t>
      </w:r>
      <w:r w:rsidR="00AF4CF2">
        <w:t>that no object in it changes it</w:t>
      </w:r>
      <w:r>
        <w:t>s position as time passes. We can take advantage of that by marking the scene objects as static – except characters – in th</w:t>
      </w:r>
      <w:r w:rsidR="007D4FDF">
        <w:t>e object settings shown in Fig 5</w:t>
      </w:r>
      <w:r>
        <w:t>.32 to minimize draw calls. If an object is marked as static it’s properties get calculated and drawn only once as we always know it’s position.</w:t>
      </w:r>
    </w:p>
    <w:p w:rsidR="007538AF" w:rsidRDefault="007538AF" w:rsidP="00EA446E">
      <w:pPr>
        <w:pStyle w:val="NormalText"/>
        <w:spacing w:after="0" w:line="240" w:lineRule="auto"/>
        <w:jc w:val="center"/>
      </w:pPr>
      <w:r>
        <w:rPr>
          <w:noProof/>
        </w:rPr>
        <w:drawing>
          <wp:inline distT="0" distB="0" distL="0" distR="0" wp14:anchorId="28CECAB5" wp14:editId="204344D1">
            <wp:extent cx="2810510" cy="73025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10510" cy="730250"/>
                    </a:xfrm>
                    <a:prstGeom prst="rect">
                      <a:avLst/>
                    </a:prstGeom>
                    <a:noFill/>
                    <a:ln>
                      <a:noFill/>
                    </a:ln>
                  </pic:spPr>
                </pic:pic>
              </a:graphicData>
            </a:graphic>
          </wp:inline>
        </w:drawing>
      </w:r>
    </w:p>
    <w:p w:rsidR="007538AF" w:rsidRDefault="007538AF" w:rsidP="00EA446E">
      <w:pPr>
        <w:pStyle w:val="NormalText"/>
        <w:spacing w:after="0" w:line="240" w:lineRule="auto"/>
        <w:jc w:val="center"/>
      </w:pPr>
      <w:r w:rsidRPr="00C16F33">
        <w:rPr>
          <w:b/>
          <w:bCs/>
        </w:rPr>
        <w:t>Figu</w:t>
      </w:r>
      <w:r w:rsidR="007D4FDF">
        <w:rPr>
          <w:b/>
          <w:bCs/>
        </w:rPr>
        <w:t>re 5</w:t>
      </w:r>
      <w:r w:rsidRPr="00C16F33">
        <w:rPr>
          <w:b/>
          <w:bCs/>
        </w:rPr>
        <w:t>.</w:t>
      </w:r>
      <w:r>
        <w:rPr>
          <w:b/>
          <w:bCs/>
        </w:rPr>
        <w:t xml:space="preserve">32 </w:t>
      </w:r>
      <w:r w:rsidRPr="00C16F33">
        <w:t>Static Object</w:t>
      </w:r>
    </w:p>
    <w:p w:rsidR="00AF4CF2" w:rsidRPr="00AF4CF2" w:rsidRDefault="007538AF" w:rsidP="00EA446E">
      <w:pPr>
        <w:pStyle w:val="NormalText"/>
        <w:numPr>
          <w:ilvl w:val="0"/>
          <w:numId w:val="26"/>
        </w:numPr>
        <w:spacing w:after="0" w:line="240" w:lineRule="auto"/>
      </w:pPr>
      <w:r>
        <w:rPr>
          <w:b/>
          <w:bCs/>
        </w:rPr>
        <w:t>Mesh Combining</w:t>
      </w:r>
    </w:p>
    <w:p w:rsidR="007538AF" w:rsidRDefault="007538AF" w:rsidP="00320214">
      <w:pPr>
        <w:pStyle w:val="NormalText"/>
        <w:spacing w:after="0" w:line="240" w:lineRule="auto"/>
        <w:ind w:left="720"/>
        <w:jc w:val="both"/>
      </w:pPr>
      <w:r>
        <w:t xml:space="preserve">As we mentioned before every object get a draw call but some objects are identical to each other like the chairs, walls and others. We can take advantage of that and combine those objects or combine </w:t>
      </w:r>
      <w:proofErr w:type="gramStart"/>
      <w:r>
        <w:t>their</w:t>
      </w:r>
      <w:proofErr w:type="gramEnd"/>
      <w:r>
        <w:t xml:space="preserve"> meshes to have them be drawn as a single object at run time. </w:t>
      </w:r>
    </w:p>
    <w:p w:rsidR="00320214" w:rsidRDefault="00320214" w:rsidP="00320214">
      <w:pPr>
        <w:pStyle w:val="NormalText"/>
        <w:spacing w:after="0" w:line="240" w:lineRule="auto"/>
        <w:ind w:left="720"/>
        <w:jc w:val="both"/>
      </w:pPr>
    </w:p>
    <w:p w:rsidR="007538AF" w:rsidRDefault="007538AF" w:rsidP="00320214">
      <w:pPr>
        <w:pStyle w:val="NormalText"/>
        <w:spacing w:after="0" w:line="240" w:lineRule="auto"/>
        <w:jc w:val="both"/>
      </w:pPr>
      <w:r>
        <w:t>The idea discussed above can be achieved in two ways. The first is to design the object as a single item but that is not always possible and hard to achieve. The second method is easier and achieved through a</w:t>
      </w:r>
      <w:r w:rsidR="007D4FDF">
        <w:t xml:space="preserve"> simple script shown in Fig. 5</w:t>
      </w:r>
      <w:r>
        <w:t xml:space="preserve">.33. </w:t>
      </w:r>
    </w:p>
    <w:p w:rsidR="00320214" w:rsidRDefault="00320214" w:rsidP="00320214">
      <w:pPr>
        <w:pStyle w:val="NormalText"/>
        <w:spacing w:after="0" w:line="240" w:lineRule="auto"/>
        <w:jc w:val="both"/>
      </w:pPr>
    </w:p>
    <w:p w:rsidR="007538AF" w:rsidRDefault="007538AF" w:rsidP="00EA446E">
      <w:pPr>
        <w:pStyle w:val="NormalText"/>
        <w:spacing w:after="0" w:line="240" w:lineRule="auto"/>
        <w:jc w:val="center"/>
      </w:pPr>
      <w:r>
        <w:rPr>
          <w:noProof/>
        </w:rPr>
        <w:drawing>
          <wp:inline distT="0" distB="0" distL="0" distR="0" wp14:anchorId="4FB3CF34" wp14:editId="4020F075">
            <wp:extent cx="4569515" cy="2994179"/>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89099" cy="3007012"/>
                    </a:xfrm>
                    <a:prstGeom prst="rect">
                      <a:avLst/>
                    </a:prstGeom>
                  </pic:spPr>
                </pic:pic>
              </a:graphicData>
            </a:graphic>
          </wp:inline>
        </w:drawing>
      </w:r>
    </w:p>
    <w:p w:rsidR="007538AF" w:rsidRDefault="007D4FDF" w:rsidP="00EA446E">
      <w:pPr>
        <w:pStyle w:val="NormalText"/>
        <w:spacing w:after="0" w:line="240" w:lineRule="auto"/>
        <w:jc w:val="center"/>
      </w:pPr>
      <w:r>
        <w:rPr>
          <w:b/>
          <w:bCs/>
        </w:rPr>
        <w:t>Figure 5</w:t>
      </w:r>
      <w:r w:rsidR="007538AF" w:rsidRPr="004E3639">
        <w:rPr>
          <w:b/>
          <w:bCs/>
        </w:rPr>
        <w:t>.</w:t>
      </w:r>
      <w:r w:rsidR="007538AF">
        <w:rPr>
          <w:b/>
          <w:bCs/>
        </w:rPr>
        <w:t>33</w:t>
      </w:r>
      <w:r w:rsidR="007538AF">
        <w:t xml:space="preserve"> Mesh Combining Script</w:t>
      </w:r>
    </w:p>
    <w:p w:rsidR="007538AF" w:rsidRDefault="007538AF" w:rsidP="00320214">
      <w:pPr>
        <w:pStyle w:val="NormalText"/>
        <w:spacing w:after="0" w:line="240" w:lineRule="auto"/>
        <w:jc w:val="both"/>
      </w:pPr>
      <w:r>
        <w:t>The main advantage of this script is that if we 1000 identical objects they would cause 1000 draw calls but if we combine them they would all require only a single draw call.</w:t>
      </w:r>
    </w:p>
    <w:p w:rsidR="007538AF" w:rsidRDefault="007538AF" w:rsidP="00320214">
      <w:pPr>
        <w:pStyle w:val="NormalText"/>
        <w:spacing w:after="0" w:line="240" w:lineRule="auto"/>
        <w:jc w:val="both"/>
      </w:pPr>
    </w:p>
    <w:p w:rsidR="007538AF" w:rsidRDefault="007538AF" w:rsidP="00EA446E">
      <w:pPr>
        <w:pStyle w:val="NormalText"/>
        <w:spacing w:after="0" w:line="240" w:lineRule="auto"/>
      </w:pPr>
    </w:p>
    <w:p w:rsidR="007538AF" w:rsidRDefault="007538AF" w:rsidP="00EA446E">
      <w:pPr>
        <w:pStyle w:val="SubSubHeader"/>
        <w:numPr>
          <w:ilvl w:val="0"/>
          <w:numId w:val="26"/>
        </w:numPr>
        <w:spacing w:after="0" w:line="240" w:lineRule="auto"/>
      </w:pPr>
      <w:r>
        <w:t>Mesh Simplification</w:t>
      </w:r>
    </w:p>
    <w:p w:rsidR="007538AF" w:rsidRDefault="007538AF" w:rsidP="00320214">
      <w:pPr>
        <w:pStyle w:val="NormalText"/>
        <w:spacing w:after="0" w:line="240" w:lineRule="auto"/>
        <w:ind w:left="720"/>
        <w:jc w:val="both"/>
      </w:pPr>
      <w:r w:rsidRPr="007F4AB1">
        <w:t>Surface mesh simplification is the process of reducing the number of faces used in a surface mesh while keeping the overall shape, volume and boundaries preserved as much as possible.</w:t>
      </w:r>
      <w:r>
        <w:t xml:space="preserve"> Although it does not decrease draw calls count but i</w:t>
      </w:r>
      <w:r w:rsidR="00AF4CF2">
        <w:t>t does have</w:t>
      </w:r>
      <w:r>
        <w:t xml:space="preserve"> two features it </w:t>
      </w:r>
      <w:r>
        <w:lastRenderedPageBreak/>
        <w:t>simplifies the amount of work done in a draw call since the mesh is simpler than it was. The second and more important feature is that Unity cannot combine meshes with more than 64,000 Vertices so sometimes mesh simplification is a necessary step</w:t>
      </w:r>
      <w:r w:rsidR="007D4FDF">
        <w:t xml:space="preserve"> before combining meshes. Fig. 5</w:t>
      </w:r>
      <w:r>
        <w:t xml:space="preserve">.34 shows a package called “Mesh Simplify” and the settings as it reduces a mesh and the percentage of vertices we want to keep of the original mesh. </w:t>
      </w:r>
    </w:p>
    <w:p w:rsidR="007538AF" w:rsidRDefault="007538AF" w:rsidP="00EA446E">
      <w:pPr>
        <w:pStyle w:val="NormalText"/>
        <w:spacing w:after="0" w:line="240" w:lineRule="auto"/>
        <w:jc w:val="center"/>
      </w:pPr>
      <w:r>
        <w:rPr>
          <w:noProof/>
        </w:rPr>
        <w:drawing>
          <wp:inline distT="0" distB="0" distL="0" distR="0" wp14:anchorId="4AB587ED" wp14:editId="312C7D9E">
            <wp:extent cx="5240879" cy="312043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44420" cy="3122545"/>
                    </a:xfrm>
                    <a:prstGeom prst="rect">
                      <a:avLst/>
                    </a:prstGeom>
                  </pic:spPr>
                </pic:pic>
              </a:graphicData>
            </a:graphic>
          </wp:inline>
        </w:drawing>
      </w:r>
    </w:p>
    <w:p w:rsidR="007538AF" w:rsidRDefault="007D4FDF" w:rsidP="00EA446E">
      <w:pPr>
        <w:pStyle w:val="NormalText"/>
        <w:spacing w:after="0" w:line="240" w:lineRule="auto"/>
        <w:jc w:val="center"/>
      </w:pPr>
      <w:r>
        <w:rPr>
          <w:b/>
          <w:bCs/>
        </w:rPr>
        <w:t>Figure 5</w:t>
      </w:r>
      <w:r w:rsidR="007538AF">
        <w:rPr>
          <w:b/>
          <w:bCs/>
        </w:rPr>
        <w:t>.34</w:t>
      </w:r>
      <w:r w:rsidR="007538AF">
        <w:t xml:space="preserve"> Mesh Simplify Features</w:t>
      </w:r>
    </w:p>
    <w:p w:rsidR="007538AF" w:rsidRDefault="007538AF" w:rsidP="00EA446E">
      <w:pPr>
        <w:pStyle w:val="SubSubHeader"/>
        <w:numPr>
          <w:ilvl w:val="0"/>
          <w:numId w:val="26"/>
        </w:numPr>
        <w:spacing w:after="0" w:line="240" w:lineRule="auto"/>
      </w:pPr>
      <w:r>
        <w:t>Materials</w:t>
      </w:r>
    </w:p>
    <w:p w:rsidR="007538AF" w:rsidRDefault="007538AF" w:rsidP="00320214">
      <w:pPr>
        <w:pStyle w:val="NormalText"/>
        <w:spacing w:after="0" w:line="240" w:lineRule="auto"/>
        <w:ind w:left="720"/>
        <w:jc w:val="both"/>
      </w:pPr>
      <w:r>
        <w:t>Similar to static objects we can allow GPU to make an instance of that material and use it one time to draw all the objects in the scene that use this material all in a single swoop. This is done by enabling GPU instancing in mate</w:t>
      </w:r>
      <w:r w:rsidR="007D4FDF">
        <w:t>rials settings shown in figure 5</w:t>
      </w:r>
      <w:r>
        <w:t>.35.</w:t>
      </w:r>
    </w:p>
    <w:p w:rsidR="007538AF" w:rsidRDefault="007538AF" w:rsidP="00EA446E">
      <w:pPr>
        <w:pStyle w:val="NormalText"/>
        <w:spacing w:after="0" w:line="240" w:lineRule="auto"/>
        <w:jc w:val="center"/>
      </w:pPr>
      <w:r>
        <w:rPr>
          <w:noProof/>
        </w:rPr>
        <w:drawing>
          <wp:inline distT="0" distB="0" distL="0" distR="0" wp14:anchorId="12DBED2B" wp14:editId="1A264B23">
            <wp:extent cx="2428875" cy="885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28875" cy="885825"/>
                    </a:xfrm>
                    <a:prstGeom prst="rect">
                      <a:avLst/>
                    </a:prstGeom>
                  </pic:spPr>
                </pic:pic>
              </a:graphicData>
            </a:graphic>
          </wp:inline>
        </w:drawing>
      </w:r>
    </w:p>
    <w:p w:rsidR="007538AF" w:rsidRDefault="007538AF" w:rsidP="00EA446E">
      <w:pPr>
        <w:pStyle w:val="NormalText"/>
        <w:spacing w:after="0" w:line="240" w:lineRule="auto"/>
        <w:jc w:val="center"/>
      </w:pPr>
      <w:r w:rsidRPr="007B44F8">
        <w:rPr>
          <w:b/>
          <w:bCs/>
        </w:rPr>
        <w:t>F</w:t>
      </w:r>
      <w:r w:rsidR="007D4FDF">
        <w:rPr>
          <w:b/>
          <w:bCs/>
        </w:rPr>
        <w:t>igure 5</w:t>
      </w:r>
      <w:r w:rsidRPr="007B44F8">
        <w:rPr>
          <w:b/>
          <w:bCs/>
        </w:rPr>
        <w:t>.</w:t>
      </w:r>
      <w:r>
        <w:rPr>
          <w:b/>
          <w:bCs/>
        </w:rPr>
        <w:t>35</w:t>
      </w:r>
      <w:r>
        <w:t xml:space="preserve"> GPU Instancing</w:t>
      </w:r>
    </w:p>
    <w:p w:rsidR="007538AF" w:rsidRDefault="007538AF" w:rsidP="00320214">
      <w:pPr>
        <w:pStyle w:val="NormalText"/>
        <w:spacing w:after="0" w:line="240" w:lineRule="auto"/>
        <w:ind w:left="720"/>
        <w:jc w:val="both"/>
      </w:pPr>
      <w:r>
        <w:t xml:space="preserve">Another enhancement that we can do is choose a suitable </w:t>
      </w:r>
      <w:proofErr w:type="spellStart"/>
      <w:r>
        <w:t>shader</w:t>
      </w:r>
      <w:proofErr w:type="spellEnd"/>
      <w:r>
        <w:t xml:space="preserve"> type</w:t>
      </w:r>
      <w:r w:rsidRPr="007B44F8">
        <w:t xml:space="preserve">. </w:t>
      </w:r>
      <w:r>
        <w:t>A</w:t>
      </w:r>
      <w:r w:rsidRPr="007B44F8">
        <w:t xml:space="preserve"> </w:t>
      </w:r>
      <w:proofErr w:type="spellStart"/>
      <w:r w:rsidRPr="007B44F8">
        <w:t>shader</w:t>
      </w:r>
      <w:proofErr w:type="spellEnd"/>
      <w:r w:rsidRPr="007B44F8">
        <w:t xml:space="preserve"> is a type of computer program originally used for shading in 3D scenes</w:t>
      </w:r>
      <w:r>
        <w:t xml:space="preserve">. Depending on the target platform, we can change the </w:t>
      </w:r>
      <w:proofErr w:type="spellStart"/>
      <w:r>
        <w:t>shader</w:t>
      </w:r>
      <w:proofErr w:type="spellEnd"/>
      <w:r>
        <w:t xml:space="preserve"> to a less memory consuming option, in our case we can choose Mobile/Diffuse </w:t>
      </w:r>
      <w:proofErr w:type="spellStart"/>
      <w:r>
        <w:t>shader</w:t>
      </w:r>
      <w:proofErr w:type="spellEnd"/>
      <w:r>
        <w:t>. Different options f</w:t>
      </w:r>
      <w:r w:rsidR="007D4FDF">
        <w:t xml:space="preserve">or </w:t>
      </w:r>
      <w:proofErr w:type="spellStart"/>
      <w:r w:rsidR="007D4FDF">
        <w:t>shaders</w:t>
      </w:r>
      <w:proofErr w:type="spellEnd"/>
      <w:r w:rsidR="007D4FDF">
        <w:t xml:space="preserve"> are shown in figure 5</w:t>
      </w:r>
      <w:r>
        <w:t>.36.</w:t>
      </w:r>
    </w:p>
    <w:p w:rsidR="007538AF" w:rsidRDefault="007538AF" w:rsidP="00EA446E">
      <w:pPr>
        <w:pStyle w:val="NormalText"/>
        <w:spacing w:after="0" w:line="240" w:lineRule="auto"/>
        <w:jc w:val="center"/>
      </w:pPr>
      <w:r>
        <w:rPr>
          <w:noProof/>
        </w:rPr>
        <w:lastRenderedPageBreak/>
        <w:drawing>
          <wp:inline distT="0" distB="0" distL="0" distR="0" wp14:anchorId="4A1D4040" wp14:editId="5F36BC7A">
            <wp:extent cx="2066728" cy="33741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78354" cy="3393175"/>
                    </a:xfrm>
                    <a:prstGeom prst="rect">
                      <a:avLst/>
                    </a:prstGeom>
                    <a:noFill/>
                    <a:ln>
                      <a:noFill/>
                    </a:ln>
                  </pic:spPr>
                </pic:pic>
              </a:graphicData>
            </a:graphic>
          </wp:inline>
        </w:drawing>
      </w:r>
    </w:p>
    <w:p w:rsidR="007538AF" w:rsidRDefault="007D4FDF" w:rsidP="00EA446E">
      <w:pPr>
        <w:pStyle w:val="NormalText"/>
        <w:spacing w:after="0" w:line="240" w:lineRule="auto"/>
        <w:jc w:val="center"/>
      </w:pPr>
      <w:r>
        <w:rPr>
          <w:b/>
          <w:bCs/>
        </w:rPr>
        <w:t>Figure 5</w:t>
      </w:r>
      <w:r w:rsidR="007538AF" w:rsidRPr="007B44F8">
        <w:rPr>
          <w:b/>
          <w:bCs/>
        </w:rPr>
        <w:t>.</w:t>
      </w:r>
      <w:r w:rsidR="007538AF">
        <w:rPr>
          <w:b/>
          <w:bCs/>
        </w:rPr>
        <w:t>36</w:t>
      </w:r>
      <w:r w:rsidR="007538AF">
        <w:t xml:space="preserve"> </w:t>
      </w:r>
      <w:proofErr w:type="spellStart"/>
      <w:r w:rsidR="007538AF">
        <w:t>Shader</w:t>
      </w:r>
      <w:proofErr w:type="spellEnd"/>
      <w:r w:rsidR="007538AF">
        <w:t xml:space="preserve"> Types</w:t>
      </w:r>
    </w:p>
    <w:p w:rsidR="007538AF" w:rsidRDefault="007538AF" w:rsidP="00EA446E">
      <w:pPr>
        <w:pStyle w:val="SubSubHeader"/>
        <w:numPr>
          <w:ilvl w:val="0"/>
          <w:numId w:val="26"/>
        </w:numPr>
        <w:spacing w:after="0" w:line="240" w:lineRule="auto"/>
      </w:pPr>
      <w:r>
        <w:t>Lighting</w:t>
      </w:r>
    </w:p>
    <w:p w:rsidR="007538AF" w:rsidRDefault="007538AF" w:rsidP="00320214">
      <w:pPr>
        <w:pStyle w:val="NormalText"/>
        <w:spacing w:after="0" w:line="240" w:lineRule="auto"/>
        <w:ind w:left="720"/>
        <w:jc w:val="both"/>
      </w:pPr>
      <w:r>
        <w:t>The last thing we can enhance is the light settings. Light directions and shadows are calculated during runtime and that adds an overhead to the draw calls but our scene is mostly static so we always know where is the light hitting the objects and because of that we can set the light mode to Baked which means the light is calculated only once as we always know it’s settings. We can also turn of the shadows as they add an overhead to</w:t>
      </w:r>
      <w:r w:rsidR="007D4FDF">
        <w:t xml:space="preserve"> the calculations as well. Fig 5</w:t>
      </w:r>
      <w:r>
        <w:t>.37 shows the modified light settings we are using.</w:t>
      </w:r>
    </w:p>
    <w:p w:rsidR="007538AF" w:rsidRDefault="007538AF" w:rsidP="00EA446E">
      <w:pPr>
        <w:pStyle w:val="SubSubHeader"/>
        <w:spacing w:after="0" w:line="240" w:lineRule="auto"/>
        <w:ind w:left="720"/>
        <w:jc w:val="center"/>
      </w:pPr>
      <w:r>
        <w:rPr>
          <w:noProof/>
        </w:rPr>
        <w:drawing>
          <wp:inline distT="0" distB="0" distL="0" distR="0" wp14:anchorId="51E97D5E" wp14:editId="057B7251">
            <wp:extent cx="2489595" cy="259080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24790" cy="2627425"/>
                    </a:xfrm>
                    <a:prstGeom prst="rect">
                      <a:avLst/>
                    </a:prstGeom>
                  </pic:spPr>
                </pic:pic>
              </a:graphicData>
            </a:graphic>
          </wp:inline>
        </w:drawing>
      </w:r>
    </w:p>
    <w:p w:rsidR="007538AF" w:rsidRDefault="007D4FDF" w:rsidP="00EA446E">
      <w:pPr>
        <w:pStyle w:val="SubSubHeader"/>
        <w:spacing w:after="0" w:line="240" w:lineRule="auto"/>
        <w:ind w:left="720"/>
        <w:jc w:val="center"/>
      </w:pPr>
      <w:r>
        <w:t>Figure 5</w:t>
      </w:r>
      <w:r w:rsidR="007538AF">
        <w:t xml:space="preserve">.37 </w:t>
      </w:r>
      <w:r w:rsidR="007538AF" w:rsidRPr="007B44F8">
        <w:rPr>
          <w:b w:val="0"/>
          <w:bCs/>
        </w:rPr>
        <w:t>Light Settings</w:t>
      </w:r>
    </w:p>
    <w:p w:rsidR="007538AF" w:rsidRDefault="007538AF" w:rsidP="00EA446E">
      <w:pPr>
        <w:pStyle w:val="MainHeader"/>
        <w:spacing w:after="0" w:line="240" w:lineRule="auto"/>
        <w:rPr>
          <w:sz w:val="24"/>
        </w:rPr>
      </w:pPr>
    </w:p>
    <w:p w:rsidR="007538AF" w:rsidRDefault="007D4FDF" w:rsidP="00EA446E">
      <w:pPr>
        <w:pStyle w:val="Heading2"/>
      </w:pPr>
      <w:bookmarkStart w:id="173" w:name="_Toc47269694"/>
      <w:bookmarkStart w:id="174" w:name="_Toc47814364"/>
      <w:r>
        <w:lastRenderedPageBreak/>
        <w:t>5</w:t>
      </w:r>
      <w:r w:rsidR="00F974FE">
        <w:t>.6.3</w:t>
      </w:r>
      <w:r w:rsidR="00F974FE">
        <w:rPr>
          <w:noProof/>
          <w:lang w:val="en-GB"/>
        </w:rPr>
        <w:tab/>
      </w:r>
      <w:r w:rsidR="007538AF">
        <w:t>Conclusion</w:t>
      </w:r>
      <w:bookmarkEnd w:id="173"/>
      <w:bookmarkEnd w:id="174"/>
    </w:p>
    <w:p w:rsidR="007538AF" w:rsidRDefault="007538AF" w:rsidP="00320214">
      <w:pPr>
        <w:pStyle w:val="NormalText"/>
        <w:spacing w:after="0" w:line="240" w:lineRule="auto"/>
        <w:ind w:left="720"/>
        <w:jc w:val="both"/>
      </w:pPr>
      <w:r>
        <w:t>Now it is time to reflect back on what we discussed in optimization and how it affected the performance of our application. First, we need to understand that it is a tradeoff between quality and performance and we need to figure the perfect balance to reach best perf</w:t>
      </w:r>
      <w:r w:rsidR="007D4FDF">
        <w:t>ormance with best quality. Fig 5</w:t>
      </w:r>
      <w:r>
        <w:t xml:space="preserve">.38 shows a </w:t>
      </w:r>
      <w:r w:rsidRPr="00AD4E76">
        <w:t>comparison</w:t>
      </w:r>
      <w:r>
        <w:t xml:space="preserve"> between the numbers we started w</w:t>
      </w:r>
      <w:r w:rsidR="007D4FDF">
        <w:t>ith as shown previously in Fig 5</w:t>
      </w:r>
      <w:r>
        <w:t>.28. These results are achieved by combining all of the above techniques.</w:t>
      </w:r>
    </w:p>
    <w:p w:rsidR="007538AF" w:rsidRDefault="007538AF" w:rsidP="00EA446E">
      <w:pPr>
        <w:pStyle w:val="NormalText"/>
        <w:spacing w:after="0" w:line="240" w:lineRule="auto"/>
        <w:jc w:val="center"/>
      </w:pPr>
      <w:r>
        <w:rPr>
          <w:noProof/>
        </w:rPr>
        <w:drawing>
          <wp:inline distT="0" distB="0" distL="0" distR="0" wp14:anchorId="6BDD47DE" wp14:editId="231B0391">
            <wp:extent cx="5581015" cy="1419860"/>
            <wp:effectExtent l="0" t="0" r="63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81015" cy="1419860"/>
                    </a:xfrm>
                    <a:prstGeom prst="rect">
                      <a:avLst/>
                    </a:prstGeom>
                  </pic:spPr>
                </pic:pic>
              </a:graphicData>
            </a:graphic>
          </wp:inline>
        </w:drawing>
      </w:r>
    </w:p>
    <w:p w:rsidR="007538AF" w:rsidRDefault="007D4FDF" w:rsidP="00EA446E">
      <w:pPr>
        <w:pStyle w:val="NormalText"/>
        <w:spacing w:after="0" w:line="240" w:lineRule="auto"/>
        <w:jc w:val="center"/>
      </w:pPr>
      <w:r>
        <w:rPr>
          <w:b/>
          <w:bCs/>
        </w:rPr>
        <w:t>Figure 5</w:t>
      </w:r>
      <w:r w:rsidR="007538AF">
        <w:rPr>
          <w:b/>
          <w:bCs/>
        </w:rPr>
        <w:t>.38</w:t>
      </w:r>
      <w:r w:rsidR="007538AF">
        <w:t xml:space="preserve"> Modified Stats</w:t>
      </w:r>
    </w:p>
    <w:p w:rsidR="007538AF" w:rsidRDefault="007538AF" w:rsidP="00EA446E">
      <w:pPr>
        <w:pStyle w:val="NormalText"/>
        <w:spacing w:after="0" w:line="240" w:lineRule="auto"/>
      </w:pPr>
    </w:p>
    <w:p w:rsidR="007538AF" w:rsidRDefault="007D4FDF" w:rsidP="00EA446E">
      <w:pPr>
        <w:pStyle w:val="Heading1"/>
      </w:pPr>
      <w:bookmarkStart w:id="175" w:name="_Toc47269695"/>
      <w:bookmarkStart w:id="176" w:name="_Toc47814365"/>
      <w:r>
        <w:t>5</w:t>
      </w:r>
      <w:r w:rsidR="00F974FE">
        <w:t>.7</w:t>
      </w:r>
      <w:r w:rsidR="00F974FE">
        <w:rPr>
          <w:noProof/>
          <w:lang w:val="en-GB"/>
        </w:rPr>
        <w:tab/>
      </w:r>
      <w:r w:rsidR="007538AF">
        <w:t>Final Presentation</w:t>
      </w:r>
      <w:bookmarkEnd w:id="175"/>
      <w:bookmarkEnd w:id="176"/>
    </w:p>
    <w:p w:rsidR="007538AF" w:rsidRDefault="007538AF" w:rsidP="00320214">
      <w:pPr>
        <w:pStyle w:val="NormalText"/>
        <w:spacing w:after="0" w:line="240" w:lineRule="auto"/>
        <w:jc w:val="both"/>
      </w:pPr>
      <w:r>
        <w:t>The scene is now all finished and functional but we need to polish it for a better user experience. The first thing we notice that we launch directly into the hall scene with no start screen. We can easily fix this by adding a simply starting screen or room in our case since we are in VR and add a start button and some simple options. The second thing we are going to do is add tree and a sky to our lecture scene to give more of real life feeling.</w:t>
      </w:r>
    </w:p>
    <w:p w:rsidR="00992D17" w:rsidRDefault="00992D17" w:rsidP="00EA446E">
      <w:pPr>
        <w:pStyle w:val="NormalText"/>
        <w:spacing w:after="0" w:line="240" w:lineRule="auto"/>
      </w:pPr>
    </w:p>
    <w:p w:rsidR="007538AF" w:rsidRDefault="007D4FDF" w:rsidP="00EA446E">
      <w:pPr>
        <w:pStyle w:val="Heading2"/>
      </w:pPr>
      <w:bookmarkStart w:id="177" w:name="_Toc47269696"/>
      <w:bookmarkStart w:id="178" w:name="_Toc47814366"/>
      <w:r>
        <w:t>5</w:t>
      </w:r>
      <w:r w:rsidR="00F974FE">
        <w:t>.7.1</w:t>
      </w:r>
      <w:r w:rsidR="00F974FE">
        <w:rPr>
          <w:noProof/>
          <w:lang w:val="en-GB"/>
        </w:rPr>
        <w:tab/>
      </w:r>
      <w:r w:rsidR="007538AF">
        <w:t>Starting Room</w:t>
      </w:r>
      <w:bookmarkEnd w:id="177"/>
      <w:bookmarkEnd w:id="178"/>
    </w:p>
    <w:p w:rsidR="007538AF" w:rsidRDefault="007D4FDF" w:rsidP="00320214">
      <w:pPr>
        <w:pStyle w:val="NormalText"/>
        <w:spacing w:after="0" w:line="240" w:lineRule="auto"/>
        <w:jc w:val="both"/>
      </w:pPr>
      <w:r>
        <w:t>Fig 5</w:t>
      </w:r>
      <w:r w:rsidR="007538AF">
        <w:t>.39 shows a simple hollow cube with our buttons and instructions all laid out on the walls of sides of that cube.</w:t>
      </w:r>
    </w:p>
    <w:p w:rsidR="007538AF" w:rsidRDefault="007538AF" w:rsidP="00EA446E">
      <w:pPr>
        <w:pStyle w:val="NormalText"/>
        <w:spacing w:after="0" w:line="240" w:lineRule="auto"/>
        <w:jc w:val="center"/>
      </w:pPr>
      <w:r>
        <w:rPr>
          <w:noProof/>
        </w:rPr>
        <w:drawing>
          <wp:inline distT="0" distB="0" distL="0" distR="0" wp14:anchorId="5E648526" wp14:editId="5154FAD7">
            <wp:extent cx="4210200" cy="267101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236002" cy="2687387"/>
                    </a:xfrm>
                    <a:prstGeom prst="rect">
                      <a:avLst/>
                    </a:prstGeom>
                    <a:noFill/>
                    <a:ln>
                      <a:noFill/>
                    </a:ln>
                  </pic:spPr>
                </pic:pic>
              </a:graphicData>
            </a:graphic>
          </wp:inline>
        </w:drawing>
      </w:r>
    </w:p>
    <w:p w:rsidR="007538AF" w:rsidRDefault="007D4FDF" w:rsidP="00EA446E">
      <w:pPr>
        <w:pStyle w:val="NormalText"/>
        <w:spacing w:after="0" w:line="240" w:lineRule="auto"/>
        <w:jc w:val="center"/>
        <w:rPr>
          <w:rtl/>
        </w:rPr>
      </w:pPr>
      <w:r>
        <w:rPr>
          <w:b/>
          <w:bCs/>
        </w:rPr>
        <w:t>Figure 5</w:t>
      </w:r>
      <w:r w:rsidR="007538AF" w:rsidRPr="00871F08">
        <w:rPr>
          <w:b/>
          <w:bCs/>
        </w:rPr>
        <w:t>.</w:t>
      </w:r>
      <w:r w:rsidR="007538AF">
        <w:rPr>
          <w:b/>
          <w:bCs/>
        </w:rPr>
        <w:t>39</w:t>
      </w:r>
      <w:r w:rsidR="007538AF">
        <w:t xml:space="preserve"> 360</w:t>
      </w:r>
      <w:r w:rsidR="007538AF">
        <w:rPr>
          <w:rFonts w:ascii="Arial" w:hAnsi="Arial" w:cs="Arial"/>
          <w:color w:val="222222"/>
          <w:shd w:val="clear" w:color="auto" w:fill="FFFFFF"/>
        </w:rPr>
        <w:t>°</w:t>
      </w:r>
      <w:r w:rsidR="007538AF">
        <w:t xml:space="preserve"> Rotation of Starting Room</w:t>
      </w:r>
    </w:p>
    <w:p w:rsidR="007538AF" w:rsidRDefault="007D4FDF" w:rsidP="00320214">
      <w:pPr>
        <w:pStyle w:val="NormalText"/>
        <w:spacing w:after="0" w:line="240" w:lineRule="auto"/>
        <w:jc w:val="both"/>
      </w:pPr>
      <w:r>
        <w:lastRenderedPageBreak/>
        <w:t>As for the options menu, Fig 5</w:t>
      </w:r>
      <w:r w:rsidR="007538AF">
        <w:t>.40 shows another 360 view of the starting menu after we choose the click the menu button.</w:t>
      </w:r>
    </w:p>
    <w:p w:rsidR="007538AF" w:rsidRDefault="007538AF" w:rsidP="00EA446E">
      <w:pPr>
        <w:pStyle w:val="NormalText"/>
        <w:spacing w:after="0" w:line="240" w:lineRule="auto"/>
        <w:jc w:val="center"/>
        <w:rPr>
          <w:lang w:bidi="ar-EG"/>
        </w:rPr>
      </w:pPr>
      <w:r>
        <w:rPr>
          <w:noProof/>
        </w:rPr>
        <w:drawing>
          <wp:inline distT="0" distB="0" distL="0" distR="0" wp14:anchorId="4427E37F" wp14:editId="494F4D5D">
            <wp:extent cx="4444649" cy="2834444"/>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464385" cy="2847030"/>
                    </a:xfrm>
                    <a:prstGeom prst="rect">
                      <a:avLst/>
                    </a:prstGeom>
                    <a:noFill/>
                    <a:ln>
                      <a:noFill/>
                    </a:ln>
                  </pic:spPr>
                </pic:pic>
              </a:graphicData>
            </a:graphic>
          </wp:inline>
        </w:drawing>
      </w:r>
    </w:p>
    <w:p w:rsidR="007538AF" w:rsidRDefault="007D4FDF" w:rsidP="00EA446E">
      <w:pPr>
        <w:pStyle w:val="NormalText"/>
        <w:spacing w:after="0" w:line="240" w:lineRule="auto"/>
        <w:jc w:val="center"/>
      </w:pPr>
      <w:r>
        <w:rPr>
          <w:b/>
          <w:bCs/>
          <w:lang w:bidi="ar-EG"/>
        </w:rPr>
        <w:t>Figure 5</w:t>
      </w:r>
      <w:r w:rsidR="007538AF" w:rsidRPr="00871F08">
        <w:rPr>
          <w:b/>
          <w:bCs/>
          <w:lang w:bidi="ar-EG"/>
        </w:rPr>
        <w:t>.</w:t>
      </w:r>
      <w:r w:rsidR="007538AF">
        <w:rPr>
          <w:b/>
          <w:bCs/>
          <w:lang w:bidi="ar-EG"/>
        </w:rPr>
        <w:t>40</w:t>
      </w:r>
      <w:r w:rsidR="007538AF">
        <w:rPr>
          <w:lang w:bidi="ar-EG"/>
        </w:rPr>
        <w:t xml:space="preserve"> </w:t>
      </w:r>
      <w:r w:rsidR="007538AF">
        <w:t>360</w:t>
      </w:r>
      <w:r w:rsidR="007538AF">
        <w:rPr>
          <w:rFonts w:ascii="Arial" w:hAnsi="Arial" w:cs="Arial"/>
          <w:color w:val="222222"/>
          <w:shd w:val="clear" w:color="auto" w:fill="FFFFFF"/>
        </w:rPr>
        <w:t>°</w:t>
      </w:r>
      <w:r w:rsidR="007538AF">
        <w:t xml:space="preserve"> Rotation of Options Screen</w:t>
      </w:r>
    </w:p>
    <w:p w:rsidR="00992D17" w:rsidRDefault="00992D17" w:rsidP="00EA446E">
      <w:pPr>
        <w:pStyle w:val="NormalText"/>
        <w:spacing w:after="0" w:line="240" w:lineRule="auto"/>
        <w:jc w:val="center"/>
      </w:pPr>
    </w:p>
    <w:p w:rsidR="007538AF" w:rsidRDefault="007538AF" w:rsidP="00320214">
      <w:pPr>
        <w:pStyle w:val="NormalText"/>
        <w:spacing w:after="0" w:line="240" w:lineRule="auto"/>
        <w:ind w:left="360"/>
        <w:jc w:val="both"/>
        <w:rPr>
          <w:lang w:bidi="ar-EG"/>
        </w:rPr>
      </w:pPr>
      <w:r>
        <w:rPr>
          <w:lang w:bidi="ar-EG"/>
        </w:rPr>
        <w:t xml:space="preserve">The server IP is currently static so we want to change it during run time to be able to receive question from the UNILM model. </w:t>
      </w:r>
    </w:p>
    <w:p w:rsidR="00992D17" w:rsidRDefault="007538AF" w:rsidP="00320214">
      <w:pPr>
        <w:pStyle w:val="NormalText"/>
        <w:spacing w:after="0" w:line="240" w:lineRule="auto"/>
        <w:ind w:left="360"/>
        <w:jc w:val="both"/>
        <w:rPr>
          <w:lang w:bidi="ar-EG"/>
        </w:rPr>
      </w:pPr>
      <w:r>
        <w:rPr>
          <w:lang w:bidi="ar-EG"/>
        </w:rPr>
        <w:t>The camera distance refers to the distance between the distance between the camera and the first line of audience and the user is able to change based on the</w:t>
      </w:r>
      <w:r w:rsidR="00992D17">
        <w:rPr>
          <w:lang w:bidi="ar-EG"/>
        </w:rPr>
        <w:t>ir liking and level of comfort.</w:t>
      </w:r>
    </w:p>
    <w:p w:rsidR="00992D17" w:rsidRPr="00992D17" w:rsidRDefault="00992D17" w:rsidP="00320214">
      <w:pPr>
        <w:pStyle w:val="NormalText"/>
        <w:spacing w:after="0" w:line="240" w:lineRule="auto"/>
        <w:ind w:left="360"/>
        <w:jc w:val="both"/>
        <w:rPr>
          <w:lang w:bidi="ar-EG"/>
        </w:rPr>
      </w:pPr>
    </w:p>
    <w:p w:rsidR="007538AF" w:rsidRPr="00992D17" w:rsidRDefault="007D4FDF" w:rsidP="00992D17">
      <w:pPr>
        <w:pStyle w:val="Heading2"/>
        <w:rPr>
          <w:sz w:val="24"/>
          <w:lang w:bidi="ar-EG"/>
        </w:rPr>
      </w:pPr>
      <w:bookmarkStart w:id="179" w:name="_Toc47269697"/>
      <w:bookmarkStart w:id="180" w:name="_Toc47814367"/>
      <w:r>
        <w:rPr>
          <w:lang w:bidi="ar-EG"/>
        </w:rPr>
        <w:t>5</w:t>
      </w:r>
      <w:r w:rsidR="00F974FE">
        <w:rPr>
          <w:lang w:bidi="ar-EG"/>
        </w:rPr>
        <w:t>.7.2</w:t>
      </w:r>
      <w:r w:rsidR="00F974FE">
        <w:rPr>
          <w:noProof/>
          <w:lang w:val="en-GB"/>
        </w:rPr>
        <w:tab/>
      </w:r>
      <w:r w:rsidR="007538AF">
        <w:rPr>
          <w:lang w:bidi="ar-EG"/>
        </w:rPr>
        <w:t>Main Scene Polishing</w:t>
      </w:r>
      <w:bookmarkEnd w:id="179"/>
      <w:bookmarkEnd w:id="180"/>
    </w:p>
    <w:p w:rsidR="007538AF" w:rsidRDefault="007538AF" w:rsidP="00320214">
      <w:pPr>
        <w:pStyle w:val="NormalText"/>
        <w:spacing w:after="0" w:line="240" w:lineRule="auto"/>
        <w:jc w:val="both"/>
        <w:rPr>
          <w:lang w:bidi="ar-EG"/>
        </w:rPr>
      </w:pPr>
      <w:r>
        <w:rPr>
          <w:lang w:bidi="ar-EG"/>
        </w:rPr>
        <w:t>To make the user make more at a real life scene we added some simple items to make it more realistic below we explore those items:</w:t>
      </w:r>
    </w:p>
    <w:p w:rsidR="007538AF" w:rsidRDefault="007538AF" w:rsidP="00320214">
      <w:pPr>
        <w:pStyle w:val="NormalText"/>
        <w:numPr>
          <w:ilvl w:val="0"/>
          <w:numId w:val="26"/>
        </w:numPr>
        <w:spacing w:after="0" w:line="240" w:lineRule="auto"/>
        <w:jc w:val="both"/>
        <w:rPr>
          <w:lang w:bidi="ar-EG"/>
        </w:rPr>
      </w:pPr>
      <w:r>
        <w:rPr>
          <w:lang w:bidi="ar-EG"/>
        </w:rPr>
        <w:t>Tree and a Skybox</w:t>
      </w:r>
    </w:p>
    <w:p w:rsidR="007538AF" w:rsidRDefault="007538AF" w:rsidP="00320214">
      <w:pPr>
        <w:pStyle w:val="NormalText"/>
        <w:numPr>
          <w:ilvl w:val="0"/>
          <w:numId w:val="26"/>
        </w:numPr>
        <w:spacing w:after="0" w:line="240" w:lineRule="auto"/>
        <w:jc w:val="both"/>
        <w:rPr>
          <w:lang w:bidi="ar-EG"/>
        </w:rPr>
      </w:pPr>
      <w:r>
        <w:rPr>
          <w:lang w:bidi="ar-EG"/>
        </w:rPr>
        <w:t>Laptop image</w:t>
      </w:r>
    </w:p>
    <w:p w:rsidR="00992D17" w:rsidRDefault="007538AF" w:rsidP="00320214">
      <w:pPr>
        <w:pStyle w:val="NormalText"/>
        <w:numPr>
          <w:ilvl w:val="0"/>
          <w:numId w:val="26"/>
        </w:numPr>
        <w:spacing w:after="0" w:line="240" w:lineRule="auto"/>
        <w:jc w:val="both"/>
        <w:rPr>
          <w:lang w:bidi="ar-EG"/>
        </w:rPr>
      </w:pPr>
      <w:r>
        <w:rPr>
          <w:lang w:bidi="ar-EG"/>
        </w:rPr>
        <w:t>Textbox for feedback on speech’s speed</w:t>
      </w:r>
    </w:p>
    <w:p w:rsidR="007538AF" w:rsidRDefault="007D4FDF" w:rsidP="00320214">
      <w:pPr>
        <w:pStyle w:val="NormalText"/>
        <w:spacing w:after="0" w:line="240" w:lineRule="auto"/>
        <w:jc w:val="both"/>
        <w:rPr>
          <w:lang w:bidi="ar-EG"/>
        </w:rPr>
      </w:pPr>
      <w:r>
        <w:rPr>
          <w:lang w:bidi="ar-EG"/>
        </w:rPr>
        <w:t>Fig. 5</w:t>
      </w:r>
      <w:r w:rsidR="007538AF">
        <w:rPr>
          <w:lang w:bidi="ar-EG"/>
        </w:rPr>
        <w:t>.41 shows the final scene image during runtime.</w:t>
      </w:r>
    </w:p>
    <w:p w:rsidR="007538AF" w:rsidRDefault="007538AF" w:rsidP="00EA446E">
      <w:pPr>
        <w:pStyle w:val="NormalText"/>
        <w:spacing w:after="0" w:line="240" w:lineRule="auto"/>
        <w:jc w:val="center"/>
      </w:pPr>
      <w:r>
        <w:rPr>
          <w:noProof/>
        </w:rPr>
        <w:lastRenderedPageBreak/>
        <w:drawing>
          <wp:inline distT="0" distB="0" distL="0" distR="0" wp14:anchorId="0257B48B" wp14:editId="79B5DE1B">
            <wp:extent cx="5311140" cy="2629271"/>
            <wp:effectExtent l="19050" t="19050" r="2286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315853" cy="2631604"/>
                    </a:xfrm>
                    <a:prstGeom prst="rect">
                      <a:avLst/>
                    </a:prstGeom>
                    <a:noFill/>
                    <a:ln w="22225">
                      <a:solidFill>
                        <a:schemeClr val="tx1"/>
                      </a:solidFill>
                    </a:ln>
                    <a:effectLst>
                      <a:outerShdw blurRad="50800" dist="50800" dir="5400000" sx="1000" sy="1000" algn="ctr" rotWithShape="0">
                        <a:srgbClr val="000000">
                          <a:alpha val="43137"/>
                        </a:srgbClr>
                      </a:outerShdw>
                      <a:softEdge rad="0"/>
                    </a:effectLst>
                  </pic:spPr>
                </pic:pic>
              </a:graphicData>
            </a:graphic>
          </wp:inline>
        </w:drawing>
      </w:r>
    </w:p>
    <w:p w:rsidR="007538AF" w:rsidRDefault="007D4FDF" w:rsidP="00EA446E">
      <w:pPr>
        <w:pStyle w:val="NormalText"/>
        <w:spacing w:after="0" w:line="240" w:lineRule="auto"/>
        <w:jc w:val="center"/>
      </w:pPr>
      <w:r>
        <w:rPr>
          <w:b/>
          <w:bCs/>
        </w:rPr>
        <w:t>Fig 5</w:t>
      </w:r>
      <w:r w:rsidR="007538AF" w:rsidRPr="00DC6766">
        <w:rPr>
          <w:b/>
          <w:bCs/>
        </w:rPr>
        <w:t>.</w:t>
      </w:r>
      <w:r w:rsidR="007538AF">
        <w:rPr>
          <w:b/>
          <w:bCs/>
        </w:rPr>
        <w:t>41</w:t>
      </w:r>
      <w:r w:rsidR="007538AF" w:rsidRPr="00DC6766">
        <w:rPr>
          <w:b/>
          <w:bCs/>
        </w:rPr>
        <w:t xml:space="preserve"> </w:t>
      </w:r>
      <w:r w:rsidR="007538AF">
        <w:t>Final Scene</w:t>
      </w:r>
    </w:p>
    <w:p w:rsidR="00D84CD5" w:rsidRDefault="00D84CD5" w:rsidP="00EA446E">
      <w:pPr>
        <w:pStyle w:val="NormalText"/>
        <w:spacing w:after="0" w:line="240" w:lineRule="auto"/>
      </w:pPr>
    </w:p>
    <w:p w:rsidR="007538AF" w:rsidRDefault="007D4FDF" w:rsidP="00320214">
      <w:pPr>
        <w:pStyle w:val="NormalText"/>
        <w:spacing w:after="0" w:line="240" w:lineRule="auto"/>
        <w:jc w:val="both"/>
      </w:pPr>
      <w:r>
        <w:t>Fig 5</w:t>
      </w:r>
      <w:r w:rsidR="007538AF">
        <w:t>.42 shows the application on an android device.</w:t>
      </w:r>
    </w:p>
    <w:p w:rsidR="00992D17" w:rsidRDefault="00992D17" w:rsidP="00EA446E">
      <w:pPr>
        <w:pStyle w:val="NormalText"/>
        <w:spacing w:after="0" w:line="240" w:lineRule="auto"/>
        <w:jc w:val="center"/>
      </w:pPr>
    </w:p>
    <w:p w:rsidR="007538AF" w:rsidRDefault="007538AF" w:rsidP="00EA446E">
      <w:pPr>
        <w:pStyle w:val="NormalText"/>
        <w:spacing w:after="0" w:line="240" w:lineRule="auto"/>
        <w:jc w:val="center"/>
      </w:pPr>
      <w:r>
        <w:rPr>
          <w:noProof/>
        </w:rPr>
        <w:drawing>
          <wp:inline distT="0" distB="0" distL="0" distR="0" wp14:anchorId="5116B90E" wp14:editId="6FC6399B">
            <wp:extent cx="5970068" cy="335642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70068" cy="3356422"/>
                    </a:xfrm>
                    <a:prstGeom prst="rect">
                      <a:avLst/>
                    </a:prstGeom>
                    <a:noFill/>
                    <a:ln>
                      <a:noFill/>
                    </a:ln>
                  </pic:spPr>
                </pic:pic>
              </a:graphicData>
            </a:graphic>
          </wp:inline>
        </w:drawing>
      </w:r>
    </w:p>
    <w:p w:rsidR="007538AF" w:rsidRDefault="007D4FDF" w:rsidP="00EA446E">
      <w:pPr>
        <w:pStyle w:val="NormalText"/>
        <w:spacing w:after="0" w:line="240" w:lineRule="auto"/>
        <w:jc w:val="center"/>
      </w:pPr>
      <w:r>
        <w:rPr>
          <w:b/>
          <w:bCs/>
        </w:rPr>
        <w:t>Figure 5</w:t>
      </w:r>
      <w:r w:rsidR="007538AF" w:rsidRPr="00465C6C">
        <w:rPr>
          <w:b/>
          <w:bCs/>
        </w:rPr>
        <w:t>.</w:t>
      </w:r>
      <w:r w:rsidR="007538AF">
        <w:rPr>
          <w:b/>
          <w:bCs/>
        </w:rPr>
        <w:t>42</w:t>
      </w:r>
      <w:r w:rsidR="007538AF">
        <w:t xml:space="preserve"> Mobile Application</w:t>
      </w:r>
    </w:p>
    <w:p w:rsidR="007538AF" w:rsidRPr="007B44F8" w:rsidRDefault="007538AF" w:rsidP="00EA446E">
      <w:pPr>
        <w:pStyle w:val="NormalText"/>
        <w:spacing w:after="0" w:line="240" w:lineRule="auto"/>
      </w:pPr>
    </w:p>
    <w:p w:rsidR="006D3FB6" w:rsidRDefault="006D3FB6" w:rsidP="00522696">
      <w:pPr>
        <w:spacing w:after="0"/>
        <w:rPr>
          <w:rFonts w:cstheme="majorBidi"/>
        </w:rPr>
      </w:pPr>
    </w:p>
    <w:p w:rsidR="00B740BC" w:rsidRPr="006D3FB6" w:rsidRDefault="006D3FB6" w:rsidP="006D3FB6">
      <w:r>
        <w:br w:type="page"/>
      </w:r>
      <w:r>
        <w:rPr>
          <w:rStyle w:val="SubtleReference"/>
          <w:b/>
          <w:bCs/>
          <w:sz w:val="56"/>
          <w:szCs w:val="56"/>
        </w:rPr>
        <w:lastRenderedPageBreak/>
        <w:t>Conclusion</w:t>
      </w:r>
      <w:r w:rsidR="00B740BC" w:rsidRPr="00522696">
        <w:rPr>
          <w:rFonts w:cstheme="majorBidi"/>
        </w:rPr>
        <w:br w:type="page"/>
      </w:r>
    </w:p>
    <w:p w:rsidR="00BB7589" w:rsidRDefault="00C72A81" w:rsidP="00EA446E">
      <w:pPr>
        <w:pStyle w:val="Title"/>
        <w:rPr>
          <w:rStyle w:val="SubtleReference"/>
        </w:rPr>
      </w:pPr>
      <w:r>
        <w:rPr>
          <w:rStyle w:val="SubtleReference"/>
        </w:rPr>
        <w:lastRenderedPageBreak/>
        <w:t>Reference</w:t>
      </w:r>
      <w:r w:rsidR="00BB7589">
        <w:rPr>
          <w:rStyle w:val="SubtleReference"/>
        </w:rPr>
        <w:t>s</w:t>
      </w:r>
    </w:p>
    <w:p w:rsidR="005B2872" w:rsidRDefault="005B2872" w:rsidP="00EA446E">
      <w:pPr>
        <w:pStyle w:val="Title"/>
        <w:rPr>
          <w:rStyle w:val="SubtleReference"/>
        </w:rPr>
      </w:pPr>
    </w:p>
    <w:p w:rsidR="00522696" w:rsidRPr="00522696" w:rsidRDefault="00522696" w:rsidP="00522696">
      <w:pPr>
        <w:pStyle w:val="Heading2"/>
        <w:rPr>
          <w:u w:val="single"/>
        </w:rPr>
      </w:pPr>
      <w:bookmarkStart w:id="181" w:name="_Toc47814368"/>
      <w:r w:rsidRPr="00522696">
        <w:rPr>
          <w:u w:val="single"/>
        </w:rPr>
        <w:t>Websites</w:t>
      </w:r>
      <w:bookmarkEnd w:id="181"/>
    </w:p>
    <w:bookmarkStart w:id="182" w:name="_GoBack"/>
    <w:p w:rsidR="00522696" w:rsidRDefault="00A61216" w:rsidP="00910011">
      <w:pPr>
        <w:pStyle w:val="ListParagraph"/>
        <w:numPr>
          <w:ilvl w:val="0"/>
          <w:numId w:val="34"/>
        </w:numPr>
        <w:spacing w:line="259" w:lineRule="auto"/>
        <w:jc w:val="both"/>
      </w:pPr>
      <w:r>
        <w:fldChar w:fldCharType="begin"/>
      </w:r>
      <w:r>
        <w:instrText xml:space="preserve"> HYPERLINK "https://cloud.google.com/speech-to-text" </w:instrText>
      </w:r>
      <w:r>
        <w:fldChar w:fldCharType="separate"/>
      </w:r>
      <w:r w:rsidR="00522696" w:rsidRPr="00D0509B">
        <w:rPr>
          <w:rStyle w:val="Hyperlink"/>
        </w:rPr>
        <w:t>https://cloud.google.com/speech-to-text</w:t>
      </w:r>
      <w:r>
        <w:rPr>
          <w:rStyle w:val="Hyperlink"/>
        </w:rPr>
        <w:fldChar w:fldCharType="end"/>
      </w:r>
    </w:p>
    <w:p w:rsidR="00522696" w:rsidRDefault="00A61216" w:rsidP="00910011">
      <w:pPr>
        <w:pStyle w:val="ListParagraph"/>
        <w:numPr>
          <w:ilvl w:val="0"/>
          <w:numId w:val="34"/>
        </w:numPr>
        <w:spacing w:line="259" w:lineRule="auto"/>
        <w:jc w:val="both"/>
      </w:pPr>
      <w:hyperlink r:id="rId185" w:history="1">
        <w:r w:rsidR="00522696" w:rsidRPr="00D0509B">
          <w:rPr>
            <w:rStyle w:val="Hyperlink"/>
          </w:rPr>
          <w:t>https://cloud.google.com/speech-to-text/docs/basics</w:t>
        </w:r>
      </w:hyperlink>
    </w:p>
    <w:p w:rsidR="00522696" w:rsidRDefault="00A61216" w:rsidP="00910011">
      <w:pPr>
        <w:pStyle w:val="ListParagraph"/>
        <w:numPr>
          <w:ilvl w:val="0"/>
          <w:numId w:val="34"/>
        </w:numPr>
        <w:spacing w:line="259" w:lineRule="auto"/>
        <w:jc w:val="both"/>
      </w:pPr>
      <w:hyperlink r:id="rId186" w:history="1">
        <w:r w:rsidR="00522696" w:rsidRPr="00D0509B">
          <w:rPr>
            <w:rStyle w:val="Hyperlink"/>
          </w:rPr>
          <w:t>https://www.youtube.com/watch?v=mNSQ-prhgsw</w:t>
        </w:r>
      </w:hyperlink>
    </w:p>
    <w:p w:rsidR="00522696" w:rsidRDefault="00A61216" w:rsidP="00910011">
      <w:pPr>
        <w:pStyle w:val="ListParagraph"/>
        <w:numPr>
          <w:ilvl w:val="0"/>
          <w:numId w:val="34"/>
        </w:numPr>
        <w:spacing w:line="259" w:lineRule="auto"/>
        <w:jc w:val="both"/>
      </w:pPr>
      <w:hyperlink r:id="rId187" w:history="1">
        <w:r w:rsidR="00522696" w:rsidRPr="00D0509B">
          <w:rPr>
            <w:rStyle w:val="Hyperlink"/>
          </w:rPr>
          <w:t>https://medium.com/@jonathan_hui/speech-recognition-gmm-hmm-8bb5eff8b196</w:t>
        </w:r>
      </w:hyperlink>
    </w:p>
    <w:p w:rsidR="00522696" w:rsidRDefault="00A61216" w:rsidP="00910011">
      <w:pPr>
        <w:pStyle w:val="ListParagraph"/>
        <w:numPr>
          <w:ilvl w:val="0"/>
          <w:numId w:val="34"/>
        </w:numPr>
        <w:spacing w:line="259" w:lineRule="auto"/>
        <w:jc w:val="both"/>
      </w:pPr>
      <w:hyperlink r:id="rId188" w:anchor="Applications" w:history="1">
        <w:r w:rsidR="00522696" w:rsidRPr="00D0509B">
          <w:rPr>
            <w:rStyle w:val="Hyperlink"/>
          </w:rPr>
          <w:t>https://en.wikipedia.org/wiki/Hidden_Markov_model#Applications</w:t>
        </w:r>
      </w:hyperlink>
    </w:p>
    <w:p w:rsidR="00522696" w:rsidRDefault="00A61216" w:rsidP="00910011">
      <w:pPr>
        <w:pStyle w:val="ListParagraph"/>
        <w:numPr>
          <w:ilvl w:val="0"/>
          <w:numId w:val="34"/>
        </w:numPr>
        <w:spacing w:line="259" w:lineRule="auto"/>
        <w:jc w:val="both"/>
      </w:pPr>
      <w:hyperlink r:id="rId189" w:anchor=":~:text=Hidden%20Markov%20Model%20(HMM)%20is,to%20learn%20about%20by%20observing%20" w:history="1">
        <w:r w:rsidR="00522696" w:rsidRPr="00D0509B">
          <w:rPr>
            <w:rStyle w:val="Hyperlink"/>
          </w:rPr>
          <w:t>https://en.wikipedia.org/wiki/Hidden_Markov_model#:~:text=Hidden%20Markov%20Model%20(HMM)%20is,to%20learn%20about%20by%20observing%20</w:t>
        </w:r>
      </w:hyperlink>
      <w:r w:rsidR="00522696" w:rsidRPr="00BB52AF">
        <w:t>.</w:t>
      </w:r>
    </w:p>
    <w:p w:rsidR="00522696" w:rsidRDefault="00A61216" w:rsidP="00910011">
      <w:pPr>
        <w:pStyle w:val="ListParagraph"/>
        <w:numPr>
          <w:ilvl w:val="0"/>
          <w:numId w:val="34"/>
        </w:numPr>
        <w:spacing w:line="259" w:lineRule="auto"/>
        <w:jc w:val="both"/>
      </w:pPr>
      <w:hyperlink r:id="rId190" w:history="1">
        <w:r w:rsidR="00522696" w:rsidRPr="00D0509B">
          <w:rPr>
            <w:rStyle w:val="Hyperlink"/>
          </w:rPr>
          <w:t>https://en.wikipedia.org/wiki/Mel-frequency_cepstrum</w:t>
        </w:r>
      </w:hyperlink>
    </w:p>
    <w:p w:rsidR="00522696" w:rsidRDefault="00A61216" w:rsidP="00910011">
      <w:pPr>
        <w:pStyle w:val="ListParagraph"/>
        <w:numPr>
          <w:ilvl w:val="0"/>
          <w:numId w:val="34"/>
        </w:numPr>
        <w:spacing w:line="259" w:lineRule="auto"/>
        <w:jc w:val="both"/>
      </w:pPr>
      <w:hyperlink r:id="rId191" w:history="1">
        <w:r w:rsidR="00522696" w:rsidRPr="00D0509B">
          <w:rPr>
            <w:rStyle w:val="Hyperlink"/>
          </w:rPr>
          <w:t>https://medium.com/prathena/the-dummys-guide-to-mfcc-aceab2450fd</w:t>
        </w:r>
      </w:hyperlink>
    </w:p>
    <w:p w:rsidR="00522696" w:rsidRDefault="00A61216" w:rsidP="00910011">
      <w:pPr>
        <w:pStyle w:val="ListParagraph"/>
        <w:numPr>
          <w:ilvl w:val="0"/>
          <w:numId w:val="34"/>
        </w:numPr>
        <w:spacing w:line="259" w:lineRule="auto"/>
        <w:jc w:val="both"/>
      </w:pPr>
      <w:hyperlink r:id="rId192" w:history="1">
        <w:r w:rsidR="00522696" w:rsidRPr="00D0509B">
          <w:rPr>
            <w:rStyle w:val="Hyperlink"/>
          </w:rPr>
          <w:t>https://www.quora.com/What-are-the-best-algorithms-for-speech-recognition</w:t>
        </w:r>
      </w:hyperlink>
    </w:p>
    <w:p w:rsidR="00522696" w:rsidRDefault="00A61216" w:rsidP="00910011">
      <w:pPr>
        <w:pStyle w:val="ListParagraph"/>
        <w:numPr>
          <w:ilvl w:val="0"/>
          <w:numId w:val="34"/>
        </w:numPr>
        <w:spacing w:line="259" w:lineRule="auto"/>
        <w:jc w:val="both"/>
      </w:pPr>
      <w:hyperlink r:id="rId193" w:anchor=":~:text=1950s%20and%2060s,to%2016%20words%20in%20English" w:history="1">
        <w:r w:rsidR="00522696" w:rsidRPr="00D0509B">
          <w:rPr>
            <w:rStyle w:val="Hyperlink"/>
          </w:rPr>
          <w:t>https://sonix.ai/history-of-speech-recognition#:~:text=1950s%20and%2060s,to%2016%20words%20in%20English</w:t>
        </w:r>
      </w:hyperlink>
      <w:r w:rsidR="00522696" w:rsidRPr="00B14EBB">
        <w:t>.</w:t>
      </w:r>
    </w:p>
    <w:p w:rsidR="00522696" w:rsidRPr="00BB7589" w:rsidRDefault="00A61216" w:rsidP="00910011">
      <w:pPr>
        <w:pStyle w:val="ListParagraph"/>
        <w:numPr>
          <w:ilvl w:val="0"/>
          <w:numId w:val="34"/>
        </w:numPr>
        <w:spacing w:line="259" w:lineRule="auto"/>
        <w:jc w:val="both"/>
        <w:rPr>
          <w:rStyle w:val="Hyperlink"/>
          <w:color w:val="auto"/>
          <w:u w:val="none"/>
        </w:rPr>
      </w:pPr>
      <w:hyperlink r:id="rId194" w:history="1">
        <w:r w:rsidR="00522696" w:rsidRPr="00D0509B">
          <w:rPr>
            <w:rStyle w:val="Hyperlink"/>
          </w:rPr>
          <w:t>https://en.wikipedia.org/wiki/Timeline_of_speech_and_voice_recognition</w:t>
        </w:r>
      </w:hyperlink>
    </w:p>
    <w:p w:rsidR="00522696" w:rsidRDefault="00A61216" w:rsidP="00910011">
      <w:pPr>
        <w:pStyle w:val="ListParagraph"/>
        <w:numPr>
          <w:ilvl w:val="0"/>
          <w:numId w:val="34"/>
        </w:numPr>
        <w:spacing w:line="259" w:lineRule="auto"/>
        <w:jc w:val="both"/>
      </w:pPr>
      <w:hyperlink r:id="rId195" w:history="1">
        <w:r w:rsidR="00522696">
          <w:rPr>
            <w:rStyle w:val="Hyperlink"/>
          </w:rPr>
          <w:t>https://www.ibm.com/eg-en/cloud/watson-text-to-speech</w:t>
        </w:r>
      </w:hyperlink>
    </w:p>
    <w:p w:rsidR="00522696" w:rsidRDefault="00A61216" w:rsidP="00910011">
      <w:pPr>
        <w:pStyle w:val="ListParagraph"/>
        <w:numPr>
          <w:ilvl w:val="0"/>
          <w:numId w:val="34"/>
        </w:numPr>
        <w:spacing w:line="259" w:lineRule="auto"/>
        <w:jc w:val="both"/>
      </w:pPr>
      <w:hyperlink r:id="rId196" w:history="1">
        <w:r w:rsidR="00522696">
          <w:rPr>
            <w:rStyle w:val="Hyperlink"/>
          </w:rPr>
          <w:t>https://cloud.google.com/text-to-speech/docs</w:t>
        </w:r>
      </w:hyperlink>
    </w:p>
    <w:p w:rsidR="00522696" w:rsidRPr="00BB7589" w:rsidRDefault="00A61216" w:rsidP="00910011">
      <w:pPr>
        <w:pStyle w:val="ListParagraph"/>
        <w:numPr>
          <w:ilvl w:val="0"/>
          <w:numId w:val="34"/>
        </w:numPr>
        <w:spacing w:line="259" w:lineRule="auto"/>
        <w:jc w:val="both"/>
      </w:pPr>
      <w:hyperlink r:id="rId197" w:history="1">
        <w:r w:rsidR="00522696">
          <w:rPr>
            <w:rStyle w:val="Hyperlink"/>
          </w:rPr>
          <w:t>https://aws.amazon.com/polly</w:t>
        </w:r>
      </w:hyperlink>
    </w:p>
    <w:p w:rsidR="00522696" w:rsidRDefault="00522696" w:rsidP="00910011">
      <w:pPr>
        <w:jc w:val="both"/>
      </w:pPr>
    </w:p>
    <w:p w:rsidR="00522696" w:rsidRDefault="00522696" w:rsidP="00910011">
      <w:pPr>
        <w:pStyle w:val="Heading2"/>
        <w:jc w:val="both"/>
        <w:rPr>
          <w:u w:val="single"/>
        </w:rPr>
      </w:pPr>
      <w:bookmarkStart w:id="183" w:name="_Toc47814369"/>
      <w:r w:rsidRPr="00522696">
        <w:rPr>
          <w:u w:val="single"/>
        </w:rPr>
        <w:t>Papers</w:t>
      </w:r>
      <w:bookmarkEnd w:id="183"/>
    </w:p>
    <w:p w:rsidR="00522696" w:rsidRDefault="00522696" w:rsidP="00910011">
      <w:pPr>
        <w:pStyle w:val="ListParagraph"/>
        <w:numPr>
          <w:ilvl w:val="0"/>
          <w:numId w:val="35"/>
        </w:numPr>
        <w:spacing w:line="259" w:lineRule="auto"/>
        <w:jc w:val="both"/>
        <w:rPr>
          <w:rFonts w:cstheme="majorBidi"/>
        </w:rPr>
      </w:pPr>
      <w:r w:rsidRPr="00522696">
        <w:rPr>
          <w:rFonts w:cstheme="majorBidi"/>
        </w:rPr>
        <w:t xml:space="preserve">Neural Question Generation from Text: A Preliminary Study </w:t>
      </w:r>
      <w:proofErr w:type="spellStart"/>
      <w:r w:rsidRPr="00522696">
        <w:rPr>
          <w:rFonts w:cstheme="majorBidi"/>
        </w:rPr>
        <w:t>Qingyu</w:t>
      </w:r>
      <w:proofErr w:type="spellEnd"/>
      <w:r w:rsidRPr="00522696">
        <w:rPr>
          <w:rFonts w:cstheme="majorBidi"/>
        </w:rPr>
        <w:t xml:space="preserve"> </w:t>
      </w:r>
      <w:proofErr w:type="spellStart"/>
      <w:r w:rsidRPr="00522696">
        <w:rPr>
          <w:rFonts w:cstheme="majorBidi"/>
        </w:rPr>
        <w:t>Zhouy</w:t>
      </w:r>
      <w:proofErr w:type="spellEnd"/>
      <w:r w:rsidRPr="00522696">
        <w:rPr>
          <w:rFonts w:ascii="Cambria Math" w:hAnsi="Cambria Math" w:cs="Cambria Math"/>
        </w:rPr>
        <w:t>∗</w:t>
      </w:r>
      <w:r w:rsidRPr="00522696">
        <w:rPr>
          <w:rFonts w:cstheme="majorBidi"/>
        </w:rPr>
        <w:t xml:space="preserve"> Nan </w:t>
      </w:r>
      <w:proofErr w:type="spellStart"/>
      <w:r w:rsidRPr="00522696">
        <w:rPr>
          <w:rFonts w:cstheme="majorBidi"/>
        </w:rPr>
        <w:t>Yangz</w:t>
      </w:r>
      <w:proofErr w:type="spellEnd"/>
      <w:r w:rsidRPr="00522696">
        <w:rPr>
          <w:rFonts w:cstheme="majorBidi"/>
        </w:rPr>
        <w:t xml:space="preserve"> </w:t>
      </w:r>
      <w:proofErr w:type="spellStart"/>
      <w:r w:rsidRPr="00522696">
        <w:rPr>
          <w:rFonts w:cstheme="majorBidi"/>
        </w:rPr>
        <w:t>Furu</w:t>
      </w:r>
      <w:proofErr w:type="spellEnd"/>
      <w:r w:rsidRPr="00522696">
        <w:rPr>
          <w:rFonts w:cstheme="majorBidi"/>
        </w:rPr>
        <w:t xml:space="preserve"> </w:t>
      </w:r>
      <w:proofErr w:type="spellStart"/>
      <w:r w:rsidRPr="00522696">
        <w:rPr>
          <w:rFonts w:cstheme="majorBidi"/>
        </w:rPr>
        <w:t>Weiz</w:t>
      </w:r>
      <w:proofErr w:type="spellEnd"/>
      <w:r w:rsidRPr="00522696">
        <w:rPr>
          <w:rFonts w:cstheme="majorBidi"/>
        </w:rPr>
        <w:t xml:space="preserve"> Chuanqi Tan] </w:t>
      </w:r>
      <w:proofErr w:type="spellStart"/>
      <w:r w:rsidRPr="00522696">
        <w:rPr>
          <w:rFonts w:cstheme="majorBidi"/>
        </w:rPr>
        <w:t>Hangbo</w:t>
      </w:r>
      <w:proofErr w:type="spellEnd"/>
      <w:r w:rsidRPr="00522696">
        <w:rPr>
          <w:rFonts w:cstheme="majorBidi"/>
        </w:rPr>
        <w:t xml:space="preserve"> </w:t>
      </w:r>
      <w:proofErr w:type="spellStart"/>
      <w:r w:rsidRPr="00522696">
        <w:rPr>
          <w:rFonts w:cstheme="majorBidi"/>
        </w:rPr>
        <w:t>Baoy</w:t>
      </w:r>
      <w:proofErr w:type="spellEnd"/>
      <w:r w:rsidRPr="00522696">
        <w:rPr>
          <w:rFonts w:cstheme="majorBidi"/>
        </w:rPr>
        <w:t xml:space="preserve"> Ming </w:t>
      </w:r>
      <w:proofErr w:type="spellStart"/>
      <w:r w:rsidRPr="00522696">
        <w:rPr>
          <w:rFonts w:cstheme="majorBidi"/>
        </w:rPr>
        <w:t>Zhouz</w:t>
      </w:r>
      <w:proofErr w:type="spellEnd"/>
      <w:r w:rsidRPr="00522696">
        <w:rPr>
          <w:rFonts w:cstheme="majorBidi"/>
        </w:rPr>
        <w:t xml:space="preserve"> </w:t>
      </w:r>
      <w:proofErr w:type="spellStart"/>
      <w:r w:rsidRPr="00522696">
        <w:rPr>
          <w:rFonts w:cstheme="majorBidi"/>
        </w:rPr>
        <w:t>yHarbin</w:t>
      </w:r>
      <w:proofErr w:type="spellEnd"/>
      <w:r w:rsidRPr="00522696">
        <w:rPr>
          <w:rFonts w:cstheme="majorBidi"/>
        </w:rPr>
        <w:t xml:space="preserve"> Institute of Technology, Harbin, China 2017</w:t>
      </w:r>
    </w:p>
    <w:p w:rsidR="00522696" w:rsidRDefault="00522696" w:rsidP="00910011">
      <w:pPr>
        <w:pStyle w:val="ListParagraph"/>
        <w:numPr>
          <w:ilvl w:val="0"/>
          <w:numId w:val="35"/>
        </w:numPr>
        <w:spacing w:line="259" w:lineRule="auto"/>
        <w:jc w:val="both"/>
        <w:rPr>
          <w:rFonts w:cstheme="majorBidi"/>
        </w:rPr>
      </w:pPr>
      <w:r w:rsidRPr="00522696">
        <w:rPr>
          <w:rFonts w:cstheme="majorBidi"/>
        </w:rPr>
        <w:t>Attention Is All You Need 2017</w:t>
      </w:r>
    </w:p>
    <w:p w:rsidR="00522696" w:rsidRDefault="00522696" w:rsidP="00910011">
      <w:pPr>
        <w:pStyle w:val="ListParagraph"/>
        <w:numPr>
          <w:ilvl w:val="0"/>
          <w:numId w:val="35"/>
        </w:numPr>
        <w:spacing w:line="259" w:lineRule="auto"/>
        <w:jc w:val="both"/>
        <w:rPr>
          <w:rFonts w:cstheme="majorBidi"/>
        </w:rPr>
      </w:pPr>
      <w:r w:rsidRPr="00522696">
        <w:rPr>
          <w:rFonts w:cstheme="majorBidi"/>
        </w:rPr>
        <w:t xml:space="preserve">BERT: Pre-training of Deep Bidirectional Transformers for Language Understanding Jacob Devlin Ming-Wei Chang Kenton Lee Kristina </w:t>
      </w:r>
      <w:proofErr w:type="spellStart"/>
      <w:r w:rsidRPr="00522696">
        <w:rPr>
          <w:rFonts w:cstheme="majorBidi"/>
        </w:rPr>
        <w:t>Toutanova</w:t>
      </w:r>
      <w:proofErr w:type="spellEnd"/>
    </w:p>
    <w:p w:rsidR="00522696" w:rsidRDefault="00522696" w:rsidP="00910011">
      <w:pPr>
        <w:pStyle w:val="ListParagraph"/>
        <w:numPr>
          <w:ilvl w:val="0"/>
          <w:numId w:val="35"/>
        </w:numPr>
        <w:spacing w:line="259" w:lineRule="auto"/>
        <w:jc w:val="both"/>
        <w:rPr>
          <w:rFonts w:cstheme="majorBidi"/>
        </w:rPr>
      </w:pPr>
      <w:r w:rsidRPr="00522696">
        <w:rPr>
          <w:rFonts w:cstheme="majorBidi"/>
        </w:rPr>
        <w:t>Google AI Language (2018)</w:t>
      </w:r>
    </w:p>
    <w:p w:rsidR="00522696" w:rsidRDefault="00522696" w:rsidP="00910011">
      <w:pPr>
        <w:pStyle w:val="ListParagraph"/>
        <w:numPr>
          <w:ilvl w:val="0"/>
          <w:numId w:val="35"/>
        </w:numPr>
        <w:spacing w:line="259" w:lineRule="auto"/>
        <w:jc w:val="both"/>
        <w:rPr>
          <w:rFonts w:cstheme="majorBidi"/>
        </w:rPr>
      </w:pPr>
      <w:r w:rsidRPr="00522696">
        <w:rPr>
          <w:rFonts w:cstheme="majorBidi"/>
        </w:rPr>
        <w:t xml:space="preserve">Matthew Peters, Mark Neumann, </w:t>
      </w:r>
      <w:proofErr w:type="spellStart"/>
      <w:r w:rsidRPr="00522696">
        <w:rPr>
          <w:rFonts w:cstheme="majorBidi"/>
        </w:rPr>
        <w:t>Mohit</w:t>
      </w:r>
      <w:proofErr w:type="spellEnd"/>
      <w:r w:rsidRPr="00522696">
        <w:rPr>
          <w:rFonts w:cstheme="majorBidi"/>
        </w:rPr>
        <w:t xml:space="preserve"> </w:t>
      </w:r>
      <w:proofErr w:type="spellStart"/>
      <w:r w:rsidRPr="00522696">
        <w:rPr>
          <w:rFonts w:cstheme="majorBidi"/>
        </w:rPr>
        <w:t>Iyyer</w:t>
      </w:r>
      <w:proofErr w:type="spellEnd"/>
      <w:r w:rsidRPr="00522696">
        <w:rPr>
          <w:rFonts w:cstheme="majorBidi"/>
        </w:rPr>
        <w:t>, Matt Gardner, Christopher Clark, Kenton</w:t>
      </w:r>
      <w:r>
        <w:rPr>
          <w:rFonts w:cstheme="majorBidi"/>
        </w:rPr>
        <w:t xml:space="preserve"> </w:t>
      </w:r>
      <w:r w:rsidRPr="00522696">
        <w:rPr>
          <w:rFonts w:cstheme="majorBidi"/>
        </w:rPr>
        <w:t xml:space="preserve">Lee, and Luke </w:t>
      </w:r>
      <w:proofErr w:type="spellStart"/>
      <w:r w:rsidRPr="00522696">
        <w:rPr>
          <w:rFonts w:cstheme="majorBidi"/>
        </w:rPr>
        <w:t>Zettlemoyer</w:t>
      </w:r>
      <w:proofErr w:type="spellEnd"/>
      <w:r w:rsidRPr="00522696">
        <w:rPr>
          <w:rFonts w:cstheme="majorBidi"/>
        </w:rPr>
        <w:t>. Deep contextualized word representations. In Proceedings of</w:t>
      </w:r>
      <w:r>
        <w:rPr>
          <w:rFonts w:cstheme="majorBidi"/>
        </w:rPr>
        <w:t xml:space="preserve"> </w:t>
      </w:r>
      <w:r w:rsidRPr="00522696">
        <w:rPr>
          <w:rFonts w:cstheme="majorBidi"/>
        </w:rPr>
        <w:t>the 2018 Conference of the North American Chapter of the Association for Computational</w:t>
      </w:r>
      <w:r>
        <w:rPr>
          <w:rFonts w:cstheme="majorBidi"/>
        </w:rPr>
        <w:t xml:space="preserve"> </w:t>
      </w:r>
      <w:r w:rsidRPr="00522696">
        <w:rPr>
          <w:rFonts w:cstheme="majorBidi"/>
        </w:rPr>
        <w:t>Linguistics: Human Language Technologies, pages 2227–2237, New Orleans, Louisiana, June</w:t>
      </w:r>
      <w:r>
        <w:rPr>
          <w:rFonts w:cstheme="majorBidi"/>
        </w:rPr>
        <w:t xml:space="preserve"> </w:t>
      </w:r>
      <w:r w:rsidRPr="00522696">
        <w:rPr>
          <w:rFonts w:cstheme="majorBidi"/>
        </w:rPr>
        <w:t>2018. Association for Computational Linguistics.</w:t>
      </w:r>
    </w:p>
    <w:p w:rsidR="00522696" w:rsidRPr="00522696" w:rsidRDefault="00522696" w:rsidP="00910011">
      <w:pPr>
        <w:pStyle w:val="ListParagraph"/>
        <w:numPr>
          <w:ilvl w:val="0"/>
          <w:numId w:val="35"/>
        </w:numPr>
        <w:spacing w:line="259" w:lineRule="auto"/>
        <w:jc w:val="both"/>
        <w:rPr>
          <w:rFonts w:cstheme="majorBidi"/>
        </w:rPr>
      </w:pPr>
      <w:r w:rsidRPr="00522696">
        <w:rPr>
          <w:rFonts w:cstheme="majorBidi"/>
        </w:rPr>
        <w:t>Unified Language Model Pre-training for Natural Language Understanding and Generation Li Dong</w:t>
      </w:r>
      <w:r w:rsidRPr="00522696">
        <w:rPr>
          <w:rFonts w:ascii="Cambria Math" w:hAnsi="Cambria Math" w:cs="Cambria Math"/>
        </w:rPr>
        <w:t>∗</w:t>
      </w:r>
      <w:r w:rsidRPr="00522696">
        <w:rPr>
          <w:rFonts w:cstheme="majorBidi"/>
        </w:rPr>
        <w:t xml:space="preserve"> Nan Yang</w:t>
      </w:r>
      <w:r w:rsidRPr="00522696">
        <w:rPr>
          <w:rFonts w:ascii="Cambria Math" w:hAnsi="Cambria Math" w:cs="Cambria Math"/>
        </w:rPr>
        <w:t>∗</w:t>
      </w:r>
      <w:r w:rsidRPr="00522696">
        <w:rPr>
          <w:rFonts w:cstheme="majorBidi"/>
        </w:rPr>
        <w:t xml:space="preserve"> </w:t>
      </w:r>
      <w:proofErr w:type="spellStart"/>
      <w:r w:rsidRPr="00522696">
        <w:rPr>
          <w:rFonts w:cstheme="majorBidi"/>
        </w:rPr>
        <w:t>Wenhui</w:t>
      </w:r>
      <w:proofErr w:type="spellEnd"/>
      <w:r w:rsidRPr="00522696">
        <w:rPr>
          <w:rFonts w:cstheme="majorBidi"/>
        </w:rPr>
        <w:t xml:space="preserve"> Wang</w:t>
      </w:r>
      <w:r w:rsidRPr="00522696">
        <w:rPr>
          <w:rFonts w:ascii="Cambria Math" w:hAnsi="Cambria Math" w:cs="Cambria Math"/>
        </w:rPr>
        <w:t>∗</w:t>
      </w:r>
      <w:r w:rsidRPr="00522696">
        <w:rPr>
          <w:rFonts w:cstheme="majorBidi"/>
        </w:rPr>
        <w:t xml:space="preserve"> </w:t>
      </w:r>
      <w:proofErr w:type="spellStart"/>
      <w:r w:rsidRPr="00522696">
        <w:rPr>
          <w:rFonts w:cstheme="majorBidi"/>
        </w:rPr>
        <w:t>Furu</w:t>
      </w:r>
      <w:proofErr w:type="spellEnd"/>
      <w:r w:rsidRPr="00522696">
        <w:rPr>
          <w:rFonts w:cstheme="majorBidi"/>
        </w:rPr>
        <w:t xml:space="preserve"> </w:t>
      </w:r>
      <w:proofErr w:type="spellStart"/>
      <w:r w:rsidRPr="00522696">
        <w:rPr>
          <w:rFonts w:cstheme="majorBidi"/>
        </w:rPr>
        <w:t>Wei</w:t>
      </w:r>
      <w:r w:rsidRPr="00522696">
        <w:rPr>
          <w:rFonts w:ascii="Cambria Math" w:hAnsi="Cambria Math" w:cs="Cambria Math"/>
        </w:rPr>
        <w:t>∗</w:t>
      </w:r>
      <w:r w:rsidRPr="00522696">
        <w:rPr>
          <w:rFonts w:cstheme="majorBidi"/>
        </w:rPr>
        <w:t>y</w:t>
      </w:r>
      <w:proofErr w:type="spellEnd"/>
      <w:r w:rsidRPr="00522696">
        <w:rPr>
          <w:rFonts w:cstheme="majorBidi"/>
        </w:rPr>
        <w:t xml:space="preserve"> </w:t>
      </w:r>
      <w:proofErr w:type="spellStart"/>
      <w:r w:rsidRPr="00522696">
        <w:rPr>
          <w:rFonts w:cstheme="majorBidi"/>
        </w:rPr>
        <w:t>Xiaodong</w:t>
      </w:r>
      <w:proofErr w:type="spellEnd"/>
      <w:r w:rsidRPr="00522696">
        <w:rPr>
          <w:rFonts w:cstheme="majorBidi"/>
        </w:rPr>
        <w:t xml:space="preserve"> Liu Yu Wang </w:t>
      </w:r>
      <w:proofErr w:type="spellStart"/>
      <w:r w:rsidRPr="00522696">
        <w:rPr>
          <w:rFonts w:cstheme="majorBidi"/>
        </w:rPr>
        <w:t>Jianfeng</w:t>
      </w:r>
      <w:proofErr w:type="spellEnd"/>
      <w:r w:rsidRPr="00522696">
        <w:rPr>
          <w:rFonts w:cstheme="majorBidi"/>
        </w:rPr>
        <w:t xml:space="preserve"> Gao Ming Zhou Hsiao-</w:t>
      </w:r>
      <w:proofErr w:type="spellStart"/>
      <w:r w:rsidRPr="00522696">
        <w:rPr>
          <w:rFonts w:cstheme="majorBidi"/>
        </w:rPr>
        <w:t>Wuen</w:t>
      </w:r>
      <w:proofErr w:type="spellEnd"/>
      <w:r w:rsidRPr="00522696">
        <w:rPr>
          <w:rFonts w:cstheme="majorBidi"/>
        </w:rPr>
        <w:t xml:space="preserve"> Hon 2019</w:t>
      </w:r>
      <w:bookmarkEnd w:id="182"/>
    </w:p>
    <w:sectPr w:rsidR="00522696" w:rsidRPr="00522696" w:rsidSect="003A2B9D">
      <w:headerReference w:type="even" r:id="rId198"/>
      <w:headerReference w:type="default" r:id="rId19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606C" w:rsidRDefault="00B7606C" w:rsidP="00B740BC">
      <w:pPr>
        <w:spacing w:after="0"/>
      </w:pPr>
      <w:r>
        <w:separator/>
      </w:r>
    </w:p>
  </w:endnote>
  <w:endnote w:type="continuationSeparator" w:id="0">
    <w:p w:rsidR="00B7606C" w:rsidRDefault="00B7606C" w:rsidP="00B740B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NimbusRomNo9L-Medi">
    <w:altName w:val="Times New Roman"/>
    <w:panose1 w:val="00000000000000000000"/>
    <w:charset w:val="00"/>
    <w:family w:val="roman"/>
    <w:notTrueType/>
    <w:pitch w:val="default"/>
  </w:font>
  <w:font w:name="CMBX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ndalus">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ans-serif">
    <w:altName w:val="Segoe Prin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606C" w:rsidRDefault="00B7606C" w:rsidP="00B740BC">
      <w:pPr>
        <w:spacing w:after="0"/>
      </w:pPr>
      <w:r>
        <w:separator/>
      </w:r>
    </w:p>
  </w:footnote>
  <w:footnote w:type="continuationSeparator" w:id="0">
    <w:p w:rsidR="00B7606C" w:rsidRDefault="00B7606C" w:rsidP="00B740B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963568"/>
      <w:docPartObj>
        <w:docPartGallery w:val="Page Numbers (Top of Page)"/>
        <w:docPartUnique/>
      </w:docPartObj>
    </w:sdtPr>
    <w:sdtEndPr>
      <w:rPr>
        <w:noProof/>
      </w:rPr>
    </w:sdtEndPr>
    <w:sdtContent>
      <w:p w:rsidR="00A61216" w:rsidRDefault="00A61216">
        <w:pPr>
          <w:pStyle w:val="Header"/>
          <w:jc w:val="right"/>
        </w:pPr>
        <w:r>
          <w:fldChar w:fldCharType="begin"/>
        </w:r>
        <w:r>
          <w:instrText xml:space="preserve"> PAGE   \* MERGEFORMAT </w:instrText>
        </w:r>
        <w:r>
          <w:fldChar w:fldCharType="separate"/>
        </w:r>
        <w:r w:rsidR="00152F0D">
          <w:rPr>
            <w:noProof/>
          </w:rPr>
          <w:t>78</w:t>
        </w:r>
        <w:r>
          <w:rPr>
            <w:noProof/>
          </w:rPr>
          <w:fldChar w:fldCharType="end"/>
        </w:r>
      </w:p>
    </w:sdtContent>
  </w:sdt>
  <w:p w:rsidR="00A61216" w:rsidRDefault="00A612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6289710"/>
      <w:docPartObj>
        <w:docPartGallery w:val="Page Numbers (Top of Page)"/>
        <w:docPartUnique/>
      </w:docPartObj>
    </w:sdtPr>
    <w:sdtEndPr>
      <w:rPr>
        <w:noProof/>
      </w:rPr>
    </w:sdtEndPr>
    <w:sdtContent>
      <w:p w:rsidR="00A61216" w:rsidRDefault="00A61216">
        <w:pPr>
          <w:pStyle w:val="Header"/>
        </w:pPr>
        <w:r>
          <w:fldChar w:fldCharType="begin"/>
        </w:r>
        <w:r>
          <w:instrText xml:space="preserve"> PAGE   \* MERGEFORMAT </w:instrText>
        </w:r>
        <w:r>
          <w:fldChar w:fldCharType="separate"/>
        </w:r>
        <w:r w:rsidR="00152F0D">
          <w:rPr>
            <w:noProof/>
          </w:rPr>
          <w:t>77</w:t>
        </w:r>
        <w:r>
          <w:rPr>
            <w:noProof/>
          </w:rPr>
          <w:fldChar w:fldCharType="end"/>
        </w:r>
      </w:p>
    </w:sdtContent>
  </w:sdt>
  <w:p w:rsidR="00A61216" w:rsidRDefault="00A61216" w:rsidP="003A2B9D">
    <w:pPr>
      <w:pStyle w:val="Header"/>
      <w:tabs>
        <w:tab w:val="clear" w:pos="4680"/>
        <w:tab w:val="clear" w:pos="9360"/>
        <w:tab w:val="left" w:pos="8616"/>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2ADB"/>
    <w:multiLevelType w:val="multilevel"/>
    <w:tmpl w:val="AE0EFB3E"/>
    <w:lvl w:ilvl="0">
      <w:start w:val="4"/>
      <w:numFmt w:val="decimal"/>
      <w:lvlText w:val="%1"/>
      <w:lvlJc w:val="left"/>
      <w:pPr>
        <w:ind w:left="612" w:hanging="612"/>
      </w:pPr>
      <w:rPr>
        <w:rFonts w:hint="default"/>
      </w:rPr>
    </w:lvl>
    <w:lvl w:ilvl="1">
      <w:start w:val="6"/>
      <w:numFmt w:val="decimal"/>
      <w:lvlText w:val="%1.%2"/>
      <w:lvlJc w:val="left"/>
      <w:pPr>
        <w:ind w:left="612" w:hanging="61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8F3F19"/>
    <w:multiLevelType w:val="multilevel"/>
    <w:tmpl w:val="CE26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734C89"/>
    <w:multiLevelType w:val="multilevel"/>
    <w:tmpl w:val="AE0EFB3E"/>
    <w:lvl w:ilvl="0">
      <w:start w:val="4"/>
      <w:numFmt w:val="decimal"/>
      <w:lvlText w:val="%1"/>
      <w:lvlJc w:val="left"/>
      <w:pPr>
        <w:ind w:left="612" w:hanging="612"/>
      </w:pPr>
      <w:rPr>
        <w:rFonts w:hint="default"/>
      </w:rPr>
    </w:lvl>
    <w:lvl w:ilvl="1">
      <w:start w:val="6"/>
      <w:numFmt w:val="decimal"/>
      <w:lvlText w:val="%1.%2"/>
      <w:lvlJc w:val="left"/>
      <w:pPr>
        <w:ind w:left="612" w:hanging="61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2E96B75"/>
    <w:multiLevelType w:val="multilevel"/>
    <w:tmpl w:val="74AC4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E53F58"/>
    <w:multiLevelType w:val="multilevel"/>
    <w:tmpl w:val="6666B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2A769A"/>
    <w:multiLevelType w:val="multilevel"/>
    <w:tmpl w:val="72D0F312"/>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6" w15:restartNumberingAfterBreak="0">
    <w:nsid w:val="2C3E7C90"/>
    <w:multiLevelType w:val="hybridMultilevel"/>
    <w:tmpl w:val="C6DC9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1F1B52"/>
    <w:multiLevelType w:val="multilevel"/>
    <w:tmpl w:val="72D0F31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E647B2E"/>
    <w:multiLevelType w:val="hybridMultilevel"/>
    <w:tmpl w:val="7BB69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DD4EB4"/>
    <w:multiLevelType w:val="multilevel"/>
    <w:tmpl w:val="1B12C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0C3DCA"/>
    <w:multiLevelType w:val="hybridMultilevel"/>
    <w:tmpl w:val="468CDB42"/>
    <w:lvl w:ilvl="0" w:tplc="0409000F">
      <w:start w:val="1"/>
      <w:numFmt w:val="decimal"/>
      <w:lvlText w:val="%1."/>
      <w:lvlJc w:val="left"/>
      <w:pPr>
        <w:ind w:left="720" w:hanging="360"/>
      </w:pPr>
    </w:lvl>
    <w:lvl w:ilvl="1" w:tplc="2B2C8FF2">
      <w:start w:val="1"/>
      <w:numFmt w:val="lowerLetter"/>
      <w:lvlText w:val="%2."/>
      <w:lvlJc w:val="left"/>
      <w:pPr>
        <w:ind w:left="1440" w:hanging="360"/>
      </w:pPr>
      <w:rPr>
        <w:rFonts w:asciiTheme="majorBidi" w:hAnsiTheme="majorBidi" w:cstheme="majorBidi" w:hint="default"/>
        <w:i w:val="0"/>
        <w:i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D919AB"/>
    <w:multiLevelType w:val="hybridMultilevel"/>
    <w:tmpl w:val="0D76B60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12" w15:restartNumberingAfterBreak="0">
    <w:nsid w:val="3F892911"/>
    <w:multiLevelType w:val="multilevel"/>
    <w:tmpl w:val="6AA2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8E6C2E"/>
    <w:multiLevelType w:val="multilevel"/>
    <w:tmpl w:val="01C8B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D7E7F"/>
    <w:multiLevelType w:val="hybridMultilevel"/>
    <w:tmpl w:val="CB620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AF54B4"/>
    <w:multiLevelType w:val="multilevel"/>
    <w:tmpl w:val="ADFC3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410BE3"/>
    <w:multiLevelType w:val="multilevel"/>
    <w:tmpl w:val="6EA05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8C47FB"/>
    <w:multiLevelType w:val="hybridMultilevel"/>
    <w:tmpl w:val="331E9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13AEF"/>
    <w:multiLevelType w:val="hybridMultilevel"/>
    <w:tmpl w:val="9B1CF0D4"/>
    <w:lvl w:ilvl="0" w:tplc="A878759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50E95146"/>
    <w:multiLevelType w:val="hybridMultilevel"/>
    <w:tmpl w:val="1836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002F55"/>
    <w:multiLevelType w:val="multilevel"/>
    <w:tmpl w:val="233622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50" w:hanging="360"/>
      </w:pPr>
      <w:rPr>
        <w:rFonts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234D9D"/>
    <w:multiLevelType w:val="hybridMultilevel"/>
    <w:tmpl w:val="838AD6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C5EA8"/>
    <w:multiLevelType w:val="hybridMultilevel"/>
    <w:tmpl w:val="1C5A2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4E46E8"/>
    <w:multiLevelType w:val="hybridMultilevel"/>
    <w:tmpl w:val="33A4A100"/>
    <w:lvl w:ilvl="0" w:tplc="BE08E33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B4123"/>
    <w:multiLevelType w:val="multilevel"/>
    <w:tmpl w:val="52E2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D22851"/>
    <w:multiLevelType w:val="hybridMultilevel"/>
    <w:tmpl w:val="E8301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2A6BCA"/>
    <w:multiLevelType w:val="multilevel"/>
    <w:tmpl w:val="EDA4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6E183F"/>
    <w:multiLevelType w:val="hybridMultilevel"/>
    <w:tmpl w:val="497C6C6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69315DA7"/>
    <w:multiLevelType w:val="hybridMultilevel"/>
    <w:tmpl w:val="3DBE3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5F1A8E"/>
    <w:multiLevelType w:val="hybridMultilevel"/>
    <w:tmpl w:val="FBC6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AF7129"/>
    <w:multiLevelType w:val="hybridMultilevel"/>
    <w:tmpl w:val="4E184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C52DFE"/>
    <w:multiLevelType w:val="multilevel"/>
    <w:tmpl w:val="6666B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350" w:hanging="360"/>
      </w:pPr>
      <w:rPr>
        <w:rFonts w:ascii="Symbol" w:hAnsi="Symbol"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010EA5"/>
    <w:multiLevelType w:val="hybridMultilevel"/>
    <w:tmpl w:val="FBDA652A"/>
    <w:lvl w:ilvl="0" w:tplc="966C3014">
      <w:start w:val="10"/>
      <w:numFmt w:val="bullet"/>
      <w:lvlText w:val="-"/>
      <w:lvlJc w:val="left"/>
      <w:pPr>
        <w:ind w:left="450" w:hanging="360"/>
      </w:pPr>
      <w:rPr>
        <w:rFonts w:ascii="Arial" w:eastAsiaTheme="minorHAnsi" w:hAnsi="Arial" w:cs="Arial"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004111"/>
    <w:multiLevelType w:val="hybridMultilevel"/>
    <w:tmpl w:val="E586F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A54EFC"/>
    <w:multiLevelType w:val="hybridMultilevel"/>
    <w:tmpl w:val="74A6A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4A13E2"/>
    <w:multiLevelType w:val="hybridMultilevel"/>
    <w:tmpl w:val="E1589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E375CA"/>
    <w:multiLevelType w:val="hybridMultilevel"/>
    <w:tmpl w:val="0D84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B40ADF"/>
    <w:multiLevelType w:val="hybridMultilevel"/>
    <w:tmpl w:val="A412E09E"/>
    <w:lvl w:ilvl="0" w:tplc="A9162C9A">
      <w:start w:val="1"/>
      <w:numFmt w:val="decimal"/>
      <w:lvlText w:val="%1."/>
      <w:lvlJc w:val="left"/>
      <w:pPr>
        <w:ind w:left="720" w:hanging="360"/>
      </w:pPr>
      <w:rPr>
        <w:rFonts w:asciiTheme="majorBidi" w:eastAsia="Times New Roman" w:hAnsiTheme="majorBidi" w:cstheme="majorBidi"/>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2D1B6F"/>
    <w:multiLevelType w:val="multilevel"/>
    <w:tmpl w:val="5060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C735F6"/>
    <w:multiLevelType w:val="multilevel"/>
    <w:tmpl w:val="DA488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2C6D04"/>
    <w:multiLevelType w:val="multilevel"/>
    <w:tmpl w:val="04EAE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271422"/>
    <w:multiLevelType w:val="hybridMultilevel"/>
    <w:tmpl w:val="0EAC4C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F4D7DF8"/>
    <w:multiLevelType w:val="multilevel"/>
    <w:tmpl w:val="D36ED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0"/>
  </w:num>
  <w:num w:numId="3">
    <w:abstractNumId w:val="20"/>
  </w:num>
  <w:num w:numId="4">
    <w:abstractNumId w:val="32"/>
  </w:num>
  <w:num w:numId="5">
    <w:abstractNumId w:val="8"/>
  </w:num>
  <w:num w:numId="6">
    <w:abstractNumId w:val="31"/>
  </w:num>
  <w:num w:numId="7">
    <w:abstractNumId w:val="4"/>
  </w:num>
  <w:num w:numId="8">
    <w:abstractNumId w:val="21"/>
  </w:num>
  <w:num w:numId="9">
    <w:abstractNumId w:val="25"/>
  </w:num>
  <w:num w:numId="10">
    <w:abstractNumId w:val="7"/>
  </w:num>
  <w:num w:numId="11">
    <w:abstractNumId w:val="19"/>
  </w:num>
  <w:num w:numId="12">
    <w:abstractNumId w:val="38"/>
  </w:num>
  <w:num w:numId="13">
    <w:abstractNumId w:val="24"/>
  </w:num>
  <w:num w:numId="14">
    <w:abstractNumId w:val="37"/>
  </w:num>
  <w:num w:numId="15">
    <w:abstractNumId w:val="1"/>
  </w:num>
  <w:num w:numId="16">
    <w:abstractNumId w:val="3"/>
  </w:num>
  <w:num w:numId="17">
    <w:abstractNumId w:val="12"/>
  </w:num>
  <w:num w:numId="18">
    <w:abstractNumId w:val="15"/>
  </w:num>
  <w:num w:numId="19">
    <w:abstractNumId w:val="13"/>
  </w:num>
  <w:num w:numId="20">
    <w:abstractNumId w:val="16"/>
  </w:num>
  <w:num w:numId="21">
    <w:abstractNumId w:val="40"/>
  </w:num>
  <w:num w:numId="22">
    <w:abstractNumId w:val="9"/>
  </w:num>
  <w:num w:numId="23">
    <w:abstractNumId w:val="42"/>
  </w:num>
  <w:num w:numId="24">
    <w:abstractNumId w:val="39"/>
  </w:num>
  <w:num w:numId="25">
    <w:abstractNumId w:val="26"/>
  </w:num>
  <w:num w:numId="26">
    <w:abstractNumId w:val="14"/>
  </w:num>
  <w:num w:numId="27">
    <w:abstractNumId w:val="34"/>
  </w:num>
  <w:num w:numId="28">
    <w:abstractNumId w:val="11"/>
  </w:num>
  <w:num w:numId="29">
    <w:abstractNumId w:val="30"/>
  </w:num>
  <w:num w:numId="30">
    <w:abstractNumId w:val="6"/>
  </w:num>
  <w:num w:numId="31">
    <w:abstractNumId w:val="18"/>
  </w:num>
  <w:num w:numId="32">
    <w:abstractNumId w:val="33"/>
  </w:num>
  <w:num w:numId="33">
    <w:abstractNumId w:val="36"/>
  </w:num>
  <w:num w:numId="34">
    <w:abstractNumId w:val="5"/>
  </w:num>
  <w:num w:numId="35">
    <w:abstractNumId w:val="17"/>
  </w:num>
  <w:num w:numId="36">
    <w:abstractNumId w:val="27"/>
  </w:num>
  <w:num w:numId="37">
    <w:abstractNumId w:val="35"/>
  </w:num>
  <w:num w:numId="38">
    <w:abstractNumId w:val="28"/>
  </w:num>
  <w:num w:numId="39">
    <w:abstractNumId w:val="29"/>
  </w:num>
  <w:num w:numId="40">
    <w:abstractNumId w:val="41"/>
  </w:num>
  <w:num w:numId="41">
    <w:abstractNumId w:val="2"/>
  </w:num>
  <w:num w:numId="42">
    <w:abstractNumId w:val="0"/>
  </w:num>
  <w:num w:numId="4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96B"/>
    <w:rsid w:val="0000603D"/>
    <w:rsid w:val="00063C47"/>
    <w:rsid w:val="00066019"/>
    <w:rsid w:val="00084EF7"/>
    <w:rsid w:val="000D07E3"/>
    <w:rsid w:val="000D5D14"/>
    <w:rsid w:val="000E12DF"/>
    <w:rsid w:val="00132113"/>
    <w:rsid w:val="0013392C"/>
    <w:rsid w:val="00140693"/>
    <w:rsid w:val="001529DA"/>
    <w:rsid w:val="00152F0D"/>
    <w:rsid w:val="001565F3"/>
    <w:rsid w:val="001670C4"/>
    <w:rsid w:val="001740EB"/>
    <w:rsid w:val="001812BB"/>
    <w:rsid w:val="0019103B"/>
    <w:rsid w:val="001A4846"/>
    <w:rsid w:val="001C3EA6"/>
    <w:rsid w:val="001C4608"/>
    <w:rsid w:val="001D377C"/>
    <w:rsid w:val="001D6B81"/>
    <w:rsid w:val="001E0905"/>
    <w:rsid w:val="001E786A"/>
    <w:rsid w:val="001F42B3"/>
    <w:rsid w:val="001F6F85"/>
    <w:rsid w:val="00203CFE"/>
    <w:rsid w:val="00206766"/>
    <w:rsid w:val="0021604A"/>
    <w:rsid w:val="00232181"/>
    <w:rsid w:val="00272858"/>
    <w:rsid w:val="002B4CBB"/>
    <w:rsid w:val="002D5D20"/>
    <w:rsid w:val="002E3AFB"/>
    <w:rsid w:val="00320214"/>
    <w:rsid w:val="003311D0"/>
    <w:rsid w:val="00341C72"/>
    <w:rsid w:val="00372F67"/>
    <w:rsid w:val="003921A9"/>
    <w:rsid w:val="003A06B9"/>
    <w:rsid w:val="003A2B9D"/>
    <w:rsid w:val="003C66D0"/>
    <w:rsid w:val="003F1AB8"/>
    <w:rsid w:val="00421430"/>
    <w:rsid w:val="00422623"/>
    <w:rsid w:val="00460E3D"/>
    <w:rsid w:val="004803DA"/>
    <w:rsid w:val="00496B38"/>
    <w:rsid w:val="004A14B5"/>
    <w:rsid w:val="004A7055"/>
    <w:rsid w:val="004B672E"/>
    <w:rsid w:val="004F1F37"/>
    <w:rsid w:val="00501D2F"/>
    <w:rsid w:val="00507F35"/>
    <w:rsid w:val="00520610"/>
    <w:rsid w:val="00522696"/>
    <w:rsid w:val="00524869"/>
    <w:rsid w:val="0052677F"/>
    <w:rsid w:val="00541D5D"/>
    <w:rsid w:val="005655F3"/>
    <w:rsid w:val="00574C14"/>
    <w:rsid w:val="0058196B"/>
    <w:rsid w:val="005A3E57"/>
    <w:rsid w:val="005A6D84"/>
    <w:rsid w:val="005B2872"/>
    <w:rsid w:val="005B2BD2"/>
    <w:rsid w:val="005C171D"/>
    <w:rsid w:val="005C1FB2"/>
    <w:rsid w:val="00603155"/>
    <w:rsid w:val="006215A5"/>
    <w:rsid w:val="00625769"/>
    <w:rsid w:val="006277C9"/>
    <w:rsid w:val="006400F6"/>
    <w:rsid w:val="00674982"/>
    <w:rsid w:val="00695B9C"/>
    <w:rsid w:val="006B7AE2"/>
    <w:rsid w:val="006D2960"/>
    <w:rsid w:val="006D3FB6"/>
    <w:rsid w:val="006D45CD"/>
    <w:rsid w:val="006E63F8"/>
    <w:rsid w:val="00701941"/>
    <w:rsid w:val="0070562A"/>
    <w:rsid w:val="007066ED"/>
    <w:rsid w:val="00707667"/>
    <w:rsid w:val="0071034C"/>
    <w:rsid w:val="00714A03"/>
    <w:rsid w:val="00731C54"/>
    <w:rsid w:val="00734986"/>
    <w:rsid w:val="007538AF"/>
    <w:rsid w:val="00762028"/>
    <w:rsid w:val="007820B9"/>
    <w:rsid w:val="0078379C"/>
    <w:rsid w:val="007936BC"/>
    <w:rsid w:val="007A2251"/>
    <w:rsid w:val="007B2C45"/>
    <w:rsid w:val="007B4E6D"/>
    <w:rsid w:val="007D0B8E"/>
    <w:rsid w:val="007D0CEE"/>
    <w:rsid w:val="007D4FDF"/>
    <w:rsid w:val="007E25B3"/>
    <w:rsid w:val="00805037"/>
    <w:rsid w:val="008266EF"/>
    <w:rsid w:val="00827A00"/>
    <w:rsid w:val="008363DC"/>
    <w:rsid w:val="00866017"/>
    <w:rsid w:val="00883261"/>
    <w:rsid w:val="00884085"/>
    <w:rsid w:val="00896B5E"/>
    <w:rsid w:val="008A6A15"/>
    <w:rsid w:val="008D6B31"/>
    <w:rsid w:val="00910011"/>
    <w:rsid w:val="00912FAE"/>
    <w:rsid w:val="0094142B"/>
    <w:rsid w:val="00953564"/>
    <w:rsid w:val="009677BB"/>
    <w:rsid w:val="009878E6"/>
    <w:rsid w:val="00992D17"/>
    <w:rsid w:val="009F62BA"/>
    <w:rsid w:val="00A21633"/>
    <w:rsid w:val="00A30327"/>
    <w:rsid w:val="00A32B7F"/>
    <w:rsid w:val="00A505B7"/>
    <w:rsid w:val="00A57615"/>
    <w:rsid w:val="00A60649"/>
    <w:rsid w:val="00A61216"/>
    <w:rsid w:val="00A650AD"/>
    <w:rsid w:val="00A76649"/>
    <w:rsid w:val="00A81D4A"/>
    <w:rsid w:val="00A83BE3"/>
    <w:rsid w:val="00A97187"/>
    <w:rsid w:val="00AB1B96"/>
    <w:rsid w:val="00AB6647"/>
    <w:rsid w:val="00AC34A7"/>
    <w:rsid w:val="00AF4CF2"/>
    <w:rsid w:val="00B11DF3"/>
    <w:rsid w:val="00B22AC2"/>
    <w:rsid w:val="00B66904"/>
    <w:rsid w:val="00B669ED"/>
    <w:rsid w:val="00B71414"/>
    <w:rsid w:val="00B740BC"/>
    <w:rsid w:val="00B7606C"/>
    <w:rsid w:val="00BB7589"/>
    <w:rsid w:val="00BC37AF"/>
    <w:rsid w:val="00BC3A23"/>
    <w:rsid w:val="00BC69DE"/>
    <w:rsid w:val="00BE62D3"/>
    <w:rsid w:val="00C07EF7"/>
    <w:rsid w:val="00C26942"/>
    <w:rsid w:val="00C43514"/>
    <w:rsid w:val="00C56D7E"/>
    <w:rsid w:val="00C71ACA"/>
    <w:rsid w:val="00C72A81"/>
    <w:rsid w:val="00C81BFE"/>
    <w:rsid w:val="00C9468A"/>
    <w:rsid w:val="00CC1A80"/>
    <w:rsid w:val="00CF1FC3"/>
    <w:rsid w:val="00D25BBC"/>
    <w:rsid w:val="00D43392"/>
    <w:rsid w:val="00D45829"/>
    <w:rsid w:val="00D52969"/>
    <w:rsid w:val="00D52D6E"/>
    <w:rsid w:val="00D84CD5"/>
    <w:rsid w:val="00D915C9"/>
    <w:rsid w:val="00DA6E30"/>
    <w:rsid w:val="00DC1E2C"/>
    <w:rsid w:val="00DD3397"/>
    <w:rsid w:val="00E22D11"/>
    <w:rsid w:val="00EA446E"/>
    <w:rsid w:val="00EB2653"/>
    <w:rsid w:val="00EB272E"/>
    <w:rsid w:val="00EC65F6"/>
    <w:rsid w:val="00ED153A"/>
    <w:rsid w:val="00EE3457"/>
    <w:rsid w:val="00EF36F9"/>
    <w:rsid w:val="00F234E9"/>
    <w:rsid w:val="00F974FE"/>
    <w:rsid w:val="00F97551"/>
    <w:rsid w:val="00FA09C8"/>
    <w:rsid w:val="00FA107D"/>
    <w:rsid w:val="00FA5A9B"/>
    <w:rsid w:val="00FB42FC"/>
    <w:rsid w:val="00FC0B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E0983"/>
  <w15:chartTrackingRefBased/>
  <w15:docId w15:val="{135C68AD-F457-4D4E-B41C-0856A0F40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4C14"/>
    <w:pPr>
      <w:spacing w:line="240" w:lineRule="auto"/>
    </w:pPr>
    <w:rPr>
      <w:rFonts w:asciiTheme="majorBidi" w:hAnsiTheme="majorBidi"/>
      <w:sz w:val="24"/>
    </w:rPr>
  </w:style>
  <w:style w:type="paragraph" w:styleId="Heading1">
    <w:name w:val="heading 1"/>
    <w:basedOn w:val="Normal"/>
    <w:next w:val="Normal"/>
    <w:link w:val="Heading1Char"/>
    <w:uiPriority w:val="9"/>
    <w:qFormat/>
    <w:rsid w:val="00372F67"/>
    <w:pPr>
      <w:keepNext/>
      <w:keepLines/>
      <w:spacing w:before="240" w:after="0"/>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574C14"/>
    <w:pPr>
      <w:keepNext/>
      <w:keepLines/>
      <w:spacing w:before="40" w:after="0"/>
      <w:outlineLvl w:val="1"/>
    </w:pPr>
    <w:rPr>
      <w:rFonts w:eastAsiaTheme="majorEastAsia" w:cstheme="majorBidi"/>
      <w:b/>
      <w:sz w:val="30"/>
      <w:szCs w:val="26"/>
    </w:rPr>
  </w:style>
  <w:style w:type="paragraph" w:styleId="Heading3">
    <w:name w:val="heading 3"/>
    <w:basedOn w:val="Normal"/>
    <w:link w:val="Heading3Char"/>
    <w:uiPriority w:val="9"/>
    <w:qFormat/>
    <w:rsid w:val="001D377C"/>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D0CE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72A8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C3EA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F67"/>
    <w:rPr>
      <w:rFonts w:asciiTheme="majorBidi" w:eastAsiaTheme="majorEastAsia" w:hAnsiTheme="majorBidi" w:cstheme="majorBidi"/>
      <w:b/>
      <w:sz w:val="34"/>
      <w:szCs w:val="32"/>
    </w:rPr>
  </w:style>
  <w:style w:type="character" w:customStyle="1" w:styleId="Heading2Char">
    <w:name w:val="Heading 2 Char"/>
    <w:basedOn w:val="DefaultParagraphFont"/>
    <w:link w:val="Heading2"/>
    <w:uiPriority w:val="9"/>
    <w:rsid w:val="00574C14"/>
    <w:rPr>
      <w:rFonts w:asciiTheme="majorBidi" w:eastAsiaTheme="majorEastAsia" w:hAnsiTheme="majorBidi" w:cstheme="majorBidi"/>
      <w:b/>
      <w:sz w:val="30"/>
      <w:szCs w:val="26"/>
    </w:rPr>
  </w:style>
  <w:style w:type="character" w:customStyle="1" w:styleId="Heading3Char">
    <w:name w:val="Heading 3 Char"/>
    <w:basedOn w:val="DefaultParagraphFont"/>
    <w:link w:val="Heading3"/>
    <w:uiPriority w:val="9"/>
    <w:rsid w:val="001D377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D0CE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72A8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C3EA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F97551"/>
    <w:pPr>
      <w:ind w:left="720"/>
      <w:contextualSpacing/>
    </w:pPr>
  </w:style>
  <w:style w:type="paragraph" w:styleId="Header">
    <w:name w:val="header"/>
    <w:basedOn w:val="Normal"/>
    <w:link w:val="HeaderChar"/>
    <w:uiPriority w:val="99"/>
    <w:unhideWhenUsed/>
    <w:rsid w:val="00B740BC"/>
    <w:pPr>
      <w:tabs>
        <w:tab w:val="center" w:pos="4680"/>
        <w:tab w:val="right" w:pos="9360"/>
      </w:tabs>
      <w:spacing w:after="0"/>
    </w:pPr>
  </w:style>
  <w:style w:type="character" w:customStyle="1" w:styleId="HeaderChar">
    <w:name w:val="Header Char"/>
    <w:basedOn w:val="DefaultParagraphFont"/>
    <w:link w:val="Header"/>
    <w:uiPriority w:val="99"/>
    <w:rsid w:val="00B740BC"/>
  </w:style>
  <w:style w:type="paragraph" w:styleId="Footer">
    <w:name w:val="footer"/>
    <w:basedOn w:val="Normal"/>
    <w:link w:val="FooterChar"/>
    <w:uiPriority w:val="99"/>
    <w:unhideWhenUsed/>
    <w:rsid w:val="00B740BC"/>
    <w:pPr>
      <w:tabs>
        <w:tab w:val="center" w:pos="4680"/>
        <w:tab w:val="right" w:pos="9360"/>
      </w:tabs>
      <w:spacing w:after="0"/>
    </w:pPr>
  </w:style>
  <w:style w:type="character" w:customStyle="1" w:styleId="FooterChar">
    <w:name w:val="Footer Char"/>
    <w:basedOn w:val="DefaultParagraphFont"/>
    <w:link w:val="Footer"/>
    <w:uiPriority w:val="99"/>
    <w:rsid w:val="00B740BC"/>
  </w:style>
  <w:style w:type="character" w:styleId="Emphasis">
    <w:name w:val="Emphasis"/>
    <w:basedOn w:val="DefaultParagraphFont"/>
    <w:uiPriority w:val="20"/>
    <w:qFormat/>
    <w:rsid w:val="00EC65F6"/>
    <w:rPr>
      <w:i/>
      <w:iCs/>
    </w:rPr>
  </w:style>
  <w:style w:type="character" w:styleId="Hyperlink">
    <w:name w:val="Hyperlink"/>
    <w:basedOn w:val="DefaultParagraphFont"/>
    <w:uiPriority w:val="99"/>
    <w:unhideWhenUsed/>
    <w:rsid w:val="00EC65F6"/>
    <w:rPr>
      <w:color w:val="0000FF"/>
      <w:u w:val="single"/>
    </w:rPr>
  </w:style>
  <w:style w:type="paragraph" w:styleId="NormalWeb">
    <w:name w:val="Normal (Web)"/>
    <w:basedOn w:val="Normal"/>
    <w:uiPriority w:val="99"/>
    <w:unhideWhenUsed/>
    <w:rsid w:val="006215A5"/>
    <w:pPr>
      <w:spacing w:before="100" w:beforeAutospacing="1" w:after="100" w:afterAutospacing="1"/>
    </w:pPr>
    <w:rPr>
      <w:rFonts w:ascii="Times New Roman" w:eastAsia="Times New Roman" w:hAnsi="Times New Roman" w:cs="Times New Roman"/>
      <w:szCs w:val="24"/>
    </w:rPr>
  </w:style>
  <w:style w:type="character" w:customStyle="1" w:styleId="cloud-subhead">
    <w:name w:val="cloud-subhead"/>
    <w:basedOn w:val="DefaultParagraphFont"/>
    <w:rsid w:val="00CC1A80"/>
  </w:style>
  <w:style w:type="character" w:customStyle="1" w:styleId="richtext">
    <w:name w:val="richtext"/>
    <w:basedOn w:val="DefaultParagraphFont"/>
    <w:rsid w:val="00CC1A80"/>
  </w:style>
  <w:style w:type="table" w:styleId="PlainTable1">
    <w:name w:val="Plain Table 1"/>
    <w:basedOn w:val="TableNormal"/>
    <w:uiPriority w:val="41"/>
    <w:rsid w:val="00CC1A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leChar">
    <w:name w:val="Title Char"/>
    <w:basedOn w:val="DefaultParagraphFont"/>
    <w:link w:val="Title"/>
    <w:uiPriority w:val="10"/>
    <w:rsid w:val="00C72A81"/>
    <w:rPr>
      <w:rFonts w:asciiTheme="majorBidi" w:eastAsiaTheme="majorEastAsia" w:hAnsiTheme="majorBidi" w:cstheme="majorBidi"/>
      <w:b/>
      <w:spacing w:val="-10"/>
      <w:kern w:val="28"/>
      <w:sz w:val="56"/>
      <w:szCs w:val="56"/>
    </w:rPr>
  </w:style>
  <w:style w:type="paragraph" w:styleId="Title">
    <w:name w:val="Title"/>
    <w:basedOn w:val="Normal"/>
    <w:next w:val="Normal"/>
    <w:link w:val="TitleChar"/>
    <w:uiPriority w:val="10"/>
    <w:qFormat/>
    <w:rsid w:val="00C72A81"/>
    <w:pPr>
      <w:spacing w:after="0"/>
      <w:contextualSpacing/>
    </w:pPr>
    <w:rPr>
      <w:rFonts w:eastAsiaTheme="majorEastAsia" w:cstheme="majorBidi"/>
      <w:b/>
      <w:spacing w:val="-10"/>
      <w:kern w:val="28"/>
      <w:sz w:val="56"/>
      <w:szCs w:val="56"/>
    </w:rPr>
  </w:style>
  <w:style w:type="character" w:customStyle="1" w:styleId="TitleChar1">
    <w:name w:val="Title Char1"/>
    <w:basedOn w:val="DefaultParagraphFont"/>
    <w:uiPriority w:val="10"/>
    <w:rsid w:val="007D0CEE"/>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7D0CEE"/>
    <w:pPr>
      <w:spacing w:after="200"/>
    </w:pPr>
    <w:rPr>
      <w:i/>
      <w:iCs/>
      <w:color w:val="44546A" w:themeColor="text2"/>
      <w:sz w:val="18"/>
      <w:szCs w:val="18"/>
    </w:rPr>
  </w:style>
  <w:style w:type="character" w:styleId="SubtleReference">
    <w:name w:val="Subtle Reference"/>
    <w:basedOn w:val="DefaultParagraphFont"/>
    <w:uiPriority w:val="31"/>
    <w:qFormat/>
    <w:rsid w:val="00C72A81"/>
    <w:rPr>
      <w:smallCaps/>
      <w:color w:val="auto"/>
    </w:rPr>
  </w:style>
  <w:style w:type="character" w:customStyle="1" w:styleId="fontstyle01">
    <w:name w:val="fontstyle01"/>
    <w:basedOn w:val="DefaultParagraphFont"/>
    <w:rsid w:val="001C3EA6"/>
    <w:rPr>
      <w:rFonts w:ascii="NimbusRomNo9L-Regu" w:hAnsi="NimbusRomNo9L-Regu" w:hint="default"/>
      <w:b w:val="0"/>
      <w:bCs w:val="0"/>
      <w:i w:val="0"/>
      <w:iCs w:val="0"/>
      <w:color w:val="000000"/>
      <w:sz w:val="22"/>
      <w:szCs w:val="22"/>
    </w:rPr>
  </w:style>
  <w:style w:type="character" w:customStyle="1" w:styleId="fontstyle21">
    <w:name w:val="fontstyle21"/>
    <w:basedOn w:val="DefaultParagraphFont"/>
    <w:rsid w:val="001C3EA6"/>
    <w:rPr>
      <w:rFonts w:ascii="NimbusRomNo9L-ReguItal" w:hAnsi="NimbusRomNo9L-ReguItal" w:hint="default"/>
      <w:b w:val="0"/>
      <w:bCs w:val="0"/>
      <w:i/>
      <w:iCs/>
      <w:color w:val="000000"/>
      <w:sz w:val="20"/>
      <w:szCs w:val="20"/>
    </w:rPr>
  </w:style>
  <w:style w:type="character" w:customStyle="1" w:styleId="fontstyle31">
    <w:name w:val="fontstyle31"/>
    <w:basedOn w:val="DefaultParagraphFont"/>
    <w:rsid w:val="001C3EA6"/>
    <w:rPr>
      <w:rFonts w:ascii="CMR10" w:hAnsi="CMR10" w:hint="default"/>
      <w:b w:val="0"/>
      <w:bCs w:val="0"/>
      <w:i w:val="0"/>
      <w:iCs w:val="0"/>
      <w:color w:val="000000"/>
      <w:sz w:val="22"/>
      <w:szCs w:val="22"/>
    </w:rPr>
  </w:style>
  <w:style w:type="character" w:customStyle="1" w:styleId="fontstyle41">
    <w:name w:val="fontstyle41"/>
    <w:basedOn w:val="DefaultParagraphFont"/>
    <w:rsid w:val="001C3EA6"/>
    <w:rPr>
      <w:rFonts w:ascii="CMR8" w:hAnsi="CMR8" w:hint="default"/>
      <w:b w:val="0"/>
      <w:bCs w:val="0"/>
      <w:i w:val="0"/>
      <w:iCs w:val="0"/>
      <w:color w:val="000000"/>
      <w:sz w:val="16"/>
      <w:szCs w:val="16"/>
    </w:rPr>
  </w:style>
  <w:style w:type="character" w:customStyle="1" w:styleId="fontstyle51">
    <w:name w:val="fontstyle51"/>
    <w:basedOn w:val="DefaultParagraphFont"/>
    <w:rsid w:val="001C3EA6"/>
    <w:rPr>
      <w:rFonts w:ascii="CMMI8" w:hAnsi="CMMI8" w:hint="default"/>
      <w:b w:val="0"/>
      <w:bCs w:val="0"/>
      <w:i/>
      <w:iCs/>
      <w:color w:val="000000"/>
      <w:sz w:val="16"/>
      <w:szCs w:val="16"/>
    </w:rPr>
  </w:style>
  <w:style w:type="character" w:customStyle="1" w:styleId="fontstyle61">
    <w:name w:val="fontstyle61"/>
    <w:basedOn w:val="DefaultParagraphFont"/>
    <w:rsid w:val="001C3EA6"/>
    <w:rPr>
      <w:rFonts w:ascii="NimbusRomNo9L-Medi" w:hAnsi="NimbusRomNo9L-Medi" w:hint="default"/>
      <w:b/>
      <w:bCs/>
      <w:i w:val="0"/>
      <w:iCs w:val="0"/>
      <w:color w:val="000000"/>
      <w:sz w:val="22"/>
      <w:szCs w:val="22"/>
    </w:rPr>
  </w:style>
  <w:style w:type="character" w:customStyle="1" w:styleId="fontstyle71">
    <w:name w:val="fontstyle71"/>
    <w:basedOn w:val="DefaultParagraphFont"/>
    <w:rsid w:val="001C3EA6"/>
    <w:rPr>
      <w:rFonts w:ascii="CMR10" w:hAnsi="CMR10" w:hint="default"/>
      <w:b w:val="0"/>
      <w:bCs w:val="0"/>
      <w:i w:val="0"/>
      <w:iCs w:val="0"/>
      <w:color w:val="000000"/>
      <w:sz w:val="22"/>
      <w:szCs w:val="22"/>
    </w:rPr>
  </w:style>
  <w:style w:type="character" w:customStyle="1" w:styleId="fontstyle81">
    <w:name w:val="fontstyle81"/>
    <w:basedOn w:val="DefaultParagraphFont"/>
    <w:rsid w:val="001C3EA6"/>
    <w:rPr>
      <w:rFonts w:ascii="CMBX10" w:hAnsi="CMBX10" w:hint="default"/>
      <w:b/>
      <w:bCs/>
      <w:i w:val="0"/>
      <w:iCs w:val="0"/>
      <w:color w:val="000000"/>
      <w:sz w:val="22"/>
      <w:szCs w:val="22"/>
    </w:rPr>
  </w:style>
  <w:style w:type="character" w:styleId="Strong">
    <w:name w:val="Strong"/>
    <w:basedOn w:val="DefaultParagraphFont"/>
    <w:uiPriority w:val="22"/>
    <w:qFormat/>
    <w:rsid w:val="001C3EA6"/>
    <w:rPr>
      <w:b/>
      <w:bCs/>
    </w:rPr>
  </w:style>
  <w:style w:type="character" w:customStyle="1" w:styleId="encoder">
    <w:name w:val="encoder"/>
    <w:basedOn w:val="DefaultParagraphFont"/>
    <w:rsid w:val="001C3EA6"/>
  </w:style>
  <w:style w:type="character" w:customStyle="1" w:styleId="decoder">
    <w:name w:val="decoder"/>
    <w:basedOn w:val="DefaultParagraphFont"/>
    <w:rsid w:val="001C3EA6"/>
  </w:style>
  <w:style w:type="character" w:customStyle="1" w:styleId="context">
    <w:name w:val="context"/>
    <w:basedOn w:val="DefaultParagraphFont"/>
    <w:rsid w:val="001C3EA6"/>
  </w:style>
  <w:style w:type="character" w:customStyle="1" w:styleId="stepno">
    <w:name w:val="step_no"/>
    <w:basedOn w:val="DefaultParagraphFont"/>
    <w:rsid w:val="001C3EA6"/>
  </w:style>
  <w:style w:type="character" w:styleId="HTMLCode">
    <w:name w:val="HTML Code"/>
    <w:basedOn w:val="DefaultParagraphFont"/>
    <w:uiPriority w:val="99"/>
    <w:semiHidden/>
    <w:unhideWhenUsed/>
    <w:rsid w:val="001C3EA6"/>
    <w:rPr>
      <w:rFonts w:ascii="Courier New" w:eastAsia="Times New Roman" w:hAnsi="Courier New" w:cs="Courier New"/>
      <w:sz w:val="20"/>
      <w:szCs w:val="20"/>
    </w:rPr>
  </w:style>
  <w:style w:type="paragraph" w:customStyle="1" w:styleId="io">
    <w:name w:val="io"/>
    <w:basedOn w:val="Normal"/>
    <w:rsid w:val="001C3EA6"/>
    <w:pPr>
      <w:spacing w:before="100" w:beforeAutospacing="1" w:after="100" w:afterAutospacing="1"/>
    </w:pPr>
    <w:rPr>
      <w:rFonts w:ascii="Times New Roman" w:eastAsia="Times New Roman" w:hAnsi="Times New Roman" w:cs="Times New Roman"/>
      <w:szCs w:val="24"/>
    </w:rPr>
  </w:style>
  <w:style w:type="character" w:customStyle="1" w:styleId="mjx-char">
    <w:name w:val="mjx-char"/>
    <w:basedOn w:val="DefaultParagraphFont"/>
    <w:rsid w:val="001C3EA6"/>
  </w:style>
  <w:style w:type="character" w:customStyle="1" w:styleId="mjxassistivemathml">
    <w:name w:val="mjx_assistive_mathml"/>
    <w:basedOn w:val="DefaultParagraphFont"/>
    <w:rsid w:val="001C3EA6"/>
  </w:style>
  <w:style w:type="paragraph" w:customStyle="1" w:styleId="MainHeader">
    <w:name w:val="Main Header"/>
    <w:link w:val="MainHeaderChar"/>
    <w:qFormat/>
    <w:rsid w:val="00FA09C8"/>
    <w:rPr>
      <w:rFonts w:asciiTheme="majorBidi" w:eastAsiaTheme="majorEastAsia" w:hAnsiTheme="majorBidi" w:cstheme="majorBidi"/>
      <w:b/>
      <w:sz w:val="32"/>
      <w:szCs w:val="26"/>
    </w:rPr>
  </w:style>
  <w:style w:type="character" w:customStyle="1" w:styleId="MainHeaderChar">
    <w:name w:val="Main Header Char"/>
    <w:basedOn w:val="DefaultParagraphFont"/>
    <w:link w:val="MainHeader"/>
    <w:rsid w:val="00FA09C8"/>
    <w:rPr>
      <w:rFonts w:asciiTheme="majorBidi" w:eastAsiaTheme="majorEastAsia" w:hAnsiTheme="majorBidi" w:cstheme="majorBidi"/>
      <w:b/>
      <w:sz w:val="32"/>
      <w:szCs w:val="26"/>
    </w:rPr>
  </w:style>
  <w:style w:type="paragraph" w:customStyle="1" w:styleId="SubHeader">
    <w:name w:val="Sub Header"/>
    <w:link w:val="SubHeaderChar"/>
    <w:qFormat/>
    <w:rsid w:val="00FA09C8"/>
    <w:rPr>
      <w:rFonts w:asciiTheme="majorBidi" w:eastAsiaTheme="majorEastAsia" w:hAnsiTheme="majorBidi" w:cstheme="majorBidi"/>
      <w:b/>
      <w:sz w:val="28"/>
      <w:szCs w:val="26"/>
    </w:rPr>
  </w:style>
  <w:style w:type="character" w:customStyle="1" w:styleId="SubHeaderChar">
    <w:name w:val="Sub Header Char"/>
    <w:basedOn w:val="DefaultParagraphFont"/>
    <w:link w:val="SubHeader"/>
    <w:rsid w:val="00FA09C8"/>
    <w:rPr>
      <w:rFonts w:asciiTheme="majorBidi" w:eastAsiaTheme="majorEastAsia" w:hAnsiTheme="majorBidi" w:cstheme="majorBidi"/>
      <w:b/>
      <w:sz w:val="28"/>
      <w:szCs w:val="26"/>
    </w:rPr>
  </w:style>
  <w:style w:type="paragraph" w:customStyle="1" w:styleId="SubSubHeader">
    <w:name w:val="Sub Sub Header"/>
    <w:basedOn w:val="SubHeader"/>
    <w:link w:val="SubSubHeaderChar"/>
    <w:qFormat/>
    <w:rsid w:val="00FA09C8"/>
    <w:rPr>
      <w:sz w:val="24"/>
    </w:rPr>
  </w:style>
  <w:style w:type="character" w:customStyle="1" w:styleId="SubSubHeaderChar">
    <w:name w:val="Sub Sub Header Char"/>
    <w:basedOn w:val="SubHeaderChar"/>
    <w:link w:val="SubSubHeader"/>
    <w:rsid w:val="00FA09C8"/>
    <w:rPr>
      <w:rFonts w:asciiTheme="majorBidi" w:eastAsiaTheme="majorEastAsia" w:hAnsiTheme="majorBidi" w:cstheme="majorBidi"/>
      <w:b/>
      <w:sz w:val="24"/>
      <w:szCs w:val="26"/>
    </w:rPr>
  </w:style>
  <w:style w:type="paragraph" w:customStyle="1" w:styleId="NormalText">
    <w:name w:val="Normal Text"/>
    <w:basedOn w:val="MainHeader"/>
    <w:link w:val="NormalTextChar"/>
    <w:qFormat/>
    <w:rsid w:val="00FA09C8"/>
    <w:rPr>
      <w:b w:val="0"/>
      <w:sz w:val="24"/>
    </w:rPr>
  </w:style>
  <w:style w:type="character" w:customStyle="1" w:styleId="NormalTextChar">
    <w:name w:val="Normal Text Char"/>
    <w:basedOn w:val="MainHeaderChar"/>
    <w:link w:val="NormalText"/>
    <w:rsid w:val="00FA09C8"/>
    <w:rPr>
      <w:rFonts w:asciiTheme="majorBidi" w:eastAsiaTheme="majorEastAsia" w:hAnsiTheme="majorBidi" w:cstheme="majorBidi"/>
      <w:b w:val="0"/>
      <w:sz w:val="24"/>
      <w:szCs w:val="26"/>
    </w:rPr>
  </w:style>
  <w:style w:type="character" w:customStyle="1" w:styleId="6b44d88e-customblots-markunderline1910h0">
    <w:name w:val="_6b44d88e-custom_blots-mark_underline_191_0|h%0"/>
    <w:basedOn w:val="DefaultParagraphFont"/>
    <w:rsid w:val="007538AF"/>
  </w:style>
  <w:style w:type="character" w:customStyle="1" w:styleId="6b44d88e-customblots-markunderline2378h0">
    <w:name w:val="_6b44d88e-custom_blots-mark_underline_237_8|h%0"/>
    <w:basedOn w:val="DefaultParagraphFont"/>
    <w:rsid w:val="007538AF"/>
  </w:style>
  <w:style w:type="character" w:customStyle="1" w:styleId="6b44d88e-customblots-markunderline36314h0">
    <w:name w:val="_6b44d88e-custom_blots-mark_underline_363_14|h%0"/>
    <w:basedOn w:val="DefaultParagraphFont"/>
    <w:rsid w:val="007538AF"/>
  </w:style>
  <w:style w:type="character" w:customStyle="1" w:styleId="6b44d88e-customblots-markunderline3025h0">
    <w:name w:val="_6b44d88e-custom_blots-mark_underline_30_25|h%0"/>
    <w:basedOn w:val="DefaultParagraphFont"/>
    <w:rsid w:val="007538AF"/>
  </w:style>
  <w:style w:type="paragraph" w:styleId="TOCHeading">
    <w:name w:val="TOC Heading"/>
    <w:basedOn w:val="Heading1"/>
    <w:next w:val="Normal"/>
    <w:uiPriority w:val="39"/>
    <w:unhideWhenUsed/>
    <w:qFormat/>
    <w:rsid w:val="00D84CD5"/>
    <w:pPr>
      <w:spacing w:line="259" w:lineRule="auto"/>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D84CD5"/>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CF1FC3"/>
    <w:pPr>
      <w:tabs>
        <w:tab w:val="left" w:pos="660"/>
        <w:tab w:val="right" w:leader="dot" w:pos="9350"/>
      </w:tabs>
      <w:spacing w:after="0"/>
    </w:pPr>
    <w:rPr>
      <w:rFonts w:eastAsiaTheme="minorEastAsia" w:cstheme="majorBidi"/>
      <w:noProof/>
    </w:rPr>
  </w:style>
  <w:style w:type="paragraph" w:styleId="TOC3">
    <w:name w:val="toc 3"/>
    <w:basedOn w:val="Normal"/>
    <w:next w:val="Normal"/>
    <w:autoRedefine/>
    <w:uiPriority w:val="39"/>
    <w:unhideWhenUsed/>
    <w:rsid w:val="00D84CD5"/>
    <w:pPr>
      <w:spacing w:after="100" w:line="259" w:lineRule="auto"/>
      <w:ind w:left="440"/>
    </w:pPr>
    <w:rPr>
      <w:rFonts w:asciiTheme="minorHAnsi" w:eastAsiaTheme="minorEastAsia" w:hAnsiTheme="minorHAnsi" w:cs="Times New Roman"/>
    </w:rPr>
  </w:style>
  <w:style w:type="paragraph" w:styleId="BalloonText">
    <w:name w:val="Balloon Text"/>
    <w:basedOn w:val="Normal"/>
    <w:link w:val="BalloonTextChar"/>
    <w:uiPriority w:val="99"/>
    <w:semiHidden/>
    <w:unhideWhenUsed/>
    <w:rsid w:val="009677B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77BB"/>
    <w:rPr>
      <w:rFonts w:ascii="Segoe UI" w:hAnsi="Segoe UI" w:cs="Segoe UI"/>
      <w:sz w:val="18"/>
      <w:szCs w:val="18"/>
    </w:rPr>
  </w:style>
  <w:style w:type="paragraph" w:styleId="TableofFigures">
    <w:name w:val="table of figures"/>
    <w:basedOn w:val="Normal"/>
    <w:next w:val="Normal"/>
    <w:uiPriority w:val="99"/>
    <w:unhideWhenUsed/>
    <w:rsid w:val="001C4608"/>
    <w:pPr>
      <w:spacing w:after="0"/>
      <w:ind w:left="480" w:hanging="480"/>
    </w:pPr>
    <w:rPr>
      <w:rFonts w:asciiTheme="minorHAnsi" w:hAnsiTheme="minorHAnsi" w:cstheme="minorHAnsi"/>
      <w:b/>
      <w:bCs/>
      <w:sz w:val="20"/>
      <w:szCs w:val="24"/>
    </w:rPr>
  </w:style>
  <w:style w:type="table" w:styleId="TableGridLight">
    <w:name w:val="Grid Table Light"/>
    <w:basedOn w:val="TableNormal"/>
    <w:uiPriority w:val="40"/>
    <w:rsid w:val="002067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4984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oud.google.com/compute/docs/instances/connecting-to-instance" TargetMode="External"/><Relationship Id="rId21" Type="http://schemas.openxmlformats.org/officeDocument/2006/relationships/hyperlink" Target="https://en.wikipedia.org/wiki/1962_Seattle_World%27s_Fair" TargetMode="External"/><Relationship Id="rId42" Type="http://schemas.openxmlformats.org/officeDocument/2006/relationships/hyperlink" Target="https://en.wikipedia.org/wiki/National_Security_Agency" TargetMode="External"/><Relationship Id="rId63" Type="http://schemas.openxmlformats.org/officeDocument/2006/relationships/image" Target="media/image21.png"/><Relationship Id="rId84" Type="http://schemas.openxmlformats.org/officeDocument/2006/relationships/image" Target="media/image37.png"/><Relationship Id="rId138" Type="http://schemas.openxmlformats.org/officeDocument/2006/relationships/image" Target="media/image2.svg"/><Relationship Id="rId159" Type="http://schemas.openxmlformats.org/officeDocument/2006/relationships/image" Target="media/image83.png"/><Relationship Id="rId170" Type="http://schemas.openxmlformats.org/officeDocument/2006/relationships/image" Target="media/image93.png"/><Relationship Id="rId191" Type="http://schemas.openxmlformats.org/officeDocument/2006/relationships/hyperlink" Target="https://medium.com/prathena/the-dummys-guide-to-mfcc-aceab2450fd" TargetMode="External"/><Relationship Id="rId107" Type="http://schemas.openxmlformats.org/officeDocument/2006/relationships/image" Target="media/image53.png"/><Relationship Id="rId11" Type="http://schemas.openxmlformats.org/officeDocument/2006/relationships/image" Target="media/image4.png"/><Relationship Id="rId32" Type="http://schemas.openxmlformats.org/officeDocument/2006/relationships/hyperlink" Target="https://en.wikipedia.org/wiki/Dragon_Dictate" TargetMode="External"/><Relationship Id="rId53" Type="http://schemas.openxmlformats.org/officeDocument/2006/relationships/image" Target="media/image11.jpeg"/><Relationship Id="rId74" Type="http://schemas.openxmlformats.org/officeDocument/2006/relationships/image" Target="media/image29.png"/><Relationship Id="rId128" Type="http://schemas.openxmlformats.org/officeDocument/2006/relationships/image" Target="media/image63.png"/><Relationship Id="rId149" Type="http://schemas.openxmlformats.org/officeDocument/2006/relationships/image" Target="media/image79.jpe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hyperlink" Target="https://docs.unity3d.com/Manual/class-AvatarMask.html" TargetMode="External"/><Relationship Id="rId181" Type="http://schemas.openxmlformats.org/officeDocument/2006/relationships/image" Target="media/image104.png"/><Relationship Id="rId22" Type="http://schemas.openxmlformats.org/officeDocument/2006/relationships/hyperlink" Target="https://en.wikipedia.org/wiki/Timeline_of_speech_and_voice_recognition" TargetMode="External"/><Relationship Id="rId43" Type="http://schemas.openxmlformats.org/officeDocument/2006/relationships/hyperlink" Target="https://en.wikipedia.org/wiki/Timeline_of_speech_and_voice_recognition" TargetMode="External"/><Relationship Id="rId64" Type="http://schemas.openxmlformats.org/officeDocument/2006/relationships/image" Target="media/image22.png"/><Relationship Id="rId118" Type="http://schemas.openxmlformats.org/officeDocument/2006/relationships/hyperlink" Target="https://github.com/chentinghao/download_google_drive.git" TargetMode="External"/><Relationship Id="rId139" Type="http://schemas.openxmlformats.org/officeDocument/2006/relationships/image" Target="media/image71.png"/><Relationship Id="rId85" Type="http://schemas.openxmlformats.org/officeDocument/2006/relationships/image" Target="media/image38.PNG"/><Relationship Id="rId150" Type="http://schemas.openxmlformats.org/officeDocument/2006/relationships/hyperlink" Target="https://docs.unity3d.com/Manual/class-Transition.html" TargetMode="External"/><Relationship Id="rId171" Type="http://schemas.openxmlformats.org/officeDocument/2006/relationships/image" Target="media/image94.png"/><Relationship Id="rId192" Type="http://schemas.openxmlformats.org/officeDocument/2006/relationships/hyperlink" Target="https://www.quora.com/What-are-the-best-algorithms-for-speech-recognition" TargetMode="External"/><Relationship Id="rId12" Type="http://schemas.openxmlformats.org/officeDocument/2006/relationships/image" Target="media/image5.png"/><Relationship Id="rId33" Type="http://schemas.openxmlformats.org/officeDocument/2006/relationships/hyperlink" Target="https://en.wikipedia.org/wiki/Timeline_of_speech_and_voice_recognition" TargetMode="External"/><Relationship Id="rId108" Type="http://schemas.openxmlformats.org/officeDocument/2006/relationships/image" Target="media/image54.png"/><Relationship Id="rId129" Type="http://schemas.openxmlformats.org/officeDocument/2006/relationships/image" Target="media/image64.png"/><Relationship Id="rId54" Type="http://schemas.openxmlformats.org/officeDocument/2006/relationships/image" Target="media/image12.png"/><Relationship Id="rId75" Type="http://schemas.openxmlformats.org/officeDocument/2006/relationships/hyperlink" Target="https://jalammar.github.io/visualizing-neural-machine-translation-mechanics-of-seq2seq-models-with-attention/" TargetMode="External"/><Relationship Id="rId96" Type="http://schemas.openxmlformats.org/officeDocument/2006/relationships/hyperlink" Target="https://blog.openai.com/language-unsupervised/" TargetMode="External"/><Relationship Id="rId140" Type="http://schemas.openxmlformats.org/officeDocument/2006/relationships/image" Target="media/image3.svg"/><Relationship Id="rId161" Type="http://schemas.openxmlformats.org/officeDocument/2006/relationships/image" Target="media/image84.png"/><Relationship Id="rId182" Type="http://schemas.openxmlformats.org/officeDocument/2006/relationships/image" Target="media/image105.png"/><Relationship Id="rId6" Type="http://schemas.openxmlformats.org/officeDocument/2006/relationships/footnotes" Target="footnotes.xml"/><Relationship Id="rId23" Type="http://schemas.openxmlformats.org/officeDocument/2006/relationships/hyperlink" Target="https://en.wikipedia.org/wiki/Timeline_of_speech_and_voice_recognition" TargetMode="External"/><Relationship Id="rId119" Type="http://schemas.openxmlformats.org/officeDocument/2006/relationships/image" Target="media/image56.png"/><Relationship Id="rId44" Type="http://schemas.openxmlformats.org/officeDocument/2006/relationships/hyperlink" Target="https://en.wikipedia.org/wiki/Timeline_of_speech_and_voice_recognition" TargetMode="External"/><Relationship Id="rId65" Type="http://schemas.openxmlformats.org/officeDocument/2006/relationships/image" Target="media/image23.gif"/><Relationship Id="rId86" Type="http://schemas.openxmlformats.org/officeDocument/2006/relationships/image" Target="media/image39.PNG"/><Relationship Id="rId130" Type="http://schemas.openxmlformats.org/officeDocument/2006/relationships/image" Target="media/image65.png"/><Relationship Id="rId151" Type="http://schemas.openxmlformats.org/officeDocument/2006/relationships/image" Target="media/image80.png"/><Relationship Id="rId172" Type="http://schemas.openxmlformats.org/officeDocument/2006/relationships/image" Target="media/image95.png"/><Relationship Id="rId193" Type="http://schemas.openxmlformats.org/officeDocument/2006/relationships/hyperlink" Target="https://sonix.ai/history-of-speech-recognition" TargetMode="External"/><Relationship Id="rId13" Type="http://schemas.openxmlformats.org/officeDocument/2006/relationships/image" Target="media/image6.jpeg"/><Relationship Id="rId109" Type="http://schemas.openxmlformats.org/officeDocument/2006/relationships/image" Target="media/image55.png"/><Relationship Id="rId34" Type="http://schemas.openxmlformats.org/officeDocument/2006/relationships/hyperlink" Target="https://en.wikipedia.org/wiki/Speakable_items" TargetMode="External"/><Relationship Id="rId55" Type="http://schemas.openxmlformats.org/officeDocument/2006/relationships/image" Target="media/image13.png"/><Relationship Id="rId76" Type="http://schemas.openxmlformats.org/officeDocument/2006/relationships/image" Target="media/image30.png"/><Relationship Id="rId97" Type="http://schemas.openxmlformats.org/officeDocument/2006/relationships/hyperlink" Target="https://arxiv.org/abs/1706.03762" TargetMode="External"/><Relationship Id="rId120" Type="http://schemas.openxmlformats.org/officeDocument/2006/relationships/image" Target="media/image57.png"/><Relationship Id="rId141"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4.png"/><Relationship Id="rId162" Type="http://schemas.openxmlformats.org/officeDocument/2006/relationships/image" Target="media/image85.jpeg"/><Relationship Id="rId183"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hyperlink" Target="https://en.wikipedia.org/wiki/Timeline_of_speech_and_voice_recognition" TargetMode="External"/><Relationship Id="rId24" Type="http://schemas.openxmlformats.org/officeDocument/2006/relationships/hyperlink" Target="https://en.wikipedia.org/wiki/DARPA" TargetMode="External"/><Relationship Id="rId40" Type="http://schemas.openxmlformats.org/officeDocument/2006/relationships/hyperlink" Target="https://en.wikipedia.org/wiki/Microsoft" TargetMode="External"/><Relationship Id="rId45" Type="http://schemas.openxmlformats.org/officeDocument/2006/relationships/hyperlink" Target="https://en.wikipedia.org/wiki/Google" TargetMode="External"/><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hyperlink" Target="https://cloud.google.com/products" TargetMode="External"/><Relationship Id="rId115" Type="http://schemas.openxmlformats.org/officeDocument/2006/relationships/hyperlink" Target="https://cloud.google.com/compute/docs/instance-groups" TargetMode="External"/><Relationship Id="rId131" Type="http://schemas.openxmlformats.org/officeDocument/2006/relationships/image" Target="media/image66.png"/><Relationship Id="rId136" Type="http://schemas.openxmlformats.org/officeDocument/2006/relationships/image" Target="media/image1.svg"/><Relationship Id="rId157" Type="http://schemas.openxmlformats.org/officeDocument/2006/relationships/hyperlink" Target="https://docs.unity3d.com/ScriptReference/Animator.ResetTrigger.html" TargetMode="External"/><Relationship Id="rId178" Type="http://schemas.openxmlformats.org/officeDocument/2006/relationships/image" Target="media/image101.png"/><Relationship Id="rId61" Type="http://schemas.openxmlformats.org/officeDocument/2006/relationships/image" Target="media/image19.jpeg"/><Relationship Id="rId82" Type="http://schemas.openxmlformats.org/officeDocument/2006/relationships/image" Target="media/image35.png"/><Relationship Id="rId152" Type="http://schemas.openxmlformats.org/officeDocument/2006/relationships/image" Target="media/image81.png"/><Relationship Id="rId173" Type="http://schemas.openxmlformats.org/officeDocument/2006/relationships/image" Target="media/image96.png"/><Relationship Id="rId194" Type="http://schemas.openxmlformats.org/officeDocument/2006/relationships/hyperlink" Target="https://en.wikipedia.org/wiki/Timeline_of_speech_and_voice_recognition" TargetMode="External"/><Relationship Id="rId199" Type="http://schemas.openxmlformats.org/officeDocument/2006/relationships/header" Target="header2.xml"/><Relationship Id="rId19" Type="http://schemas.openxmlformats.org/officeDocument/2006/relationships/hyperlink" Target="https://en.wikipedia.org/wiki/IBM" TargetMode="External"/><Relationship Id="rId14" Type="http://schemas.openxmlformats.org/officeDocument/2006/relationships/image" Target="media/image7.jpeg"/><Relationship Id="rId30" Type="http://schemas.openxmlformats.org/officeDocument/2006/relationships/hyperlink" Target="https://en.wikipedia.org/wiki/Timeline_of_speech_and_voice_recognition" TargetMode="External"/><Relationship Id="rId35" Type="http://schemas.openxmlformats.org/officeDocument/2006/relationships/hyperlink" Target="https://en.wikipedia.org/wiki/Apple_Inc." TargetMode="External"/><Relationship Id="rId56" Type="http://schemas.openxmlformats.org/officeDocument/2006/relationships/image" Target="media/image14.png"/><Relationship Id="rId77" Type="http://schemas.openxmlformats.org/officeDocument/2006/relationships/hyperlink" Target="https://medium.com/deeper-learning/glossary-of-deep-learning-word-embedding-f90c3cec34ca" TargetMode="External"/><Relationship Id="rId100" Type="http://schemas.openxmlformats.org/officeDocument/2006/relationships/image" Target="media/image47.png"/><Relationship Id="rId105" Type="http://schemas.openxmlformats.org/officeDocument/2006/relationships/image" Target="media/image51.png"/><Relationship Id="rId126" Type="http://schemas.openxmlformats.org/officeDocument/2006/relationships/hyperlink" Target="https://en.wikipedia.org/wiki/Software_development_environment" TargetMode="External"/><Relationship Id="rId147" Type="http://schemas.openxmlformats.org/officeDocument/2006/relationships/hyperlink" Target="https://docs.unity3d.com/Manual/ConfiguringtheAvatar.html" TargetMode="External"/><Relationship Id="rId168"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hyperlink" Target="https://en.wikipedia.org/wiki/Timeline_of_speech_and_voice_recognition" TargetMode="External"/><Relationship Id="rId72" Type="http://schemas.openxmlformats.org/officeDocument/2006/relationships/image" Target="media/image27.PNG"/><Relationship Id="rId93" Type="http://schemas.openxmlformats.org/officeDocument/2006/relationships/image" Target="media/image45.png"/><Relationship Id="rId98" Type="http://schemas.openxmlformats.org/officeDocument/2006/relationships/hyperlink" Target="https://arxiv.org/abs/1706.03762" TargetMode="External"/><Relationship Id="rId121" Type="http://schemas.openxmlformats.org/officeDocument/2006/relationships/image" Target="media/image58.png"/><Relationship Id="rId142" Type="http://schemas.openxmlformats.org/officeDocument/2006/relationships/image" Target="media/image73.png"/><Relationship Id="rId163" Type="http://schemas.openxmlformats.org/officeDocument/2006/relationships/image" Target="media/image86.jpeg"/><Relationship Id="rId184" Type="http://schemas.openxmlformats.org/officeDocument/2006/relationships/image" Target="media/image107.png"/><Relationship Id="rId189" Type="http://schemas.openxmlformats.org/officeDocument/2006/relationships/hyperlink" Target="https://en.wikipedia.org/wiki/Hidden_Markov_model" TargetMode="External"/><Relationship Id="rId3" Type="http://schemas.openxmlformats.org/officeDocument/2006/relationships/styles" Target="styles.xml"/><Relationship Id="rId25" Type="http://schemas.openxmlformats.org/officeDocument/2006/relationships/hyperlink" Target="https://en.wikipedia.org/wiki/Harpy" TargetMode="External"/><Relationship Id="rId46" Type="http://schemas.openxmlformats.org/officeDocument/2006/relationships/hyperlink" Target="https://en.wikipedia.org/wiki/GOOG-411" TargetMode="External"/><Relationship Id="rId67" Type="http://schemas.openxmlformats.org/officeDocument/2006/relationships/image" Target="media/image25.PNG"/><Relationship Id="rId116" Type="http://schemas.openxmlformats.org/officeDocument/2006/relationships/hyperlink" Target="https://cloud.google.com/compute/docs/disks" TargetMode="External"/><Relationship Id="rId137" Type="http://schemas.openxmlformats.org/officeDocument/2006/relationships/image" Target="media/image70.png"/><Relationship Id="rId158" Type="http://schemas.openxmlformats.org/officeDocument/2006/relationships/image" Target="media/image82.png"/><Relationship Id="rId20" Type="http://schemas.openxmlformats.org/officeDocument/2006/relationships/hyperlink" Target="https://en.wikipedia.org/wiki/IBM_Shoebox" TargetMode="External"/><Relationship Id="rId41" Type="http://schemas.openxmlformats.org/officeDocument/2006/relationships/hyperlink" Target="https://en.wikipedia.org/wiki/Timeline_of_speech_and_voice_recognition" TargetMode="External"/><Relationship Id="rId62" Type="http://schemas.openxmlformats.org/officeDocument/2006/relationships/image" Target="media/image20.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cloud.google.com/compute/docs/instances" TargetMode="External"/><Relationship Id="rId132" Type="http://schemas.openxmlformats.org/officeDocument/2006/relationships/image" Target="media/image67.png"/><Relationship Id="rId153" Type="http://schemas.openxmlformats.org/officeDocument/2006/relationships/hyperlink" Target="https://docs.unity3d.com/ScriptReference/Animator.SetFloat.html" TargetMode="External"/><Relationship Id="rId174" Type="http://schemas.openxmlformats.org/officeDocument/2006/relationships/image" Target="media/image97.png"/><Relationship Id="rId179" Type="http://schemas.openxmlformats.org/officeDocument/2006/relationships/image" Target="media/image102.png"/><Relationship Id="rId195" Type="http://schemas.openxmlformats.org/officeDocument/2006/relationships/hyperlink" Target="https://www.ibm.com/eg-en/cloud/watson-text-to-speech" TargetMode="External"/><Relationship Id="rId190" Type="http://schemas.openxmlformats.org/officeDocument/2006/relationships/hyperlink" Target="https://en.wikipedia.org/wiki/Mel-frequency_cepstrum" TargetMode="External"/><Relationship Id="rId15" Type="http://schemas.openxmlformats.org/officeDocument/2006/relationships/image" Target="media/image8.jpeg"/><Relationship Id="rId36" Type="http://schemas.openxmlformats.org/officeDocument/2006/relationships/hyperlink" Target="https://en.wikipedia.org/wiki/CMU_Sphinx" TargetMode="External"/><Relationship Id="rId57" Type="http://schemas.openxmlformats.org/officeDocument/2006/relationships/image" Target="media/image15.png"/><Relationship Id="rId106" Type="http://schemas.openxmlformats.org/officeDocument/2006/relationships/image" Target="media/image52.png"/><Relationship Id="rId127" Type="http://schemas.openxmlformats.org/officeDocument/2006/relationships/hyperlink" Target="https://en.wikipedia.org/wiki/Video_game" TargetMode="External"/><Relationship Id="rId10" Type="http://schemas.openxmlformats.org/officeDocument/2006/relationships/image" Target="media/image3.png"/><Relationship Id="rId31" Type="http://schemas.openxmlformats.org/officeDocument/2006/relationships/hyperlink" Target="https://en.wikipedia.org/wiki/Timeline_of_speech_and_voice_recognition" TargetMode="External"/><Relationship Id="rId52" Type="http://schemas.openxmlformats.org/officeDocument/2006/relationships/hyperlink" Target="https://en.wikipedia.org/wiki/Amazon.com" TargetMode="External"/><Relationship Id="rId73" Type="http://schemas.openxmlformats.org/officeDocument/2006/relationships/image" Target="media/image28.PNG"/><Relationship Id="rId78" Type="http://schemas.openxmlformats.org/officeDocument/2006/relationships/image" Target="media/image31.PNG"/><Relationship Id="rId94" Type="http://schemas.openxmlformats.org/officeDocument/2006/relationships/hyperlink" Target="https://arxiv.org/abs/1802.05365" TargetMode="External"/><Relationship Id="rId99" Type="http://schemas.openxmlformats.org/officeDocument/2006/relationships/hyperlink" Target="https://arxiv.org/abs/1801.10198" TargetMode="External"/><Relationship Id="rId101" Type="http://schemas.openxmlformats.org/officeDocument/2006/relationships/hyperlink" Target="https://arxiv.org/pdf/1810.04805.pdf" TargetMode="External"/><Relationship Id="rId122" Type="http://schemas.openxmlformats.org/officeDocument/2006/relationships/image" Target="media/image59.png"/><Relationship Id="rId143" Type="http://schemas.openxmlformats.org/officeDocument/2006/relationships/image" Target="media/image74.png"/><Relationship Id="rId148" Type="http://schemas.openxmlformats.org/officeDocument/2006/relationships/image" Target="media/image78.jpeg"/><Relationship Id="rId164" Type="http://schemas.openxmlformats.org/officeDocument/2006/relationships/image" Target="media/image87.jpeg"/><Relationship Id="rId169" Type="http://schemas.openxmlformats.org/officeDocument/2006/relationships/image" Target="media/image92.jpeg"/><Relationship Id="rId185" Type="http://schemas.openxmlformats.org/officeDocument/2006/relationships/hyperlink" Target="https://cloud.google.com/speech-to-text/docs/basic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3.png"/><Relationship Id="rId26" Type="http://schemas.openxmlformats.org/officeDocument/2006/relationships/hyperlink" Target="https://en.wikipedia.org/wiki/Carnegie_Mellon" TargetMode="External"/><Relationship Id="rId47" Type="http://schemas.openxmlformats.org/officeDocument/2006/relationships/hyperlink" Target="https://en.wikipedia.org/wiki/Timeline_of_speech_and_voice_recognition" TargetMode="External"/><Relationship Id="rId68" Type="http://schemas.openxmlformats.org/officeDocument/2006/relationships/hyperlink" Target="https://jalammar.github.io/visualizing-neural-machine-translation-mechanics-of-seq2seq-models-with-attention/" TargetMode="External"/><Relationship Id="rId89" Type="http://schemas.openxmlformats.org/officeDocument/2006/relationships/hyperlink" Target="https://arxiv.org/abs/1607.06450" TargetMode="External"/><Relationship Id="rId112" Type="http://schemas.openxmlformats.org/officeDocument/2006/relationships/hyperlink" Target="https://cloud.google.com/compute/docs/zones" TargetMode="External"/><Relationship Id="rId133" Type="http://schemas.openxmlformats.org/officeDocument/2006/relationships/image" Target="media/image68.jpeg"/><Relationship Id="rId154" Type="http://schemas.openxmlformats.org/officeDocument/2006/relationships/hyperlink" Target="https://docs.unity3d.com/ScriptReference/Animator.SetInteger.html" TargetMode="External"/><Relationship Id="rId175" Type="http://schemas.openxmlformats.org/officeDocument/2006/relationships/image" Target="media/image98.png"/><Relationship Id="rId196" Type="http://schemas.openxmlformats.org/officeDocument/2006/relationships/hyperlink" Target="https://cloud.google.com/text-to-speech/docs" TargetMode="External"/><Relationship Id="rId200" Type="http://schemas.openxmlformats.org/officeDocument/2006/relationships/fontTable" Target="fontTable.xml"/><Relationship Id="rId16" Type="http://schemas.openxmlformats.org/officeDocument/2006/relationships/image" Target="media/image9.jpeg"/><Relationship Id="rId37" Type="http://schemas.openxmlformats.org/officeDocument/2006/relationships/hyperlink" Target="https://en.wikipedia.org/wiki/Xuedong_Huang" TargetMode="External"/><Relationship Id="rId58" Type="http://schemas.openxmlformats.org/officeDocument/2006/relationships/image" Target="media/image16.png"/><Relationship Id="rId79" Type="http://schemas.openxmlformats.org/officeDocument/2006/relationships/image" Target="media/image32.png"/><Relationship Id="rId102" Type="http://schemas.openxmlformats.org/officeDocument/2006/relationships/image" Target="media/image48.png"/><Relationship Id="rId123" Type="http://schemas.openxmlformats.org/officeDocument/2006/relationships/image" Target="media/image60.png"/><Relationship Id="rId144" Type="http://schemas.openxmlformats.org/officeDocument/2006/relationships/image" Target="media/image75.png"/><Relationship Id="rId90" Type="http://schemas.openxmlformats.org/officeDocument/2006/relationships/image" Target="media/image42.png"/><Relationship Id="rId165" Type="http://schemas.openxmlformats.org/officeDocument/2006/relationships/image" Target="media/image88.jpeg"/><Relationship Id="rId186" Type="http://schemas.openxmlformats.org/officeDocument/2006/relationships/hyperlink" Target="https://www.youtube.com/watch?v=mNSQ-prhgsw" TargetMode="External"/><Relationship Id="rId27" Type="http://schemas.openxmlformats.org/officeDocument/2006/relationships/hyperlink" Target="https://en.wikipedia.org/wiki/Timeline_of_speech_and_voice_recognition" TargetMode="External"/><Relationship Id="rId48" Type="http://schemas.openxmlformats.org/officeDocument/2006/relationships/hyperlink" Target="https://en.wikipedia.org/wiki/IPhone" TargetMode="External"/><Relationship Id="rId69" Type="http://schemas.openxmlformats.org/officeDocument/2006/relationships/hyperlink" Target="https://cloud.google.com/tpu/" TargetMode="External"/><Relationship Id="rId113" Type="http://schemas.openxmlformats.org/officeDocument/2006/relationships/hyperlink" Target="https://cloud.google.com/compute/docs/images" TargetMode="External"/><Relationship Id="rId134" Type="http://schemas.openxmlformats.org/officeDocument/2006/relationships/image" Target="media/image69.png"/><Relationship Id="rId80" Type="http://schemas.openxmlformats.org/officeDocument/2006/relationships/image" Target="media/image33.png"/><Relationship Id="rId155" Type="http://schemas.openxmlformats.org/officeDocument/2006/relationships/hyperlink" Target="https://docs.unity3d.com/ScriptReference/Animator.SetBool.html" TargetMode="External"/><Relationship Id="rId176" Type="http://schemas.openxmlformats.org/officeDocument/2006/relationships/image" Target="media/image99.png"/><Relationship Id="rId197" Type="http://schemas.openxmlformats.org/officeDocument/2006/relationships/hyperlink" Target="https://aws.amazon.com/polly" TargetMode="External"/><Relationship Id="rId201" Type="http://schemas.openxmlformats.org/officeDocument/2006/relationships/theme" Target="theme/theme1.xml"/><Relationship Id="rId17" Type="http://schemas.openxmlformats.org/officeDocument/2006/relationships/image" Target="media/image10.jpeg"/><Relationship Id="rId38" Type="http://schemas.openxmlformats.org/officeDocument/2006/relationships/hyperlink" Target="https://en.wikipedia.org/wiki/Timeline_of_speech_and_voice_recognition" TargetMode="External"/><Relationship Id="rId59" Type="http://schemas.openxmlformats.org/officeDocument/2006/relationships/image" Target="media/image17.png"/><Relationship Id="rId103" Type="http://schemas.openxmlformats.org/officeDocument/2006/relationships/image" Target="media/image49.png"/><Relationship Id="rId124" Type="http://schemas.openxmlformats.org/officeDocument/2006/relationships/image" Target="media/image61.png"/><Relationship Id="rId70" Type="http://schemas.openxmlformats.org/officeDocument/2006/relationships/hyperlink" Target="https://arxiv.org/abs/1706.03762" TargetMode="External"/><Relationship Id="rId91" Type="http://schemas.openxmlformats.org/officeDocument/2006/relationships/image" Target="media/image43.png"/><Relationship Id="rId145" Type="http://schemas.openxmlformats.org/officeDocument/2006/relationships/image" Target="media/image76.png"/><Relationship Id="rId166" Type="http://schemas.openxmlformats.org/officeDocument/2006/relationships/image" Target="media/image89.jpeg"/><Relationship Id="rId187" Type="http://schemas.openxmlformats.org/officeDocument/2006/relationships/hyperlink" Target="https://medium.com/@jonathan_hui/speech-recognition-gmm-hmm-8bb5eff8b196" TargetMode="External"/><Relationship Id="rId1" Type="http://schemas.openxmlformats.org/officeDocument/2006/relationships/customXml" Target="../customXml/item1.xml"/><Relationship Id="rId28" Type="http://schemas.openxmlformats.org/officeDocument/2006/relationships/hyperlink" Target="https://en.wikipedia.org/wiki/Hidden_Markov_model" TargetMode="External"/><Relationship Id="rId49" Type="http://schemas.openxmlformats.org/officeDocument/2006/relationships/hyperlink" Target="https://en.wikipedia.org/wiki/Timeline_of_speech_and_voice_recognition" TargetMode="External"/><Relationship Id="rId114" Type="http://schemas.openxmlformats.org/officeDocument/2006/relationships/hyperlink" Target="https://cloud.google.com/marketplace" TargetMode="External"/><Relationship Id="rId60" Type="http://schemas.openxmlformats.org/officeDocument/2006/relationships/image" Target="media/image18.png"/><Relationship Id="rId81" Type="http://schemas.openxmlformats.org/officeDocument/2006/relationships/image" Target="media/image34.png"/><Relationship Id="rId156" Type="http://schemas.openxmlformats.org/officeDocument/2006/relationships/hyperlink" Target="https://docs.unity3d.com/ScriptReference/Animator.SetTrigger.html" TargetMode="External"/><Relationship Id="rId177" Type="http://schemas.openxmlformats.org/officeDocument/2006/relationships/image" Target="media/image100.png"/><Relationship Id="rId198" Type="http://schemas.openxmlformats.org/officeDocument/2006/relationships/header" Target="header1.xml"/><Relationship Id="rId18" Type="http://schemas.openxmlformats.org/officeDocument/2006/relationships/hyperlink" Target="https://en.wikipedia.org/wiki/Timeline_of_speech_and_voice_recognition" TargetMode="External"/><Relationship Id="rId39" Type="http://schemas.openxmlformats.org/officeDocument/2006/relationships/hyperlink" Target="https://en.wikipedia.org/wiki/Timeline_of_speech_and_voice_recognition" TargetMode="External"/><Relationship Id="rId50" Type="http://schemas.openxmlformats.org/officeDocument/2006/relationships/hyperlink" Target="https://en.wikipedia.org/wiki/Siri" TargetMode="External"/><Relationship Id="rId104" Type="http://schemas.openxmlformats.org/officeDocument/2006/relationships/image" Target="media/image50.png"/><Relationship Id="rId125" Type="http://schemas.openxmlformats.org/officeDocument/2006/relationships/image" Target="media/image62.png"/><Relationship Id="rId146" Type="http://schemas.openxmlformats.org/officeDocument/2006/relationships/image" Target="media/image77.jpeg"/><Relationship Id="rId167" Type="http://schemas.openxmlformats.org/officeDocument/2006/relationships/image" Target="media/image90.jpeg"/><Relationship Id="rId188" Type="http://schemas.openxmlformats.org/officeDocument/2006/relationships/hyperlink" Target="https://en.wikipedia.org/wiki/Hidden_Markov_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A6CF1-BF28-4054-AEA8-3F27023D6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2087</TotalTime>
  <Pages>84</Pages>
  <Words>18460</Words>
  <Characters>105222</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Laila Al-Ashkar</dc:creator>
  <cp:keywords/>
  <dc:description/>
  <cp:lastModifiedBy>Laila Al-Ashkar</cp:lastModifiedBy>
  <cp:revision>48</cp:revision>
  <cp:lastPrinted>2020-08-04T01:02:00Z</cp:lastPrinted>
  <dcterms:created xsi:type="dcterms:W3CDTF">2020-08-02T18:09:00Z</dcterms:created>
  <dcterms:modified xsi:type="dcterms:W3CDTF">2020-08-09T00:18:00Z</dcterms:modified>
</cp:coreProperties>
</file>